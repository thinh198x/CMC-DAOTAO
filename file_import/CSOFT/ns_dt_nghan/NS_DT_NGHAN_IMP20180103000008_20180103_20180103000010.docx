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430D6"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r w:rsidRPr="00C902D4">
        <w:rPr>
          <w:rFonts w:ascii="Arial" w:hAnsi="Arial" w:cs="Arial"/>
          <w:sz w:val="20"/>
        </w:rPr>
        <w:t xml:space="preserve">CÔNG TY TNHH GIẢI PHÁP PHẦN MỀM CMC                        </w:t>
      </w:r>
    </w:p>
    <w:p w14:paraId="1AB2434F"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43CCDEB4" w14:textId="5F9812A6" w:rsidR="00031770" w:rsidRPr="00C902D4" w:rsidRDefault="0005367B"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r w:rsidRPr="00C902D4">
        <w:rPr>
          <w:rFonts w:ascii="Arial" w:hAnsi="Arial" w:cs="Arial"/>
          <w:noProof/>
          <w:sz w:val="20"/>
          <w:lang w:eastAsia="ja-JP"/>
        </w:rPr>
        <w:drawing>
          <wp:inline distT="0" distB="0" distL="0" distR="0" wp14:anchorId="32BA46C7" wp14:editId="75A8963A">
            <wp:extent cx="1487170" cy="898525"/>
            <wp:effectExtent l="0" t="0" r="0" b="0"/>
            <wp:docPr id="3" name="Picture 4"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ogo_cmc\logo CMCSoft _ New\logo CMCSoft _ New\logo CMCSoft new.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7170" cy="898525"/>
                    </a:xfrm>
                    <a:prstGeom prst="rect">
                      <a:avLst/>
                    </a:prstGeom>
                    <a:noFill/>
                    <a:ln>
                      <a:noFill/>
                    </a:ln>
                  </pic:spPr>
                </pic:pic>
              </a:graphicData>
            </a:graphic>
          </wp:inline>
        </w:drawing>
      </w:r>
    </w:p>
    <w:p w14:paraId="2588714A"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472A02FE"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31C1A34A"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6CA21FA1"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22A443D9"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b/>
          <w:sz w:val="20"/>
        </w:rPr>
      </w:pPr>
      <w:r w:rsidRPr="00C902D4">
        <w:rPr>
          <w:rFonts w:ascii="Arial" w:hAnsi="Arial" w:cs="Arial"/>
          <w:b/>
          <w:sz w:val="20"/>
        </w:rPr>
        <w:t xml:space="preserve">TÀI LIỆU </w:t>
      </w:r>
      <w:r w:rsidR="00EC33A3" w:rsidRPr="00C902D4">
        <w:rPr>
          <w:rFonts w:ascii="Arial" w:hAnsi="Arial" w:cs="Arial"/>
          <w:b/>
          <w:sz w:val="20"/>
        </w:rPr>
        <w:t>PHÂN TÍCH YÊU CẦU NGƯỜI SỬ DỤNG</w:t>
      </w:r>
    </w:p>
    <w:p w14:paraId="12CBA617" w14:textId="3C2CE65B" w:rsidR="00EC33A3" w:rsidRPr="00C902D4" w:rsidRDefault="00EC33A3"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b/>
          <w:i/>
          <w:sz w:val="20"/>
        </w:rPr>
      </w:pPr>
      <w:r w:rsidRPr="00C902D4">
        <w:rPr>
          <w:rFonts w:ascii="Arial" w:hAnsi="Arial" w:cs="Arial"/>
          <w:b/>
          <w:i/>
          <w:sz w:val="20"/>
        </w:rPr>
        <w:t xml:space="preserve">Dự án: </w:t>
      </w:r>
      <w:r w:rsidR="004072A6" w:rsidRPr="00C902D4">
        <w:rPr>
          <w:rFonts w:ascii="Arial" w:hAnsi="Arial" w:cs="Arial"/>
          <w:b/>
          <w:i/>
          <w:sz w:val="20"/>
        </w:rPr>
        <w:t xml:space="preserve">Quản lý nhân sự </w:t>
      </w:r>
    </w:p>
    <w:p w14:paraId="29AF740F"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4B0423AA" w14:textId="73BC11F3" w:rsidR="00031770" w:rsidRPr="00C902D4" w:rsidRDefault="00EC33A3"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r w:rsidRPr="00C902D4">
        <w:rPr>
          <w:rFonts w:ascii="Arial" w:hAnsi="Arial" w:cs="Arial"/>
          <w:sz w:val="20"/>
        </w:rPr>
        <w:t xml:space="preserve">Mã dự án: </w:t>
      </w:r>
    </w:p>
    <w:p w14:paraId="78D8FDC8" w14:textId="035131EE" w:rsidR="00EC33A3" w:rsidRPr="00C902D4" w:rsidRDefault="00EC33A3"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r w:rsidRPr="00C902D4">
        <w:rPr>
          <w:rFonts w:ascii="Arial" w:hAnsi="Arial" w:cs="Arial"/>
          <w:sz w:val="20"/>
        </w:rPr>
        <w:t xml:space="preserve">Mã tài liệu: </w:t>
      </w:r>
      <w:r w:rsidR="00DF3FB1" w:rsidRPr="00C902D4">
        <w:rPr>
          <w:rFonts w:ascii="Arial" w:hAnsi="Arial" w:cs="Arial"/>
          <w:sz w:val="20"/>
        </w:rPr>
        <w:t>CeHR_CMCCorp</w:t>
      </w:r>
      <w:r w:rsidR="00504A9E" w:rsidRPr="00C902D4">
        <w:rPr>
          <w:rFonts w:ascii="Arial" w:hAnsi="Arial" w:cs="Arial"/>
          <w:sz w:val="20"/>
        </w:rPr>
        <w:t xml:space="preserve"> </w:t>
      </w:r>
      <w:r w:rsidRPr="00C902D4">
        <w:rPr>
          <w:rFonts w:ascii="Arial" w:hAnsi="Arial" w:cs="Arial"/>
          <w:sz w:val="20"/>
        </w:rPr>
        <w:t>_URD</w:t>
      </w:r>
    </w:p>
    <w:p w14:paraId="378CD75F" w14:textId="1141B332" w:rsidR="00EC33A3" w:rsidRPr="00C902D4" w:rsidRDefault="001950B3"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r w:rsidRPr="00C902D4">
        <w:rPr>
          <w:rFonts w:ascii="Arial" w:hAnsi="Arial" w:cs="Arial"/>
          <w:sz w:val="20"/>
        </w:rPr>
        <w:t>Phiên bản tài liệu: V0.1</w:t>
      </w:r>
    </w:p>
    <w:p w14:paraId="560EBFED"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0EE5BE05"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1EB76DE8"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7E001792"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64954861"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4E069352" w14:textId="77777777"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pPr>
    </w:p>
    <w:p w14:paraId="6D4E81B6" w14:textId="3AE9F06D" w:rsidR="00031770" w:rsidRPr="00C902D4" w:rsidRDefault="00031770" w:rsidP="00AF7805">
      <w:pPr>
        <w:pBdr>
          <w:top w:val="double" w:sz="4" w:space="1" w:color="auto"/>
          <w:left w:val="double" w:sz="4" w:space="4" w:color="auto"/>
          <w:bottom w:val="double" w:sz="4" w:space="1" w:color="auto"/>
          <w:right w:val="double" w:sz="4" w:space="4" w:color="auto"/>
        </w:pBdr>
        <w:spacing w:line="360" w:lineRule="auto"/>
        <w:jc w:val="center"/>
        <w:rPr>
          <w:rFonts w:ascii="Arial" w:hAnsi="Arial" w:cs="Arial"/>
          <w:sz w:val="20"/>
        </w:rPr>
        <w:sectPr w:rsidR="00031770" w:rsidRPr="00C902D4" w:rsidSect="00E56CF8">
          <w:headerReference w:type="default" r:id="rId9"/>
          <w:footerReference w:type="even" r:id="rId10"/>
          <w:footerReference w:type="default" r:id="rId11"/>
          <w:headerReference w:type="first" r:id="rId12"/>
          <w:footerReference w:type="first" r:id="rId13"/>
          <w:type w:val="continuous"/>
          <w:pgSz w:w="11909" w:h="16834" w:code="9"/>
          <w:pgMar w:top="1418" w:right="1134" w:bottom="1134" w:left="1701" w:header="1009" w:footer="1009" w:gutter="0"/>
          <w:pgNumType w:start="1"/>
          <w:cols w:space="720"/>
          <w:docGrid w:linePitch="360"/>
        </w:sectPr>
      </w:pPr>
      <w:r w:rsidRPr="00C902D4">
        <w:rPr>
          <w:rFonts w:ascii="Arial" w:hAnsi="Arial" w:cs="Arial"/>
          <w:sz w:val="20"/>
        </w:rPr>
        <w:t xml:space="preserve">Hà nội </w:t>
      </w:r>
      <w:r w:rsidR="00504A9E" w:rsidRPr="00C902D4">
        <w:rPr>
          <w:rFonts w:ascii="Arial" w:hAnsi="Arial" w:cs="Arial"/>
          <w:sz w:val="20"/>
        </w:rPr>
        <w:t>–</w:t>
      </w:r>
      <w:r w:rsidR="00D21BF7" w:rsidRPr="00C902D4">
        <w:rPr>
          <w:rFonts w:ascii="Arial" w:hAnsi="Arial" w:cs="Arial"/>
          <w:sz w:val="20"/>
        </w:rPr>
        <w:t xml:space="preserve"> 201</w:t>
      </w:r>
      <w:r w:rsidR="00504A9E" w:rsidRPr="00C902D4">
        <w:rPr>
          <w:rFonts w:ascii="Arial" w:hAnsi="Arial" w:cs="Arial"/>
          <w:sz w:val="20"/>
        </w:rPr>
        <w:t>x</w:t>
      </w:r>
    </w:p>
    <w:sdt>
      <w:sdtPr>
        <w:rPr>
          <w:rFonts w:ascii="Arial" w:eastAsia="Times New Roman" w:hAnsi="Arial" w:cs="Arial"/>
          <w:color w:val="auto"/>
          <w:sz w:val="20"/>
          <w:szCs w:val="20"/>
        </w:rPr>
        <w:id w:val="1788087628"/>
        <w:docPartObj>
          <w:docPartGallery w:val="Table of Contents"/>
          <w:docPartUnique/>
        </w:docPartObj>
      </w:sdtPr>
      <w:sdtEndPr>
        <w:rPr>
          <w:b/>
          <w:bCs/>
          <w:noProof/>
        </w:rPr>
      </w:sdtEndPr>
      <w:sdtContent>
        <w:p w14:paraId="77915584" w14:textId="63C1F37F" w:rsidR="00E94CBA" w:rsidRPr="00C902D4" w:rsidRDefault="00E94CBA" w:rsidP="00AF7805">
          <w:pPr>
            <w:pStyle w:val="TOCHeading"/>
            <w:spacing w:line="360" w:lineRule="auto"/>
            <w:rPr>
              <w:rFonts w:ascii="Arial" w:eastAsia="Times New Roman" w:hAnsi="Arial" w:cs="Arial"/>
              <w:b/>
              <w:bCs/>
              <w:color w:val="auto"/>
              <w:kern w:val="32"/>
              <w:sz w:val="20"/>
              <w:szCs w:val="20"/>
            </w:rPr>
          </w:pPr>
          <w:r w:rsidRPr="00C902D4">
            <w:rPr>
              <w:rFonts w:ascii="Arial" w:eastAsia="Times New Roman" w:hAnsi="Arial" w:cs="Arial"/>
              <w:b/>
              <w:bCs/>
              <w:color w:val="auto"/>
              <w:kern w:val="32"/>
              <w:sz w:val="20"/>
              <w:szCs w:val="20"/>
            </w:rPr>
            <w:t>MỤC LỤC</w:t>
          </w:r>
        </w:p>
        <w:p w14:paraId="4F218183" w14:textId="4D8FED30" w:rsidR="00C902D4" w:rsidRPr="00C902D4" w:rsidRDefault="00AF7805">
          <w:pPr>
            <w:pStyle w:val="TOC1"/>
            <w:tabs>
              <w:tab w:val="left" w:pos="600"/>
              <w:tab w:val="right" w:leader="dot" w:pos="9064"/>
            </w:tabs>
            <w:rPr>
              <w:rFonts w:ascii="Arial" w:eastAsiaTheme="minorEastAsia" w:hAnsi="Arial" w:cs="Arial"/>
              <w:noProof/>
              <w:sz w:val="20"/>
            </w:rPr>
          </w:pPr>
          <w:r w:rsidRPr="00C902D4">
            <w:rPr>
              <w:rFonts w:ascii="Arial" w:hAnsi="Arial" w:cs="Arial"/>
              <w:sz w:val="20"/>
            </w:rPr>
            <w:fldChar w:fldCharType="begin"/>
          </w:r>
          <w:r w:rsidRPr="00C902D4">
            <w:rPr>
              <w:rFonts w:ascii="Arial" w:hAnsi="Arial" w:cs="Arial"/>
              <w:sz w:val="20"/>
            </w:rPr>
            <w:instrText xml:space="preserve"> TOC \o "1-5" \h \z \u </w:instrText>
          </w:r>
          <w:r w:rsidRPr="00C902D4">
            <w:rPr>
              <w:rFonts w:ascii="Arial" w:hAnsi="Arial" w:cs="Arial"/>
              <w:sz w:val="20"/>
            </w:rPr>
            <w:fldChar w:fldCharType="separate"/>
          </w:r>
          <w:hyperlink w:anchor="_Toc500541132" w:history="1">
            <w:r w:rsidR="00C902D4" w:rsidRPr="00C902D4">
              <w:rPr>
                <w:rStyle w:val="Hyperlink"/>
                <w:rFonts w:ascii="Arial" w:hAnsi="Arial" w:cs="Arial"/>
                <w:noProof/>
                <w:sz w:val="20"/>
              </w:rPr>
              <w:t>1.</w:t>
            </w:r>
            <w:r w:rsidR="00C902D4" w:rsidRPr="00C902D4">
              <w:rPr>
                <w:rFonts w:ascii="Arial" w:eastAsiaTheme="minorEastAsia" w:hAnsi="Arial" w:cs="Arial"/>
                <w:noProof/>
                <w:sz w:val="20"/>
              </w:rPr>
              <w:tab/>
            </w:r>
            <w:r w:rsidR="00C902D4" w:rsidRPr="00C902D4">
              <w:rPr>
                <w:rStyle w:val="Hyperlink"/>
                <w:rFonts w:ascii="Arial" w:hAnsi="Arial" w:cs="Arial"/>
                <w:noProof/>
                <w:sz w:val="20"/>
              </w:rPr>
              <w:t>GIỚI THIỆU</w:t>
            </w:r>
            <w:r w:rsidR="00C902D4" w:rsidRPr="00C902D4">
              <w:rPr>
                <w:rFonts w:ascii="Arial" w:hAnsi="Arial" w:cs="Arial"/>
                <w:noProof/>
                <w:webHidden/>
                <w:sz w:val="20"/>
              </w:rPr>
              <w:tab/>
            </w:r>
            <w:r w:rsidR="00C902D4" w:rsidRPr="00C902D4">
              <w:rPr>
                <w:rFonts w:ascii="Arial" w:hAnsi="Arial" w:cs="Arial"/>
                <w:noProof/>
                <w:webHidden/>
                <w:sz w:val="20"/>
              </w:rPr>
              <w:fldChar w:fldCharType="begin"/>
            </w:r>
            <w:r w:rsidR="00C902D4" w:rsidRPr="00C902D4">
              <w:rPr>
                <w:rFonts w:ascii="Arial" w:hAnsi="Arial" w:cs="Arial"/>
                <w:noProof/>
                <w:webHidden/>
                <w:sz w:val="20"/>
              </w:rPr>
              <w:instrText xml:space="preserve"> PAGEREF _Toc500541132 \h </w:instrText>
            </w:r>
            <w:r w:rsidR="00C902D4" w:rsidRPr="00C902D4">
              <w:rPr>
                <w:rFonts w:ascii="Arial" w:hAnsi="Arial" w:cs="Arial"/>
                <w:noProof/>
                <w:webHidden/>
                <w:sz w:val="20"/>
              </w:rPr>
            </w:r>
            <w:r w:rsidR="00C902D4" w:rsidRPr="00C902D4">
              <w:rPr>
                <w:rFonts w:ascii="Arial" w:hAnsi="Arial" w:cs="Arial"/>
                <w:noProof/>
                <w:webHidden/>
                <w:sz w:val="20"/>
              </w:rPr>
              <w:fldChar w:fldCharType="separate"/>
            </w:r>
            <w:r w:rsidR="00C902D4" w:rsidRPr="00C902D4">
              <w:rPr>
                <w:rFonts w:ascii="Arial" w:hAnsi="Arial" w:cs="Arial"/>
                <w:noProof/>
                <w:webHidden/>
                <w:sz w:val="20"/>
              </w:rPr>
              <w:t>45</w:t>
            </w:r>
            <w:r w:rsidR="00C902D4" w:rsidRPr="00C902D4">
              <w:rPr>
                <w:rFonts w:ascii="Arial" w:hAnsi="Arial" w:cs="Arial"/>
                <w:noProof/>
                <w:webHidden/>
                <w:sz w:val="20"/>
              </w:rPr>
              <w:fldChar w:fldCharType="end"/>
            </w:r>
          </w:hyperlink>
        </w:p>
        <w:p w14:paraId="53726AA3" w14:textId="470E8EED" w:rsidR="00C902D4" w:rsidRPr="00C902D4" w:rsidRDefault="00C902D4">
          <w:pPr>
            <w:pStyle w:val="TOC2"/>
            <w:tabs>
              <w:tab w:val="left" w:pos="800"/>
              <w:tab w:val="right" w:leader="dot" w:pos="9064"/>
            </w:tabs>
            <w:rPr>
              <w:rFonts w:ascii="Arial" w:eastAsiaTheme="minorEastAsia" w:hAnsi="Arial" w:cs="Arial"/>
              <w:noProof/>
              <w:sz w:val="20"/>
            </w:rPr>
          </w:pPr>
          <w:hyperlink w:anchor="_Toc500541133" w:history="1">
            <w:r w:rsidRPr="00C902D4">
              <w:rPr>
                <w:rStyle w:val="Hyperlink"/>
                <w:rFonts w:ascii="Arial" w:hAnsi="Arial" w:cs="Arial"/>
                <w:noProof/>
                <w:sz w:val="20"/>
              </w:rPr>
              <w:t>1.1</w:t>
            </w:r>
            <w:r w:rsidRPr="00C902D4">
              <w:rPr>
                <w:rFonts w:ascii="Arial" w:eastAsiaTheme="minorEastAsia" w:hAnsi="Arial" w:cs="Arial"/>
                <w:noProof/>
                <w:sz w:val="20"/>
              </w:rPr>
              <w:tab/>
            </w:r>
            <w:r w:rsidRPr="00C902D4">
              <w:rPr>
                <w:rStyle w:val="Hyperlink"/>
                <w:rFonts w:ascii="Arial" w:hAnsi="Arial" w:cs="Arial"/>
                <w:noProof/>
                <w:sz w:val="20"/>
              </w:rPr>
              <w:t>Mục đích tài liệu</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6771C634" w14:textId="76805BF2" w:rsidR="00C902D4" w:rsidRPr="00C902D4" w:rsidRDefault="00C902D4">
          <w:pPr>
            <w:pStyle w:val="TOC2"/>
            <w:tabs>
              <w:tab w:val="left" w:pos="800"/>
              <w:tab w:val="right" w:leader="dot" w:pos="9064"/>
            </w:tabs>
            <w:rPr>
              <w:rFonts w:ascii="Arial" w:eastAsiaTheme="minorEastAsia" w:hAnsi="Arial" w:cs="Arial"/>
              <w:noProof/>
              <w:sz w:val="20"/>
            </w:rPr>
          </w:pPr>
          <w:hyperlink w:anchor="_Toc500541134" w:history="1">
            <w:r w:rsidRPr="00C902D4">
              <w:rPr>
                <w:rStyle w:val="Hyperlink"/>
                <w:rFonts w:ascii="Arial" w:hAnsi="Arial" w:cs="Arial"/>
                <w:noProof/>
                <w:sz w:val="20"/>
              </w:rPr>
              <w:t>1.2</w:t>
            </w:r>
            <w:r w:rsidRPr="00C902D4">
              <w:rPr>
                <w:rFonts w:ascii="Arial" w:eastAsiaTheme="minorEastAsia" w:hAnsi="Arial" w:cs="Arial"/>
                <w:noProof/>
                <w:sz w:val="20"/>
              </w:rPr>
              <w:tab/>
            </w:r>
            <w:r w:rsidRPr="00C902D4">
              <w:rPr>
                <w:rStyle w:val="Hyperlink"/>
                <w:rFonts w:ascii="Arial" w:hAnsi="Arial" w:cs="Arial"/>
                <w:noProof/>
                <w:sz w:val="20"/>
              </w:rPr>
              <w:t>Phạm vi tài liệu</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12CDB4AD" w14:textId="0D439CFB" w:rsidR="00C902D4" w:rsidRPr="00C902D4" w:rsidRDefault="00C902D4">
          <w:pPr>
            <w:pStyle w:val="TOC2"/>
            <w:tabs>
              <w:tab w:val="left" w:pos="800"/>
              <w:tab w:val="right" w:leader="dot" w:pos="9064"/>
            </w:tabs>
            <w:rPr>
              <w:rFonts w:ascii="Arial" w:eastAsiaTheme="minorEastAsia" w:hAnsi="Arial" w:cs="Arial"/>
              <w:noProof/>
              <w:sz w:val="20"/>
            </w:rPr>
          </w:pPr>
          <w:hyperlink w:anchor="_Toc500541135" w:history="1">
            <w:r w:rsidRPr="00C902D4">
              <w:rPr>
                <w:rStyle w:val="Hyperlink"/>
                <w:rFonts w:ascii="Arial" w:hAnsi="Arial" w:cs="Arial"/>
                <w:noProof/>
                <w:sz w:val="20"/>
              </w:rPr>
              <w:t>1.3</w:t>
            </w:r>
            <w:r w:rsidRPr="00C902D4">
              <w:rPr>
                <w:rFonts w:ascii="Arial" w:eastAsiaTheme="minorEastAsia" w:hAnsi="Arial" w:cs="Arial"/>
                <w:noProof/>
                <w:sz w:val="20"/>
              </w:rPr>
              <w:tab/>
            </w:r>
            <w:r w:rsidRPr="00C902D4">
              <w:rPr>
                <w:rStyle w:val="Hyperlink"/>
                <w:rFonts w:ascii="Arial" w:hAnsi="Arial" w:cs="Arial"/>
                <w:noProof/>
                <w:sz w:val="20"/>
              </w:rPr>
              <w:t>Định nghĩa thuật ngữ và các từ viết tắt</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78990705" w14:textId="2CA2D1A3" w:rsidR="00C902D4" w:rsidRPr="00C902D4" w:rsidRDefault="00C902D4">
          <w:pPr>
            <w:pStyle w:val="TOC2"/>
            <w:tabs>
              <w:tab w:val="left" w:pos="800"/>
              <w:tab w:val="right" w:leader="dot" w:pos="9064"/>
            </w:tabs>
            <w:rPr>
              <w:rFonts w:ascii="Arial" w:eastAsiaTheme="minorEastAsia" w:hAnsi="Arial" w:cs="Arial"/>
              <w:noProof/>
              <w:sz w:val="20"/>
            </w:rPr>
          </w:pPr>
          <w:hyperlink w:anchor="_Toc500541136" w:history="1">
            <w:r w:rsidRPr="00C902D4">
              <w:rPr>
                <w:rStyle w:val="Hyperlink"/>
                <w:rFonts w:ascii="Arial" w:hAnsi="Arial" w:cs="Arial"/>
                <w:noProof/>
                <w:sz w:val="20"/>
              </w:rPr>
              <w:t>1.4</w:t>
            </w:r>
            <w:r w:rsidRPr="00C902D4">
              <w:rPr>
                <w:rFonts w:ascii="Arial" w:eastAsiaTheme="minorEastAsia" w:hAnsi="Arial" w:cs="Arial"/>
                <w:noProof/>
                <w:sz w:val="20"/>
              </w:rPr>
              <w:tab/>
            </w:r>
            <w:r w:rsidRPr="00C902D4">
              <w:rPr>
                <w:rStyle w:val="Hyperlink"/>
                <w:rFonts w:ascii="Arial" w:hAnsi="Arial" w:cs="Arial"/>
                <w:noProof/>
                <w:sz w:val="20"/>
              </w:rPr>
              <w:t>Quy ước các hình trên quy trình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21AF312C" w14:textId="3B906F97" w:rsidR="00C902D4" w:rsidRPr="00C902D4" w:rsidRDefault="00C902D4">
          <w:pPr>
            <w:pStyle w:val="TOC1"/>
            <w:tabs>
              <w:tab w:val="left" w:pos="600"/>
              <w:tab w:val="right" w:leader="dot" w:pos="9064"/>
            </w:tabs>
            <w:rPr>
              <w:rFonts w:ascii="Arial" w:eastAsiaTheme="minorEastAsia" w:hAnsi="Arial" w:cs="Arial"/>
              <w:noProof/>
              <w:sz w:val="20"/>
            </w:rPr>
          </w:pPr>
          <w:hyperlink w:anchor="_Toc500541137" w:history="1">
            <w:r w:rsidRPr="00C902D4">
              <w:rPr>
                <w:rStyle w:val="Hyperlink"/>
                <w:rFonts w:ascii="Arial" w:hAnsi="Arial" w:cs="Arial"/>
                <w:noProof/>
                <w:sz w:val="20"/>
              </w:rPr>
              <w:t>2.</w:t>
            </w:r>
            <w:r w:rsidRPr="00C902D4">
              <w:rPr>
                <w:rFonts w:ascii="Arial" w:eastAsiaTheme="minorEastAsia" w:hAnsi="Arial" w:cs="Arial"/>
                <w:noProof/>
                <w:sz w:val="20"/>
              </w:rPr>
              <w:tab/>
            </w:r>
            <w:r w:rsidRPr="00C902D4">
              <w:rPr>
                <w:rStyle w:val="Hyperlink"/>
                <w:rFonts w:ascii="Arial" w:hAnsi="Arial" w:cs="Arial"/>
                <w:noProof/>
                <w:sz w:val="20"/>
              </w:rPr>
              <w:t>TỔNG QUAN NGHIỆP VỤ</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58FE1D41" w14:textId="66008991" w:rsidR="00C902D4" w:rsidRPr="00C902D4" w:rsidRDefault="00C902D4">
          <w:pPr>
            <w:pStyle w:val="TOC2"/>
            <w:tabs>
              <w:tab w:val="left" w:pos="800"/>
              <w:tab w:val="right" w:leader="dot" w:pos="9064"/>
            </w:tabs>
            <w:rPr>
              <w:rFonts w:ascii="Arial" w:eastAsiaTheme="minorEastAsia" w:hAnsi="Arial" w:cs="Arial"/>
              <w:noProof/>
              <w:sz w:val="20"/>
            </w:rPr>
          </w:pPr>
          <w:hyperlink w:anchor="_Toc500541138" w:history="1">
            <w:r w:rsidRPr="00C902D4">
              <w:rPr>
                <w:rStyle w:val="Hyperlink"/>
                <w:rFonts w:ascii="Arial" w:hAnsi="Arial" w:cs="Arial"/>
                <w:noProof/>
                <w:sz w:val="20"/>
              </w:rPr>
              <w:t>2.1</w:t>
            </w:r>
            <w:r w:rsidRPr="00C902D4">
              <w:rPr>
                <w:rFonts w:ascii="Arial" w:eastAsiaTheme="minorEastAsia" w:hAnsi="Arial" w:cs="Arial"/>
                <w:noProof/>
                <w:sz w:val="20"/>
              </w:rPr>
              <w:tab/>
            </w:r>
            <w:r w:rsidRPr="00C902D4">
              <w:rPr>
                <w:rStyle w:val="Hyperlink"/>
                <w:rFonts w:ascii="Arial" w:hAnsi="Arial" w:cs="Arial"/>
                <w:noProof/>
                <w:sz w:val="20"/>
              </w:rPr>
              <w:t>Cơ cấu tổ chức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27B53044" w14:textId="58010F46"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39" w:history="1">
            <w:r w:rsidRPr="00C902D4">
              <w:rPr>
                <w:rStyle w:val="Hyperlink"/>
                <w:rFonts w:ascii="Arial" w:hAnsi="Arial" w:cs="Arial"/>
                <w:noProof/>
                <w:sz w:val="20"/>
              </w:rPr>
              <w:t>2.1.1</w:t>
            </w:r>
            <w:r w:rsidRPr="00C902D4">
              <w:rPr>
                <w:rFonts w:ascii="Arial" w:eastAsiaTheme="minorEastAsia" w:hAnsi="Arial" w:cs="Arial"/>
                <w:noProof/>
                <w:sz w:val="20"/>
              </w:rPr>
              <w:tab/>
            </w:r>
            <w:r w:rsidRPr="00C902D4">
              <w:rPr>
                <w:rStyle w:val="Hyperlink"/>
                <w:rFonts w:ascii="Arial" w:hAnsi="Arial" w:cs="Arial"/>
                <w:noProof/>
                <w:sz w:val="20"/>
              </w:rPr>
              <w:t>Sơ đồ cơ cấu tổ chức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_Toc500541139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6D095886" w14:textId="2DBA72F7"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40" w:history="1">
            <w:r w:rsidRPr="00C902D4">
              <w:rPr>
                <w:rStyle w:val="Hyperlink"/>
                <w:rFonts w:ascii="Arial" w:hAnsi="Arial" w:cs="Arial"/>
                <w:noProof/>
                <w:sz w:val="20"/>
              </w:rPr>
              <w:t>2.1.2</w:t>
            </w:r>
            <w:r w:rsidRPr="00C902D4">
              <w:rPr>
                <w:rFonts w:ascii="Arial" w:eastAsiaTheme="minorEastAsia" w:hAnsi="Arial" w:cs="Arial"/>
                <w:noProof/>
                <w:sz w:val="20"/>
              </w:rPr>
              <w:tab/>
            </w:r>
            <w:r w:rsidRPr="00C902D4">
              <w:rPr>
                <w:rStyle w:val="Hyperlink"/>
                <w:rFonts w:ascii="Arial" w:hAnsi="Arial" w:cs="Arial"/>
                <w:noProof/>
                <w:sz w:val="20"/>
              </w:rPr>
              <w:t>Diễn giải</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1A95F2E2" w14:textId="1FD8DAE1" w:rsidR="00C902D4" w:rsidRPr="00C902D4" w:rsidRDefault="00C902D4">
          <w:pPr>
            <w:pStyle w:val="TOC2"/>
            <w:tabs>
              <w:tab w:val="left" w:pos="800"/>
              <w:tab w:val="right" w:leader="dot" w:pos="9064"/>
            </w:tabs>
            <w:rPr>
              <w:rFonts w:ascii="Arial" w:eastAsiaTheme="minorEastAsia" w:hAnsi="Arial" w:cs="Arial"/>
              <w:noProof/>
              <w:sz w:val="20"/>
            </w:rPr>
          </w:pPr>
          <w:hyperlink w:anchor="_Toc500541141" w:history="1">
            <w:r w:rsidRPr="00C902D4">
              <w:rPr>
                <w:rStyle w:val="Hyperlink"/>
                <w:rFonts w:ascii="Arial" w:hAnsi="Arial" w:cs="Arial"/>
                <w:noProof/>
                <w:sz w:val="20"/>
                <w:lang w:val="vi-VN"/>
              </w:rPr>
              <w:t>2.2</w:t>
            </w:r>
            <w:r w:rsidRPr="00C902D4">
              <w:rPr>
                <w:rFonts w:ascii="Arial" w:eastAsiaTheme="minorEastAsia" w:hAnsi="Arial" w:cs="Arial"/>
                <w:noProof/>
                <w:sz w:val="20"/>
              </w:rPr>
              <w:tab/>
            </w:r>
            <w:r w:rsidRPr="00C902D4">
              <w:rPr>
                <w:rStyle w:val="Hyperlink"/>
                <w:rFonts w:ascii="Arial" w:hAnsi="Arial" w:cs="Arial"/>
                <w:noProof/>
                <w:sz w:val="20"/>
                <w:lang w:val="vi-VN"/>
              </w:rPr>
              <w:t>Mối quan hệ thông tin của tổ chức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059398A7" w14:textId="250E1021"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42" w:history="1">
            <w:r w:rsidRPr="00C902D4">
              <w:rPr>
                <w:rStyle w:val="Hyperlink"/>
                <w:rFonts w:ascii="Arial" w:hAnsi="Arial" w:cs="Arial"/>
                <w:noProof/>
                <w:sz w:val="20"/>
              </w:rPr>
              <w:t>2.2.1</w:t>
            </w:r>
            <w:r w:rsidRPr="00C902D4">
              <w:rPr>
                <w:rFonts w:ascii="Arial" w:eastAsiaTheme="minorEastAsia" w:hAnsi="Arial" w:cs="Arial"/>
                <w:noProof/>
                <w:sz w:val="20"/>
              </w:rPr>
              <w:tab/>
            </w:r>
            <w:r w:rsidRPr="00C902D4">
              <w:rPr>
                <w:rStyle w:val="Hyperlink"/>
                <w:rFonts w:ascii="Arial" w:hAnsi="Arial" w:cs="Arial"/>
                <w:noProof/>
                <w:sz w:val="20"/>
              </w:rPr>
              <w:t>Mối quan hệ</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0A53FC43" w14:textId="71A1082C"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43" w:history="1">
            <w:r w:rsidRPr="00C902D4">
              <w:rPr>
                <w:rStyle w:val="Hyperlink"/>
                <w:rFonts w:ascii="Arial" w:hAnsi="Arial" w:cs="Arial"/>
                <w:noProof/>
                <w:sz w:val="20"/>
              </w:rPr>
              <w:t>2.2.2</w:t>
            </w:r>
            <w:r w:rsidRPr="00C902D4">
              <w:rPr>
                <w:rFonts w:ascii="Arial" w:eastAsiaTheme="minorEastAsia" w:hAnsi="Arial" w:cs="Arial"/>
                <w:noProof/>
                <w:sz w:val="20"/>
              </w:rPr>
              <w:tab/>
            </w:r>
            <w:r w:rsidRPr="00C902D4">
              <w:rPr>
                <w:rStyle w:val="Hyperlink"/>
                <w:rFonts w:ascii="Arial" w:hAnsi="Arial" w:cs="Arial"/>
                <w:noProof/>
                <w:sz w:val="20"/>
              </w:rPr>
              <w:t>Diễn giải</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530155A7" w14:textId="2D386F7B" w:rsidR="00C902D4" w:rsidRPr="00C902D4" w:rsidRDefault="00C902D4">
          <w:pPr>
            <w:pStyle w:val="TOC2"/>
            <w:tabs>
              <w:tab w:val="left" w:pos="800"/>
              <w:tab w:val="right" w:leader="dot" w:pos="9064"/>
            </w:tabs>
            <w:rPr>
              <w:rFonts w:ascii="Arial" w:eastAsiaTheme="minorEastAsia" w:hAnsi="Arial" w:cs="Arial"/>
              <w:noProof/>
              <w:sz w:val="20"/>
            </w:rPr>
          </w:pPr>
          <w:hyperlink w:anchor="_Toc500541144" w:history="1">
            <w:r w:rsidRPr="00C902D4">
              <w:rPr>
                <w:rStyle w:val="Hyperlink"/>
                <w:rFonts w:ascii="Arial" w:hAnsi="Arial" w:cs="Arial"/>
                <w:noProof/>
                <w:sz w:val="20"/>
              </w:rPr>
              <w:t>2.3</w:t>
            </w:r>
            <w:r w:rsidRPr="00C902D4">
              <w:rPr>
                <w:rFonts w:ascii="Arial" w:eastAsiaTheme="minorEastAsia" w:hAnsi="Arial" w:cs="Arial"/>
                <w:noProof/>
                <w:sz w:val="20"/>
              </w:rPr>
              <w:tab/>
            </w:r>
            <w:r w:rsidRPr="00C902D4">
              <w:rPr>
                <w:rStyle w:val="Hyperlink"/>
                <w:rFonts w:ascii="Arial" w:hAnsi="Arial" w:cs="Arial"/>
                <w:noProof/>
                <w:sz w:val="20"/>
              </w:rPr>
              <w:t>Vai trò người sử dụng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753FD429" w14:textId="53395180" w:rsidR="00C902D4" w:rsidRPr="00C902D4" w:rsidRDefault="00C902D4">
          <w:pPr>
            <w:pStyle w:val="TOC2"/>
            <w:tabs>
              <w:tab w:val="left" w:pos="800"/>
              <w:tab w:val="right" w:leader="dot" w:pos="9064"/>
            </w:tabs>
            <w:rPr>
              <w:rFonts w:ascii="Arial" w:eastAsiaTheme="minorEastAsia" w:hAnsi="Arial" w:cs="Arial"/>
              <w:noProof/>
              <w:sz w:val="20"/>
            </w:rPr>
          </w:pPr>
          <w:hyperlink w:anchor="_Toc500541145" w:history="1">
            <w:r w:rsidRPr="00C902D4">
              <w:rPr>
                <w:rStyle w:val="Hyperlink"/>
                <w:rFonts w:ascii="Arial" w:hAnsi="Arial" w:cs="Arial"/>
                <w:noProof/>
                <w:sz w:val="20"/>
              </w:rPr>
              <w:t>2.4</w:t>
            </w:r>
            <w:r w:rsidRPr="00C902D4">
              <w:rPr>
                <w:rFonts w:ascii="Arial" w:eastAsiaTheme="minorEastAsia" w:hAnsi="Arial" w:cs="Arial"/>
                <w:noProof/>
                <w:sz w:val="20"/>
              </w:rPr>
              <w:tab/>
            </w:r>
            <w:r w:rsidRPr="00C902D4">
              <w:rPr>
                <w:rStyle w:val="Hyperlink"/>
                <w:rFonts w:ascii="Arial" w:hAnsi="Arial" w:cs="Arial"/>
                <w:noProof/>
                <w:sz w:val="20"/>
              </w:rPr>
              <w:t>Quy trình nghiệp vụ</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47</w:t>
            </w:r>
            <w:r w:rsidRPr="00C902D4">
              <w:rPr>
                <w:rFonts w:ascii="Arial" w:hAnsi="Arial" w:cs="Arial"/>
                <w:noProof/>
                <w:webHidden/>
                <w:sz w:val="20"/>
              </w:rPr>
              <w:fldChar w:fldCharType="end"/>
            </w:r>
          </w:hyperlink>
        </w:p>
        <w:p w14:paraId="2CBB29B3" w14:textId="38E610D2"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46" w:history="1">
            <w:r w:rsidRPr="00C902D4">
              <w:rPr>
                <w:rStyle w:val="Hyperlink"/>
                <w:rFonts w:ascii="Arial" w:hAnsi="Arial" w:cs="Arial"/>
                <w:noProof/>
                <w:sz w:val="20"/>
                <w:lang w:val="vi-VN"/>
              </w:rPr>
              <w:t>2.4.1</w:t>
            </w:r>
            <w:r w:rsidRPr="00C902D4">
              <w:rPr>
                <w:rFonts w:ascii="Arial" w:eastAsiaTheme="minorEastAsia" w:hAnsi="Arial" w:cs="Arial"/>
                <w:noProof/>
                <w:sz w:val="20"/>
              </w:rPr>
              <w:tab/>
            </w:r>
            <w:r w:rsidRPr="00C902D4">
              <w:rPr>
                <w:rStyle w:val="Hyperlink"/>
                <w:rFonts w:ascii="Arial" w:hAnsi="Arial" w:cs="Arial"/>
                <w:noProof/>
                <w:sz w:val="20"/>
              </w:rPr>
              <w:t>Quy trình tổng quan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47</w:t>
            </w:r>
            <w:r w:rsidRPr="00C902D4">
              <w:rPr>
                <w:rFonts w:ascii="Arial" w:hAnsi="Arial" w:cs="Arial"/>
                <w:noProof/>
                <w:webHidden/>
                <w:sz w:val="20"/>
              </w:rPr>
              <w:fldChar w:fldCharType="end"/>
            </w:r>
          </w:hyperlink>
        </w:p>
        <w:p w14:paraId="233B74CC" w14:textId="276D317C"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47" w:history="1">
            <w:r w:rsidRPr="00C902D4">
              <w:rPr>
                <w:rStyle w:val="Hyperlink"/>
                <w:rFonts w:ascii="Arial" w:hAnsi="Arial" w:cs="Arial"/>
                <w:noProof/>
                <w:sz w:val="20"/>
              </w:rPr>
              <w:t>2.4.2</w:t>
            </w:r>
            <w:r w:rsidRPr="00C902D4">
              <w:rPr>
                <w:rFonts w:ascii="Arial" w:eastAsiaTheme="minorEastAsia" w:hAnsi="Arial" w:cs="Arial"/>
                <w:noProof/>
                <w:sz w:val="20"/>
              </w:rPr>
              <w:tab/>
            </w:r>
            <w:r w:rsidRPr="00C902D4">
              <w:rPr>
                <w:rStyle w:val="Hyperlink"/>
                <w:rFonts w:ascii="Arial" w:hAnsi="Arial" w:cs="Arial"/>
                <w:noProof/>
                <w:sz w:val="20"/>
              </w:rPr>
              <w:t>Quy trình module Hoạch định nhân sự</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47</w:t>
            </w:r>
            <w:r w:rsidRPr="00C902D4">
              <w:rPr>
                <w:rFonts w:ascii="Arial" w:hAnsi="Arial" w:cs="Arial"/>
                <w:noProof/>
                <w:webHidden/>
                <w:sz w:val="20"/>
              </w:rPr>
              <w:fldChar w:fldCharType="end"/>
            </w:r>
          </w:hyperlink>
        </w:p>
        <w:p w14:paraId="3AFC7580" w14:textId="2781016C" w:rsidR="00C902D4" w:rsidRPr="00C902D4" w:rsidRDefault="00C902D4">
          <w:pPr>
            <w:pStyle w:val="TOC1"/>
            <w:tabs>
              <w:tab w:val="left" w:pos="600"/>
              <w:tab w:val="right" w:leader="dot" w:pos="9064"/>
            </w:tabs>
            <w:rPr>
              <w:rFonts w:ascii="Arial" w:eastAsiaTheme="minorEastAsia" w:hAnsi="Arial" w:cs="Arial"/>
              <w:noProof/>
              <w:sz w:val="20"/>
            </w:rPr>
          </w:pPr>
          <w:hyperlink w:anchor="_Toc500541148" w:history="1">
            <w:r w:rsidRPr="00C902D4">
              <w:rPr>
                <w:rStyle w:val="Hyperlink"/>
                <w:rFonts w:ascii="Arial" w:hAnsi="Arial" w:cs="Arial"/>
                <w:noProof/>
                <w:sz w:val="20"/>
              </w:rPr>
              <w:t>3.</w:t>
            </w:r>
            <w:r w:rsidRPr="00C902D4">
              <w:rPr>
                <w:rFonts w:ascii="Arial" w:eastAsiaTheme="minorEastAsia" w:hAnsi="Arial" w:cs="Arial"/>
                <w:noProof/>
                <w:sz w:val="20"/>
              </w:rPr>
              <w:tab/>
            </w:r>
            <w:r w:rsidRPr="00C902D4">
              <w:rPr>
                <w:rStyle w:val="Hyperlink"/>
                <w:rFonts w:ascii="Arial" w:hAnsi="Arial" w:cs="Arial"/>
                <w:noProof/>
                <w:sz w:val="20"/>
              </w:rPr>
              <w:t>YÊU CẦU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49</w:t>
            </w:r>
            <w:r w:rsidRPr="00C902D4">
              <w:rPr>
                <w:rFonts w:ascii="Arial" w:hAnsi="Arial" w:cs="Arial"/>
                <w:noProof/>
                <w:webHidden/>
                <w:sz w:val="20"/>
              </w:rPr>
              <w:fldChar w:fldCharType="end"/>
            </w:r>
          </w:hyperlink>
        </w:p>
        <w:p w14:paraId="02347C9B" w14:textId="66D95130" w:rsidR="00C902D4" w:rsidRPr="00C902D4" w:rsidRDefault="00C902D4">
          <w:pPr>
            <w:pStyle w:val="TOC2"/>
            <w:tabs>
              <w:tab w:val="left" w:pos="800"/>
              <w:tab w:val="right" w:leader="dot" w:pos="9064"/>
            </w:tabs>
            <w:rPr>
              <w:rFonts w:ascii="Arial" w:eastAsiaTheme="minorEastAsia" w:hAnsi="Arial" w:cs="Arial"/>
              <w:noProof/>
              <w:sz w:val="20"/>
            </w:rPr>
          </w:pPr>
          <w:hyperlink w:anchor="_Toc500541149" w:history="1">
            <w:r w:rsidRPr="00C902D4">
              <w:rPr>
                <w:rStyle w:val="Hyperlink"/>
                <w:rFonts w:ascii="Arial" w:hAnsi="Arial" w:cs="Arial"/>
                <w:noProof/>
                <w:sz w:val="20"/>
              </w:rPr>
              <w:t>3.1</w:t>
            </w:r>
            <w:r w:rsidRPr="00C902D4">
              <w:rPr>
                <w:rFonts w:ascii="Arial" w:eastAsiaTheme="minorEastAsia" w:hAnsi="Arial" w:cs="Arial"/>
                <w:noProof/>
                <w:sz w:val="20"/>
              </w:rPr>
              <w:tab/>
            </w:r>
            <w:r w:rsidRPr="00C902D4">
              <w:rPr>
                <w:rStyle w:val="Hyperlink"/>
                <w:rFonts w:ascii="Arial" w:hAnsi="Arial" w:cs="Arial"/>
                <w:noProof/>
                <w:sz w:val="20"/>
              </w:rPr>
              <w:t>Sơ đồ phân rã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_Toc500541149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49</w:t>
            </w:r>
            <w:r w:rsidRPr="00C902D4">
              <w:rPr>
                <w:rFonts w:ascii="Arial" w:hAnsi="Arial" w:cs="Arial"/>
                <w:noProof/>
                <w:webHidden/>
                <w:sz w:val="20"/>
              </w:rPr>
              <w:fldChar w:fldCharType="end"/>
            </w:r>
          </w:hyperlink>
        </w:p>
        <w:p w14:paraId="329CF644" w14:textId="02FC19E5" w:rsidR="00C902D4" w:rsidRPr="00C902D4" w:rsidRDefault="00C902D4">
          <w:pPr>
            <w:pStyle w:val="TOC2"/>
            <w:tabs>
              <w:tab w:val="left" w:pos="800"/>
              <w:tab w:val="right" w:leader="dot" w:pos="9064"/>
            </w:tabs>
            <w:rPr>
              <w:rFonts w:ascii="Arial" w:eastAsiaTheme="minorEastAsia" w:hAnsi="Arial" w:cs="Arial"/>
              <w:noProof/>
              <w:sz w:val="20"/>
            </w:rPr>
          </w:pPr>
          <w:hyperlink w:anchor="_Toc500541150" w:history="1">
            <w:r w:rsidRPr="00C902D4">
              <w:rPr>
                <w:rStyle w:val="Hyperlink"/>
                <w:rFonts w:ascii="Arial" w:hAnsi="Arial" w:cs="Arial"/>
                <w:noProof/>
                <w:sz w:val="20"/>
              </w:rPr>
              <w:t>3.2</w:t>
            </w:r>
            <w:r w:rsidRPr="00C902D4">
              <w:rPr>
                <w:rFonts w:ascii="Arial" w:eastAsiaTheme="minorEastAsia" w:hAnsi="Arial" w:cs="Arial"/>
                <w:noProof/>
                <w:sz w:val="20"/>
              </w:rPr>
              <w:tab/>
            </w:r>
            <w:r w:rsidRPr="00C902D4">
              <w:rPr>
                <w:rStyle w:val="Hyperlink"/>
                <w:rFonts w:ascii="Arial" w:hAnsi="Arial" w:cs="Arial"/>
                <w:noProof/>
                <w:sz w:val="20"/>
              </w:rPr>
              <w:t>Hoạch định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4AA04BC6" w14:textId="55574963"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51" w:history="1">
            <w:r w:rsidRPr="00C902D4">
              <w:rPr>
                <w:rStyle w:val="Hyperlink"/>
                <w:rFonts w:ascii="Arial" w:hAnsi="Arial" w:cs="Arial"/>
                <w:noProof/>
                <w:sz w:val="20"/>
              </w:rPr>
              <w:t>3.2.1</w:t>
            </w:r>
            <w:r w:rsidRPr="00C902D4">
              <w:rPr>
                <w:rFonts w:ascii="Arial" w:eastAsiaTheme="minorEastAsia" w:hAnsi="Arial" w:cs="Arial"/>
                <w:noProof/>
                <w:sz w:val="20"/>
              </w:rPr>
              <w:tab/>
            </w:r>
            <w:r w:rsidRPr="00C902D4">
              <w:rPr>
                <w:rStyle w:val="Hyperlink"/>
                <w:rFonts w:ascii="Arial" w:hAnsi="Arial" w:cs="Arial"/>
                <w:noProof/>
                <w:sz w:val="20"/>
              </w:rPr>
              <w:t>Kế hoạch Nhân sự</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0287B6D6" w14:textId="5C5959D5"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52" w:history="1">
            <w:r w:rsidRPr="00C902D4">
              <w:rPr>
                <w:rStyle w:val="Hyperlink"/>
                <w:rFonts w:ascii="Arial" w:hAnsi="Arial" w:cs="Arial"/>
                <w:noProof/>
                <w:sz w:val="20"/>
              </w:rPr>
              <w:t>3.2.1.1</w:t>
            </w:r>
            <w:r w:rsidRPr="00C902D4">
              <w:rPr>
                <w:rFonts w:ascii="Arial" w:eastAsiaTheme="minorEastAsia" w:hAnsi="Arial" w:cs="Arial"/>
                <w:noProof/>
                <w:sz w:val="20"/>
              </w:rPr>
              <w:tab/>
            </w:r>
            <w:r w:rsidRPr="00C902D4">
              <w:rPr>
                <w:rStyle w:val="Hyperlink"/>
                <w:rFonts w:ascii="Arial" w:hAnsi="Arial" w:cs="Arial"/>
                <w:noProof/>
                <w:sz w:val="20"/>
              </w:rPr>
              <w:t>Thiết lập cơ cấu tổ chức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2B7DE34B" w14:textId="0EB5905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3" w:history="1">
            <w:r w:rsidRPr="00C902D4">
              <w:rPr>
                <w:rStyle w:val="Hyperlink"/>
                <w:rFonts w:ascii="Arial" w:hAnsi="Arial" w:cs="Arial"/>
                <w:noProof/>
                <w:sz w:val="20"/>
              </w:rPr>
              <w:t>3.2.1.1.1</w:t>
            </w:r>
            <w:r w:rsidRPr="00C902D4">
              <w:rPr>
                <w:rFonts w:ascii="Arial" w:eastAsiaTheme="minorEastAsia" w:hAnsi="Arial" w:cs="Arial"/>
                <w:noProof/>
                <w:sz w:val="20"/>
              </w:rPr>
              <w:tab/>
            </w:r>
            <w:r w:rsidRPr="00C902D4">
              <w:rPr>
                <w:rStyle w:val="Hyperlink"/>
                <w:rFonts w:ascii="Arial" w:hAnsi="Arial" w:cs="Arial"/>
                <w:noProof/>
                <w:sz w:val="20"/>
              </w:rPr>
              <w:t>Mối quan hệ giữa các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17858CE4" w14:textId="439D051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4" w:history="1">
            <w:r w:rsidRPr="00C902D4">
              <w:rPr>
                <w:rStyle w:val="Hyperlink"/>
                <w:rFonts w:ascii="Arial" w:hAnsi="Arial" w:cs="Arial"/>
                <w:noProof/>
                <w:sz w:val="20"/>
              </w:rPr>
              <w:t>3.2.1.1.2</w:t>
            </w:r>
            <w:r w:rsidRPr="00C902D4">
              <w:rPr>
                <w:rFonts w:ascii="Arial" w:eastAsiaTheme="minorEastAsia" w:hAnsi="Arial" w:cs="Arial"/>
                <w:noProof/>
                <w:sz w:val="20"/>
              </w:rPr>
              <w:tab/>
            </w:r>
            <w:r w:rsidRPr="00C902D4">
              <w:rPr>
                <w:rStyle w:val="Hyperlink"/>
                <w:rFonts w:ascii="Arial" w:hAnsi="Arial" w:cs="Arial"/>
                <w:noProof/>
                <w:sz w:val="20"/>
              </w:rPr>
              <w:t>Mục đích, vai trò thực hiện, bước thực hiện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797ACCBC" w14:textId="0FCD59D4"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5" w:history="1">
            <w:r w:rsidRPr="00C902D4">
              <w:rPr>
                <w:rStyle w:val="Hyperlink"/>
                <w:rFonts w:ascii="Arial" w:hAnsi="Arial" w:cs="Arial"/>
                <w:noProof/>
                <w:sz w:val="20"/>
              </w:rPr>
              <w:t>3.2.1.1.3</w:t>
            </w:r>
            <w:r w:rsidRPr="00C902D4">
              <w:rPr>
                <w:rFonts w:ascii="Arial" w:eastAsiaTheme="minorEastAsia" w:hAnsi="Arial" w:cs="Arial"/>
                <w:noProof/>
                <w:sz w:val="20"/>
              </w:rPr>
              <w:tab/>
            </w:r>
            <w:r w:rsidRPr="00C902D4">
              <w:rPr>
                <w:rStyle w:val="Hyperlink"/>
                <w:rFonts w:ascii="Arial" w:hAnsi="Arial" w:cs="Arial"/>
                <w:noProof/>
                <w:sz w:val="20"/>
              </w:rPr>
              <w:t>Trường thông tin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770D3431" w14:textId="3C193343"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6" w:history="1">
            <w:r w:rsidRPr="00C902D4">
              <w:rPr>
                <w:rStyle w:val="Hyperlink"/>
                <w:rFonts w:ascii="Arial" w:hAnsi="Arial" w:cs="Arial"/>
                <w:noProof/>
                <w:sz w:val="20"/>
              </w:rPr>
              <w:t>3.2.1.1.4</w:t>
            </w:r>
            <w:r w:rsidRPr="00C902D4">
              <w:rPr>
                <w:rFonts w:ascii="Arial" w:eastAsiaTheme="minorEastAsia" w:hAnsi="Arial" w:cs="Arial"/>
                <w:noProof/>
                <w:sz w:val="20"/>
              </w:rPr>
              <w:tab/>
            </w:r>
            <w:r w:rsidRPr="00C902D4">
              <w:rPr>
                <w:rStyle w:val="Hyperlink"/>
                <w:rFonts w:ascii="Arial" w:hAnsi="Arial" w:cs="Arial"/>
                <w:noProof/>
                <w:sz w:val="20"/>
              </w:rPr>
              <w:t>Thao tác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55</w:t>
            </w:r>
            <w:r w:rsidRPr="00C902D4">
              <w:rPr>
                <w:rFonts w:ascii="Arial" w:hAnsi="Arial" w:cs="Arial"/>
                <w:noProof/>
                <w:webHidden/>
                <w:sz w:val="20"/>
              </w:rPr>
              <w:fldChar w:fldCharType="end"/>
            </w:r>
          </w:hyperlink>
        </w:p>
        <w:p w14:paraId="50982B38" w14:textId="4D8DEB4E"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7" w:history="1">
            <w:r w:rsidRPr="00C902D4">
              <w:rPr>
                <w:rStyle w:val="Hyperlink"/>
                <w:rFonts w:ascii="Arial" w:hAnsi="Arial" w:cs="Arial"/>
                <w:noProof/>
                <w:sz w:val="20"/>
              </w:rPr>
              <w:t>3.2.1.1.5</w:t>
            </w:r>
            <w:r w:rsidRPr="00C902D4">
              <w:rPr>
                <w:rFonts w:ascii="Arial" w:eastAsiaTheme="minorEastAsia" w:hAnsi="Arial" w:cs="Arial"/>
                <w:noProof/>
                <w:sz w:val="20"/>
              </w:rPr>
              <w:tab/>
            </w:r>
            <w:r w:rsidRPr="00C902D4">
              <w:rPr>
                <w:rStyle w:val="Hyperlink"/>
                <w:rFonts w:ascii="Arial" w:hAnsi="Arial" w:cs="Arial"/>
                <w:noProof/>
                <w:sz w:val="20"/>
              </w:rPr>
              <w:t>Màn hình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57</w:t>
            </w:r>
            <w:r w:rsidRPr="00C902D4">
              <w:rPr>
                <w:rFonts w:ascii="Arial" w:hAnsi="Arial" w:cs="Arial"/>
                <w:noProof/>
                <w:webHidden/>
                <w:sz w:val="20"/>
              </w:rPr>
              <w:fldChar w:fldCharType="end"/>
            </w:r>
          </w:hyperlink>
        </w:p>
        <w:p w14:paraId="78BEE113" w14:textId="25027E67"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58" w:history="1">
            <w:r w:rsidRPr="00C902D4">
              <w:rPr>
                <w:rStyle w:val="Hyperlink"/>
                <w:rFonts w:ascii="Arial" w:hAnsi="Arial" w:cs="Arial"/>
                <w:noProof/>
                <w:sz w:val="20"/>
              </w:rPr>
              <w:t>3.2.1.2</w:t>
            </w:r>
            <w:r w:rsidRPr="00C902D4">
              <w:rPr>
                <w:rFonts w:ascii="Arial" w:eastAsiaTheme="minorEastAsia" w:hAnsi="Arial" w:cs="Arial"/>
                <w:noProof/>
                <w:sz w:val="20"/>
              </w:rPr>
              <w:tab/>
            </w:r>
            <w:r w:rsidRPr="00C902D4">
              <w:rPr>
                <w:rStyle w:val="Hyperlink"/>
                <w:rFonts w:ascii="Arial" w:hAnsi="Arial" w:cs="Arial"/>
                <w:noProof/>
                <w:sz w:val="20"/>
              </w:rPr>
              <w:t>Định biên nhân sự</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57</w:t>
            </w:r>
            <w:r w:rsidRPr="00C902D4">
              <w:rPr>
                <w:rFonts w:ascii="Arial" w:hAnsi="Arial" w:cs="Arial"/>
                <w:noProof/>
                <w:webHidden/>
                <w:sz w:val="20"/>
              </w:rPr>
              <w:fldChar w:fldCharType="end"/>
            </w:r>
          </w:hyperlink>
        </w:p>
        <w:p w14:paraId="4DCD9F05" w14:textId="6748787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59" w:history="1">
            <w:r w:rsidRPr="00C902D4">
              <w:rPr>
                <w:rStyle w:val="Hyperlink"/>
                <w:rFonts w:ascii="Arial" w:hAnsi="Arial" w:cs="Arial"/>
                <w:noProof/>
                <w:sz w:val="20"/>
              </w:rPr>
              <w:t>3.2.1.2.1</w:t>
            </w:r>
            <w:r w:rsidRPr="00C902D4">
              <w:rPr>
                <w:rFonts w:ascii="Arial" w:eastAsiaTheme="minorEastAsia" w:hAnsi="Arial" w:cs="Arial"/>
                <w:noProof/>
                <w:sz w:val="20"/>
              </w:rPr>
              <w:tab/>
            </w:r>
            <w:r w:rsidRPr="00C902D4">
              <w:rPr>
                <w:rStyle w:val="Hyperlink"/>
                <w:rFonts w:ascii="Arial" w:hAnsi="Arial" w:cs="Arial"/>
                <w:noProof/>
                <w:sz w:val="20"/>
              </w:rPr>
              <w:t>Mối quan hệ giữa các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_Toc500541159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57</w:t>
            </w:r>
            <w:r w:rsidRPr="00C902D4">
              <w:rPr>
                <w:rFonts w:ascii="Arial" w:hAnsi="Arial" w:cs="Arial"/>
                <w:noProof/>
                <w:webHidden/>
                <w:sz w:val="20"/>
              </w:rPr>
              <w:fldChar w:fldCharType="end"/>
            </w:r>
          </w:hyperlink>
        </w:p>
        <w:p w14:paraId="645A6C3D" w14:textId="71E3EDC5"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0" w:history="1">
            <w:r w:rsidRPr="00C902D4">
              <w:rPr>
                <w:rStyle w:val="Hyperlink"/>
                <w:rFonts w:ascii="Arial" w:hAnsi="Arial" w:cs="Arial"/>
                <w:noProof/>
                <w:sz w:val="20"/>
              </w:rPr>
              <w:t>3.2.1.2.2</w:t>
            </w:r>
            <w:r w:rsidRPr="00C902D4">
              <w:rPr>
                <w:rFonts w:ascii="Arial" w:eastAsiaTheme="minorEastAsia" w:hAnsi="Arial" w:cs="Arial"/>
                <w:noProof/>
                <w:sz w:val="20"/>
              </w:rPr>
              <w:tab/>
            </w:r>
            <w:r w:rsidRPr="00C902D4">
              <w:rPr>
                <w:rStyle w:val="Hyperlink"/>
                <w:rFonts w:ascii="Arial" w:hAnsi="Arial" w:cs="Arial"/>
                <w:noProof/>
                <w:sz w:val="20"/>
              </w:rPr>
              <w:t>Mục đích, vai trò thực hiện, bước thực hiện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58</w:t>
            </w:r>
            <w:r w:rsidRPr="00C902D4">
              <w:rPr>
                <w:rFonts w:ascii="Arial" w:hAnsi="Arial" w:cs="Arial"/>
                <w:noProof/>
                <w:webHidden/>
                <w:sz w:val="20"/>
              </w:rPr>
              <w:fldChar w:fldCharType="end"/>
            </w:r>
          </w:hyperlink>
        </w:p>
        <w:p w14:paraId="7BF74FCD" w14:textId="6A448FB3"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1" w:history="1">
            <w:r w:rsidRPr="00C902D4">
              <w:rPr>
                <w:rStyle w:val="Hyperlink"/>
                <w:rFonts w:ascii="Arial" w:hAnsi="Arial" w:cs="Arial"/>
                <w:noProof/>
                <w:sz w:val="20"/>
              </w:rPr>
              <w:t>3.2.1.2.3</w:t>
            </w:r>
            <w:r w:rsidRPr="00C902D4">
              <w:rPr>
                <w:rFonts w:ascii="Arial" w:eastAsiaTheme="minorEastAsia" w:hAnsi="Arial" w:cs="Arial"/>
                <w:noProof/>
                <w:sz w:val="20"/>
              </w:rPr>
              <w:tab/>
            </w:r>
            <w:r w:rsidRPr="00C902D4">
              <w:rPr>
                <w:rStyle w:val="Hyperlink"/>
                <w:rFonts w:ascii="Arial" w:hAnsi="Arial" w:cs="Arial"/>
                <w:noProof/>
                <w:sz w:val="20"/>
              </w:rPr>
              <w:t>Trường thông tin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58</w:t>
            </w:r>
            <w:r w:rsidRPr="00C902D4">
              <w:rPr>
                <w:rFonts w:ascii="Arial" w:hAnsi="Arial" w:cs="Arial"/>
                <w:noProof/>
                <w:webHidden/>
                <w:sz w:val="20"/>
              </w:rPr>
              <w:fldChar w:fldCharType="end"/>
            </w:r>
          </w:hyperlink>
        </w:p>
        <w:p w14:paraId="59BD5E09" w14:textId="10B7BCB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2" w:history="1">
            <w:r w:rsidRPr="00C902D4">
              <w:rPr>
                <w:rStyle w:val="Hyperlink"/>
                <w:rFonts w:ascii="Arial" w:hAnsi="Arial" w:cs="Arial"/>
                <w:noProof/>
                <w:sz w:val="20"/>
              </w:rPr>
              <w:t>3.2.1.2.4</w:t>
            </w:r>
            <w:r w:rsidRPr="00C902D4">
              <w:rPr>
                <w:rFonts w:ascii="Arial" w:eastAsiaTheme="minorEastAsia" w:hAnsi="Arial" w:cs="Arial"/>
                <w:noProof/>
                <w:sz w:val="20"/>
              </w:rPr>
              <w:tab/>
            </w:r>
            <w:r w:rsidRPr="00C902D4">
              <w:rPr>
                <w:rStyle w:val="Hyperlink"/>
                <w:rFonts w:ascii="Arial" w:hAnsi="Arial" w:cs="Arial"/>
                <w:noProof/>
                <w:sz w:val="20"/>
              </w:rPr>
              <w:t>Thao tác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44</w:t>
            </w:r>
            <w:r w:rsidRPr="00C902D4">
              <w:rPr>
                <w:rFonts w:ascii="Arial" w:hAnsi="Arial" w:cs="Arial"/>
                <w:noProof/>
                <w:webHidden/>
                <w:sz w:val="20"/>
              </w:rPr>
              <w:fldChar w:fldCharType="end"/>
            </w:r>
          </w:hyperlink>
        </w:p>
        <w:p w14:paraId="50CD7522" w14:textId="0D438CEB"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3" w:history="1">
            <w:r w:rsidRPr="00C902D4">
              <w:rPr>
                <w:rStyle w:val="Hyperlink"/>
                <w:rFonts w:ascii="Arial" w:hAnsi="Arial" w:cs="Arial"/>
                <w:noProof/>
                <w:sz w:val="20"/>
              </w:rPr>
              <w:t>3.2.1.2.5</w:t>
            </w:r>
            <w:r w:rsidRPr="00C902D4">
              <w:rPr>
                <w:rFonts w:ascii="Arial" w:eastAsiaTheme="minorEastAsia" w:hAnsi="Arial" w:cs="Arial"/>
                <w:noProof/>
                <w:sz w:val="20"/>
              </w:rPr>
              <w:tab/>
            </w:r>
            <w:r w:rsidRPr="00C902D4">
              <w:rPr>
                <w:rStyle w:val="Hyperlink"/>
                <w:rFonts w:ascii="Arial" w:hAnsi="Arial" w:cs="Arial"/>
                <w:noProof/>
                <w:sz w:val="20"/>
              </w:rPr>
              <w:t>Màn hình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75136879" w14:textId="0C466C27"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64" w:history="1">
            <w:r w:rsidRPr="00C902D4">
              <w:rPr>
                <w:rStyle w:val="Hyperlink"/>
                <w:rFonts w:ascii="Arial" w:hAnsi="Arial" w:cs="Arial"/>
                <w:noProof/>
                <w:sz w:val="20"/>
              </w:rPr>
              <w:t>3.2.1.3</w:t>
            </w:r>
            <w:r w:rsidRPr="00C902D4">
              <w:rPr>
                <w:rFonts w:ascii="Arial" w:eastAsiaTheme="minorEastAsia" w:hAnsi="Arial" w:cs="Arial"/>
                <w:noProof/>
                <w:sz w:val="20"/>
              </w:rPr>
              <w:tab/>
            </w:r>
            <w:r w:rsidRPr="00C902D4">
              <w:rPr>
                <w:rStyle w:val="Hyperlink"/>
                <w:rFonts w:ascii="Arial" w:hAnsi="Arial" w:cs="Arial"/>
                <w:noProof/>
                <w:sz w:val="20"/>
              </w:rPr>
              <w:t>Kế hoạch quỹ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049BE2F8" w14:textId="74ADB461"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5" w:history="1">
            <w:r w:rsidRPr="00C902D4">
              <w:rPr>
                <w:rStyle w:val="Hyperlink"/>
                <w:rFonts w:ascii="Arial" w:hAnsi="Arial" w:cs="Arial"/>
                <w:noProof/>
                <w:sz w:val="20"/>
              </w:rPr>
              <w:t>3.2.1.3.1</w:t>
            </w:r>
            <w:r w:rsidRPr="00C902D4">
              <w:rPr>
                <w:rFonts w:ascii="Arial" w:eastAsiaTheme="minorEastAsia" w:hAnsi="Arial" w:cs="Arial"/>
                <w:noProof/>
                <w:sz w:val="20"/>
              </w:rPr>
              <w:tab/>
            </w:r>
            <w:r w:rsidRPr="00C902D4">
              <w:rPr>
                <w:rStyle w:val="Hyperlink"/>
                <w:rFonts w:ascii="Arial" w:hAnsi="Arial" w:cs="Arial"/>
                <w:noProof/>
                <w:sz w:val="20"/>
              </w:rPr>
              <w:t>Mối quan hệ giữa các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6B5F050E" w14:textId="09AD3338"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6" w:history="1">
            <w:r w:rsidRPr="00C902D4">
              <w:rPr>
                <w:rStyle w:val="Hyperlink"/>
                <w:rFonts w:ascii="Arial" w:hAnsi="Arial" w:cs="Arial"/>
                <w:noProof/>
                <w:sz w:val="20"/>
              </w:rPr>
              <w:t>3.2.1.3.2</w:t>
            </w:r>
            <w:r w:rsidRPr="00C902D4">
              <w:rPr>
                <w:rFonts w:ascii="Arial" w:eastAsiaTheme="minorEastAsia" w:hAnsi="Arial" w:cs="Arial"/>
                <w:noProof/>
                <w:sz w:val="20"/>
              </w:rPr>
              <w:tab/>
            </w:r>
            <w:r w:rsidRPr="00C902D4">
              <w:rPr>
                <w:rStyle w:val="Hyperlink"/>
                <w:rFonts w:ascii="Arial" w:hAnsi="Arial" w:cs="Arial"/>
                <w:noProof/>
                <w:sz w:val="20"/>
              </w:rPr>
              <w:t>Mục đích, vai trò thực hiện, bước thực hiện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3751D66F" w14:textId="3402970B"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7" w:history="1">
            <w:r w:rsidRPr="00C902D4">
              <w:rPr>
                <w:rStyle w:val="Hyperlink"/>
                <w:rFonts w:ascii="Arial" w:hAnsi="Arial" w:cs="Arial"/>
                <w:noProof/>
                <w:sz w:val="20"/>
              </w:rPr>
              <w:t>3.2.1.3.3</w:t>
            </w:r>
            <w:r w:rsidRPr="00C902D4">
              <w:rPr>
                <w:rFonts w:ascii="Arial" w:eastAsiaTheme="minorEastAsia" w:hAnsi="Arial" w:cs="Arial"/>
                <w:noProof/>
                <w:sz w:val="20"/>
              </w:rPr>
              <w:tab/>
            </w:r>
            <w:r w:rsidRPr="00C902D4">
              <w:rPr>
                <w:rStyle w:val="Hyperlink"/>
                <w:rFonts w:ascii="Arial" w:hAnsi="Arial" w:cs="Arial"/>
                <w:noProof/>
                <w:sz w:val="20"/>
              </w:rPr>
              <w:t>Trường thông tin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47</w:t>
            </w:r>
            <w:r w:rsidRPr="00C902D4">
              <w:rPr>
                <w:rFonts w:ascii="Arial" w:hAnsi="Arial" w:cs="Arial"/>
                <w:noProof/>
                <w:webHidden/>
                <w:sz w:val="20"/>
              </w:rPr>
              <w:fldChar w:fldCharType="end"/>
            </w:r>
          </w:hyperlink>
        </w:p>
        <w:p w14:paraId="599C2CFA" w14:textId="3C6470C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8" w:history="1">
            <w:r w:rsidRPr="00C902D4">
              <w:rPr>
                <w:rStyle w:val="Hyperlink"/>
                <w:rFonts w:ascii="Arial" w:hAnsi="Arial" w:cs="Arial"/>
                <w:noProof/>
                <w:sz w:val="20"/>
              </w:rPr>
              <w:t>3.2.1.3.4</w:t>
            </w:r>
            <w:r w:rsidRPr="00C902D4">
              <w:rPr>
                <w:rFonts w:ascii="Arial" w:eastAsiaTheme="minorEastAsia" w:hAnsi="Arial" w:cs="Arial"/>
                <w:noProof/>
                <w:sz w:val="20"/>
              </w:rPr>
              <w:tab/>
            </w:r>
            <w:r w:rsidRPr="00C902D4">
              <w:rPr>
                <w:rStyle w:val="Hyperlink"/>
                <w:rFonts w:ascii="Arial" w:hAnsi="Arial" w:cs="Arial"/>
                <w:noProof/>
                <w:sz w:val="20"/>
              </w:rPr>
              <w:t>Thao tác chức năng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44</w:t>
            </w:r>
            <w:r w:rsidRPr="00C902D4">
              <w:rPr>
                <w:rFonts w:ascii="Arial" w:hAnsi="Arial" w:cs="Arial"/>
                <w:noProof/>
                <w:webHidden/>
                <w:sz w:val="20"/>
              </w:rPr>
              <w:fldChar w:fldCharType="end"/>
            </w:r>
          </w:hyperlink>
        </w:p>
        <w:p w14:paraId="577645B1" w14:textId="323AB41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69" w:history="1">
            <w:r w:rsidRPr="00C902D4">
              <w:rPr>
                <w:rStyle w:val="Hyperlink"/>
                <w:rFonts w:ascii="Arial" w:hAnsi="Arial" w:cs="Arial"/>
                <w:noProof/>
                <w:sz w:val="20"/>
              </w:rPr>
              <w:t>3.2.1.3.5</w:t>
            </w:r>
            <w:r w:rsidRPr="00C902D4">
              <w:rPr>
                <w:rFonts w:ascii="Arial" w:eastAsiaTheme="minorEastAsia" w:hAnsi="Arial" w:cs="Arial"/>
                <w:noProof/>
                <w:sz w:val="20"/>
              </w:rPr>
              <w:tab/>
            </w:r>
            <w:r w:rsidRPr="00C902D4">
              <w:rPr>
                <w:rStyle w:val="Hyperlink"/>
                <w:rFonts w:ascii="Arial" w:hAnsi="Arial" w:cs="Arial"/>
                <w:noProof/>
                <w:sz w:val="20"/>
              </w:rPr>
              <w:t>Màn hình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_Toc500541169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6F5C6D17" w14:textId="37DAC3EA" w:rsidR="00C902D4" w:rsidRPr="00C902D4" w:rsidRDefault="00C902D4">
          <w:pPr>
            <w:pStyle w:val="TOC3"/>
            <w:tabs>
              <w:tab w:val="left" w:pos="1200"/>
              <w:tab w:val="right" w:leader="dot" w:pos="9064"/>
            </w:tabs>
            <w:rPr>
              <w:rFonts w:ascii="Arial" w:eastAsiaTheme="minorEastAsia" w:hAnsi="Arial" w:cs="Arial"/>
              <w:noProof/>
              <w:sz w:val="20"/>
            </w:rPr>
          </w:pPr>
          <w:hyperlink w:anchor="_Toc500541170" w:history="1">
            <w:r w:rsidRPr="00C902D4">
              <w:rPr>
                <w:rStyle w:val="Hyperlink"/>
                <w:rFonts w:ascii="Arial" w:hAnsi="Arial" w:cs="Arial"/>
                <w:noProof/>
                <w:sz w:val="20"/>
              </w:rPr>
              <w:t>3.2.2</w:t>
            </w:r>
            <w:r w:rsidRPr="00C902D4">
              <w:rPr>
                <w:rFonts w:ascii="Arial" w:eastAsiaTheme="minorEastAsia" w:hAnsi="Arial" w:cs="Arial"/>
                <w:noProof/>
                <w:sz w:val="20"/>
              </w:rPr>
              <w:tab/>
            </w:r>
            <w:r w:rsidRPr="00C902D4">
              <w:rPr>
                <w:rStyle w:val="Hyperlink"/>
                <w:rFonts w:ascii="Arial" w:hAnsi="Arial" w:cs="Arial"/>
                <w:noProof/>
                <w:sz w:val="20"/>
              </w:rPr>
              <w:t>Hệ thống danh mục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47D20ABC" w14:textId="464F9E56"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71" w:history="1">
            <w:r w:rsidRPr="00C902D4">
              <w:rPr>
                <w:rStyle w:val="Hyperlink"/>
                <w:rFonts w:ascii="Arial" w:hAnsi="Arial" w:cs="Arial"/>
                <w:noProof/>
                <w:sz w:val="20"/>
              </w:rPr>
              <w:t>3.2.2.1</w:t>
            </w:r>
            <w:r w:rsidRPr="00C902D4">
              <w:rPr>
                <w:rFonts w:ascii="Arial" w:eastAsiaTheme="minorEastAsia" w:hAnsi="Arial" w:cs="Arial"/>
                <w:noProof/>
                <w:sz w:val="20"/>
              </w:rPr>
              <w:tab/>
            </w:r>
            <w:r w:rsidRPr="00C902D4">
              <w:rPr>
                <w:rStyle w:val="Hyperlink"/>
                <w:rFonts w:ascii="Arial" w:hAnsi="Arial" w:cs="Arial"/>
                <w:noProof/>
                <w:sz w:val="20"/>
              </w:rPr>
              <w:t>Hệ thống chức danh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5FF2A00B" w14:textId="1DE5105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2" w:history="1">
            <w:r w:rsidRPr="00C902D4">
              <w:rPr>
                <w:rStyle w:val="Hyperlink"/>
                <w:rFonts w:ascii="Arial" w:hAnsi="Arial" w:cs="Arial"/>
                <w:noProof/>
                <w:sz w:val="20"/>
              </w:rPr>
              <w:t>3.2.2.1.1</w:t>
            </w:r>
            <w:r w:rsidRPr="00C902D4">
              <w:rPr>
                <w:rFonts w:ascii="Arial" w:eastAsiaTheme="minorEastAsia" w:hAnsi="Arial" w:cs="Arial"/>
                <w:noProof/>
                <w:sz w:val="20"/>
              </w:rPr>
              <w:tab/>
            </w:r>
            <w:r w:rsidRPr="00C902D4">
              <w:rPr>
                <w:rStyle w:val="Hyperlink"/>
                <w:rFonts w:ascii="Arial" w:hAnsi="Arial" w:cs="Arial"/>
                <w:noProof/>
                <w:sz w:val="20"/>
              </w:rPr>
              <w:t>Danh mục ngành nghề</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79F2A65A" w14:textId="2CCE3955"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3" w:history="1">
            <w:r w:rsidRPr="00C902D4">
              <w:rPr>
                <w:rStyle w:val="Hyperlink"/>
                <w:rFonts w:ascii="Arial" w:hAnsi="Arial" w:cs="Arial"/>
                <w:noProof/>
                <w:sz w:val="20"/>
              </w:rPr>
              <w:t>3.2.2.1.2</w:t>
            </w:r>
            <w:r w:rsidRPr="00C902D4">
              <w:rPr>
                <w:rFonts w:ascii="Arial" w:eastAsiaTheme="minorEastAsia" w:hAnsi="Arial" w:cs="Arial"/>
                <w:noProof/>
                <w:sz w:val="20"/>
              </w:rPr>
              <w:tab/>
            </w:r>
            <w:r w:rsidRPr="00C902D4">
              <w:rPr>
                <w:rStyle w:val="Hyperlink"/>
                <w:rFonts w:ascii="Arial" w:hAnsi="Arial" w:cs="Arial"/>
                <w:noProof/>
                <w:sz w:val="20"/>
              </w:rPr>
              <w:t xml:space="preserve">Danh mục </w:t>
            </w:r>
            <w:r w:rsidRPr="00C902D4">
              <w:rPr>
                <w:rStyle w:val="Hyperlink"/>
                <w:rFonts w:ascii="Arial" w:hAnsi="Arial" w:cs="Arial"/>
                <w:noProof/>
                <w:sz w:val="20"/>
                <w:lang w:val="vi-VN"/>
              </w:rPr>
              <w:t>chuyên môn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6CE4BB29" w14:textId="26CA792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4" w:history="1">
            <w:r w:rsidRPr="00C902D4">
              <w:rPr>
                <w:rStyle w:val="Hyperlink"/>
                <w:rFonts w:ascii="Arial" w:hAnsi="Arial" w:cs="Arial"/>
                <w:noProof/>
                <w:sz w:val="20"/>
              </w:rPr>
              <w:t>3.2.2.1.3</w:t>
            </w:r>
            <w:r w:rsidRPr="00C902D4">
              <w:rPr>
                <w:rFonts w:ascii="Arial" w:eastAsiaTheme="minorEastAsia" w:hAnsi="Arial" w:cs="Arial"/>
                <w:noProof/>
                <w:sz w:val="20"/>
              </w:rPr>
              <w:tab/>
            </w:r>
            <w:r w:rsidRPr="00C902D4">
              <w:rPr>
                <w:rStyle w:val="Hyperlink"/>
                <w:rFonts w:ascii="Arial" w:hAnsi="Arial" w:cs="Arial"/>
                <w:noProof/>
                <w:sz w:val="20"/>
              </w:rPr>
              <w:t xml:space="preserve">Danh mục </w:t>
            </w:r>
            <w:r w:rsidRPr="00C902D4">
              <w:rPr>
                <w:rStyle w:val="Hyperlink"/>
                <w:rFonts w:ascii="Arial" w:hAnsi="Arial" w:cs="Arial"/>
                <w:noProof/>
                <w:sz w:val="20"/>
                <w:lang w:val="vi-VN"/>
              </w:rPr>
              <w:t>ngạch nghề nghiệp</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54</w:t>
            </w:r>
            <w:r w:rsidRPr="00C902D4">
              <w:rPr>
                <w:rFonts w:ascii="Arial" w:hAnsi="Arial" w:cs="Arial"/>
                <w:noProof/>
                <w:webHidden/>
                <w:sz w:val="20"/>
              </w:rPr>
              <w:fldChar w:fldCharType="end"/>
            </w:r>
          </w:hyperlink>
        </w:p>
        <w:p w14:paraId="1DED0676" w14:textId="5FFE2A27"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5" w:history="1">
            <w:r w:rsidRPr="00C902D4">
              <w:rPr>
                <w:rStyle w:val="Hyperlink"/>
                <w:rFonts w:ascii="Arial" w:hAnsi="Arial" w:cs="Arial"/>
                <w:noProof/>
                <w:sz w:val="20"/>
                <w:lang w:val="vi-VN"/>
              </w:rPr>
              <w:t>3.2.2.1.4</w:t>
            </w:r>
            <w:r w:rsidRPr="00C902D4">
              <w:rPr>
                <w:rFonts w:ascii="Arial" w:eastAsiaTheme="minorEastAsia" w:hAnsi="Arial" w:cs="Arial"/>
                <w:noProof/>
                <w:sz w:val="20"/>
              </w:rPr>
              <w:tab/>
            </w:r>
            <w:r w:rsidRPr="00C902D4">
              <w:rPr>
                <w:rStyle w:val="Hyperlink"/>
                <w:rFonts w:ascii="Arial" w:hAnsi="Arial" w:cs="Arial"/>
                <w:noProof/>
                <w:sz w:val="20"/>
              </w:rPr>
              <w:t xml:space="preserve">Danh mục </w:t>
            </w:r>
            <w:r w:rsidRPr="00C902D4">
              <w:rPr>
                <w:rStyle w:val="Hyperlink"/>
                <w:rFonts w:ascii="Arial" w:hAnsi="Arial" w:cs="Arial"/>
                <w:noProof/>
                <w:sz w:val="20"/>
                <w:lang w:val="vi-VN"/>
              </w:rPr>
              <w:t>cấp bậc nghề nghiệp</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59</w:t>
            </w:r>
            <w:r w:rsidRPr="00C902D4">
              <w:rPr>
                <w:rFonts w:ascii="Arial" w:hAnsi="Arial" w:cs="Arial"/>
                <w:noProof/>
                <w:webHidden/>
                <w:sz w:val="20"/>
              </w:rPr>
              <w:fldChar w:fldCharType="end"/>
            </w:r>
          </w:hyperlink>
        </w:p>
        <w:p w14:paraId="291DAC5E" w14:textId="323F277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6" w:history="1">
            <w:r w:rsidRPr="00C902D4">
              <w:rPr>
                <w:rStyle w:val="Hyperlink"/>
                <w:rFonts w:ascii="Arial" w:hAnsi="Arial" w:cs="Arial"/>
                <w:noProof/>
                <w:sz w:val="20"/>
              </w:rPr>
              <w:t>3.2.2.1.5</w:t>
            </w:r>
            <w:r w:rsidRPr="00C902D4">
              <w:rPr>
                <w:rFonts w:ascii="Arial" w:eastAsiaTheme="minorEastAsia" w:hAnsi="Arial" w:cs="Arial"/>
                <w:noProof/>
                <w:sz w:val="20"/>
              </w:rPr>
              <w:tab/>
            </w:r>
            <w:r w:rsidRPr="00C902D4">
              <w:rPr>
                <w:rStyle w:val="Hyperlink"/>
                <w:rFonts w:ascii="Arial" w:hAnsi="Arial" w:cs="Arial"/>
                <w:noProof/>
                <w:sz w:val="20"/>
              </w:rPr>
              <w:t xml:space="preserve">Danh mục </w:t>
            </w:r>
            <w:r w:rsidRPr="00C902D4">
              <w:rPr>
                <w:rStyle w:val="Hyperlink"/>
                <w:rFonts w:ascii="Arial" w:hAnsi="Arial" w:cs="Arial"/>
                <w:noProof/>
                <w:sz w:val="20"/>
                <w:lang w:val="vi-VN"/>
              </w:rPr>
              <w:t>vị trí chức danh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64</w:t>
            </w:r>
            <w:r w:rsidRPr="00C902D4">
              <w:rPr>
                <w:rFonts w:ascii="Arial" w:hAnsi="Arial" w:cs="Arial"/>
                <w:noProof/>
                <w:webHidden/>
                <w:sz w:val="20"/>
              </w:rPr>
              <w:fldChar w:fldCharType="end"/>
            </w:r>
          </w:hyperlink>
        </w:p>
        <w:p w14:paraId="726A6145" w14:textId="3D72E0D1"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7" w:history="1">
            <w:r w:rsidRPr="00C902D4">
              <w:rPr>
                <w:rStyle w:val="Hyperlink"/>
                <w:rFonts w:ascii="Arial" w:hAnsi="Arial" w:cs="Arial"/>
                <w:noProof/>
                <w:sz w:val="20"/>
              </w:rPr>
              <w:t>3.2.2.1.6</w:t>
            </w:r>
            <w:r w:rsidRPr="00C902D4">
              <w:rPr>
                <w:rFonts w:ascii="Arial" w:eastAsiaTheme="minorEastAsia" w:hAnsi="Arial" w:cs="Arial"/>
                <w:noProof/>
                <w:sz w:val="20"/>
              </w:rPr>
              <w:tab/>
            </w:r>
            <w:r w:rsidRPr="00C902D4">
              <w:rPr>
                <w:rStyle w:val="Hyperlink"/>
                <w:rFonts w:ascii="Arial" w:hAnsi="Arial" w:cs="Arial"/>
                <w:noProof/>
                <w:sz w:val="20"/>
              </w:rPr>
              <w:t xml:space="preserve">Danh mục </w:t>
            </w:r>
            <w:r w:rsidRPr="00C902D4">
              <w:rPr>
                <w:rStyle w:val="Hyperlink"/>
                <w:rFonts w:ascii="Arial" w:hAnsi="Arial" w:cs="Arial"/>
                <w:noProof/>
                <w:sz w:val="20"/>
                <w:lang w:val="vi-VN"/>
              </w:rPr>
              <w:t>level chức danh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71</w:t>
            </w:r>
            <w:r w:rsidRPr="00C902D4">
              <w:rPr>
                <w:rFonts w:ascii="Arial" w:hAnsi="Arial" w:cs="Arial"/>
                <w:noProof/>
                <w:webHidden/>
                <w:sz w:val="20"/>
              </w:rPr>
              <w:fldChar w:fldCharType="end"/>
            </w:r>
          </w:hyperlink>
        </w:p>
        <w:p w14:paraId="76228D13" w14:textId="56130917"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8" w:history="1">
            <w:r w:rsidRPr="00C902D4">
              <w:rPr>
                <w:rStyle w:val="Hyperlink"/>
                <w:rFonts w:ascii="Arial" w:hAnsi="Arial" w:cs="Arial"/>
                <w:noProof/>
                <w:sz w:val="20"/>
              </w:rPr>
              <w:t>3.2.2.1.7</w:t>
            </w:r>
            <w:r w:rsidRPr="00C902D4">
              <w:rPr>
                <w:rFonts w:ascii="Arial" w:eastAsiaTheme="minorEastAsia" w:hAnsi="Arial" w:cs="Arial"/>
                <w:noProof/>
                <w:sz w:val="20"/>
              </w:rPr>
              <w:tab/>
            </w:r>
            <w:r w:rsidRPr="00C902D4">
              <w:rPr>
                <w:rStyle w:val="Hyperlink"/>
                <w:rFonts w:ascii="Arial" w:hAnsi="Arial" w:cs="Arial"/>
                <w:noProof/>
                <w:sz w:val="20"/>
              </w:rPr>
              <w:t>Gán vị trí chức danh sử dụng cho mỗi đơn vị</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74</w:t>
            </w:r>
            <w:r w:rsidRPr="00C902D4">
              <w:rPr>
                <w:rFonts w:ascii="Arial" w:hAnsi="Arial" w:cs="Arial"/>
                <w:noProof/>
                <w:webHidden/>
                <w:sz w:val="20"/>
              </w:rPr>
              <w:fldChar w:fldCharType="end"/>
            </w:r>
          </w:hyperlink>
        </w:p>
        <w:p w14:paraId="268AF93B" w14:textId="47A4FF5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79" w:history="1">
            <w:r w:rsidRPr="00C902D4">
              <w:rPr>
                <w:rStyle w:val="Hyperlink"/>
                <w:rFonts w:ascii="Arial" w:hAnsi="Arial" w:cs="Arial"/>
                <w:noProof/>
                <w:sz w:val="20"/>
              </w:rPr>
              <w:t>3.2.2.1.8</w:t>
            </w:r>
            <w:r w:rsidRPr="00C902D4">
              <w:rPr>
                <w:rFonts w:ascii="Arial" w:eastAsiaTheme="minorEastAsia" w:hAnsi="Arial" w:cs="Arial"/>
                <w:noProof/>
                <w:sz w:val="20"/>
              </w:rPr>
              <w:tab/>
            </w:r>
            <w:r w:rsidRPr="00C902D4">
              <w:rPr>
                <w:rStyle w:val="Hyperlink"/>
                <w:rFonts w:ascii="Arial" w:hAnsi="Arial" w:cs="Arial"/>
                <w:noProof/>
                <w:sz w:val="20"/>
              </w:rPr>
              <w:t>Danh mục phân loại nhân viên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_Toc500541179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80</w:t>
            </w:r>
            <w:r w:rsidRPr="00C902D4">
              <w:rPr>
                <w:rFonts w:ascii="Arial" w:hAnsi="Arial" w:cs="Arial"/>
                <w:noProof/>
                <w:webHidden/>
                <w:sz w:val="20"/>
              </w:rPr>
              <w:fldChar w:fldCharType="end"/>
            </w:r>
          </w:hyperlink>
        </w:p>
        <w:p w14:paraId="3C88127E" w14:textId="465CC8C9"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80" w:history="1">
            <w:r w:rsidRPr="00C902D4">
              <w:rPr>
                <w:rStyle w:val="Hyperlink"/>
                <w:rFonts w:ascii="Arial" w:hAnsi="Arial" w:cs="Arial"/>
                <w:noProof/>
                <w:sz w:val="20"/>
              </w:rPr>
              <w:t>3.2.2.2</w:t>
            </w:r>
            <w:r w:rsidRPr="00C902D4">
              <w:rPr>
                <w:rFonts w:ascii="Arial" w:eastAsiaTheme="minorEastAsia" w:hAnsi="Arial" w:cs="Arial"/>
                <w:noProof/>
                <w:sz w:val="20"/>
              </w:rPr>
              <w:tab/>
            </w:r>
            <w:r w:rsidRPr="00C902D4">
              <w:rPr>
                <w:rStyle w:val="Hyperlink"/>
                <w:rFonts w:ascii="Arial" w:hAnsi="Arial" w:cs="Arial"/>
                <w:noProof/>
                <w:sz w:val="20"/>
              </w:rPr>
              <w:t>Mô tả công việc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4B3A3F3E" w14:textId="1A40318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1" w:history="1">
            <w:r w:rsidRPr="00C902D4">
              <w:rPr>
                <w:rStyle w:val="Hyperlink"/>
                <w:rFonts w:ascii="Arial" w:hAnsi="Arial" w:cs="Arial"/>
                <w:noProof/>
                <w:sz w:val="20"/>
              </w:rPr>
              <w:t>3.2.2.2.1</w:t>
            </w:r>
            <w:r w:rsidRPr="00C902D4">
              <w:rPr>
                <w:rFonts w:ascii="Arial" w:eastAsiaTheme="minorEastAsia" w:hAnsi="Arial" w:cs="Arial"/>
                <w:noProof/>
                <w:sz w:val="20"/>
              </w:rPr>
              <w:tab/>
            </w:r>
            <w:r w:rsidRPr="00C902D4">
              <w:rPr>
                <w:rStyle w:val="Hyperlink"/>
                <w:rFonts w:ascii="Arial" w:hAnsi="Arial" w:cs="Arial"/>
                <w:noProof/>
                <w:sz w:val="20"/>
              </w:rPr>
              <w:t>Danh mục mô tả công việc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149914B4" w14:textId="07A3BA64"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2" w:history="1">
            <w:r w:rsidRPr="00C902D4">
              <w:rPr>
                <w:rStyle w:val="Hyperlink"/>
                <w:rFonts w:ascii="Arial" w:hAnsi="Arial" w:cs="Arial"/>
                <w:noProof/>
                <w:sz w:val="20"/>
              </w:rPr>
              <w:t>3.2.2.2.2</w:t>
            </w:r>
            <w:r w:rsidRPr="00C902D4">
              <w:rPr>
                <w:rFonts w:ascii="Arial" w:eastAsiaTheme="minorEastAsia" w:hAnsi="Arial" w:cs="Arial"/>
                <w:noProof/>
                <w:sz w:val="20"/>
              </w:rPr>
              <w:tab/>
            </w:r>
            <w:r w:rsidRPr="00C902D4">
              <w:rPr>
                <w:rStyle w:val="Hyperlink"/>
                <w:rFonts w:ascii="Arial" w:hAnsi="Arial" w:cs="Arial"/>
                <w:noProof/>
                <w:sz w:val="20"/>
              </w:rPr>
              <w:t>Gán vị trí MTCV sử dụng cho mỗi đơn vị</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4FBBF570" w14:textId="20AF36E8"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83" w:history="1">
            <w:r w:rsidRPr="00C902D4">
              <w:rPr>
                <w:rStyle w:val="Hyperlink"/>
                <w:rFonts w:ascii="Arial" w:hAnsi="Arial" w:cs="Arial"/>
                <w:noProof/>
                <w:sz w:val="20"/>
              </w:rPr>
              <w:t>3.2.2.3</w:t>
            </w:r>
            <w:r w:rsidRPr="00C902D4">
              <w:rPr>
                <w:rFonts w:ascii="Arial" w:eastAsiaTheme="minorEastAsia" w:hAnsi="Arial" w:cs="Arial"/>
                <w:noProof/>
                <w:sz w:val="20"/>
              </w:rPr>
              <w:tab/>
            </w:r>
            <w:r w:rsidRPr="00C902D4">
              <w:rPr>
                <w:rStyle w:val="Hyperlink"/>
                <w:rFonts w:ascii="Arial" w:hAnsi="Arial" w:cs="Arial"/>
                <w:noProof/>
                <w:sz w:val="20"/>
              </w:rPr>
              <w:t>Hệ thống năng lực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52</w:t>
            </w:r>
            <w:r w:rsidRPr="00C902D4">
              <w:rPr>
                <w:rFonts w:ascii="Arial" w:hAnsi="Arial" w:cs="Arial"/>
                <w:noProof/>
                <w:webHidden/>
                <w:sz w:val="20"/>
              </w:rPr>
              <w:fldChar w:fldCharType="end"/>
            </w:r>
          </w:hyperlink>
        </w:p>
        <w:p w14:paraId="78C39E6E" w14:textId="19DC724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4" w:history="1">
            <w:r w:rsidRPr="00C902D4">
              <w:rPr>
                <w:rStyle w:val="Hyperlink"/>
                <w:rFonts w:ascii="Arial" w:hAnsi="Arial" w:cs="Arial"/>
                <w:noProof/>
                <w:sz w:val="20"/>
              </w:rPr>
              <w:t>3.2.2.3.1</w:t>
            </w:r>
            <w:r w:rsidRPr="00C902D4">
              <w:rPr>
                <w:rFonts w:ascii="Arial" w:eastAsiaTheme="minorEastAsia" w:hAnsi="Arial" w:cs="Arial"/>
                <w:noProof/>
                <w:sz w:val="20"/>
              </w:rPr>
              <w:tab/>
            </w:r>
            <w:r w:rsidRPr="00C902D4">
              <w:rPr>
                <w:rStyle w:val="Hyperlink"/>
                <w:rFonts w:ascii="Arial" w:hAnsi="Arial" w:cs="Arial"/>
                <w:noProof/>
                <w:sz w:val="20"/>
              </w:rPr>
              <w:t>Danh mục nhóm năng lực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52</w:t>
            </w:r>
            <w:r w:rsidRPr="00C902D4">
              <w:rPr>
                <w:rFonts w:ascii="Arial" w:hAnsi="Arial" w:cs="Arial"/>
                <w:noProof/>
                <w:webHidden/>
                <w:sz w:val="20"/>
              </w:rPr>
              <w:fldChar w:fldCharType="end"/>
            </w:r>
          </w:hyperlink>
        </w:p>
        <w:p w14:paraId="03A1CC83" w14:textId="310508FE"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5" w:history="1">
            <w:r w:rsidRPr="00C902D4">
              <w:rPr>
                <w:rStyle w:val="Hyperlink"/>
                <w:rFonts w:ascii="Arial" w:hAnsi="Arial" w:cs="Arial"/>
                <w:noProof/>
                <w:sz w:val="20"/>
              </w:rPr>
              <w:t>3.2.2.3.2</w:t>
            </w:r>
            <w:r w:rsidRPr="00C902D4">
              <w:rPr>
                <w:rFonts w:ascii="Arial" w:eastAsiaTheme="minorEastAsia" w:hAnsi="Arial" w:cs="Arial"/>
                <w:noProof/>
                <w:sz w:val="20"/>
              </w:rPr>
              <w:tab/>
            </w:r>
            <w:r w:rsidRPr="00C902D4">
              <w:rPr>
                <w:rStyle w:val="Hyperlink"/>
                <w:rFonts w:ascii="Arial" w:hAnsi="Arial" w:cs="Arial"/>
                <w:noProof/>
                <w:sz w:val="20"/>
              </w:rPr>
              <w:t>Danh mục năng lực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55</w:t>
            </w:r>
            <w:r w:rsidRPr="00C902D4">
              <w:rPr>
                <w:rFonts w:ascii="Arial" w:hAnsi="Arial" w:cs="Arial"/>
                <w:noProof/>
                <w:webHidden/>
                <w:sz w:val="20"/>
              </w:rPr>
              <w:fldChar w:fldCharType="end"/>
            </w:r>
          </w:hyperlink>
        </w:p>
        <w:p w14:paraId="712F7C74" w14:textId="1E871DAD"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6" w:history="1">
            <w:r w:rsidRPr="00C902D4">
              <w:rPr>
                <w:rStyle w:val="Hyperlink"/>
                <w:rFonts w:ascii="Arial" w:hAnsi="Arial" w:cs="Arial"/>
                <w:noProof/>
                <w:sz w:val="20"/>
              </w:rPr>
              <w:t>3.2.2.3.3</w:t>
            </w:r>
            <w:r w:rsidRPr="00C902D4">
              <w:rPr>
                <w:rFonts w:ascii="Arial" w:eastAsiaTheme="minorEastAsia" w:hAnsi="Arial" w:cs="Arial"/>
                <w:noProof/>
                <w:sz w:val="20"/>
              </w:rPr>
              <w:tab/>
            </w:r>
            <w:r w:rsidRPr="00C902D4">
              <w:rPr>
                <w:rStyle w:val="Hyperlink"/>
                <w:rFonts w:ascii="Arial" w:hAnsi="Arial" w:cs="Arial"/>
                <w:noProof/>
                <w:sz w:val="20"/>
              </w:rPr>
              <w:t>Gán năng lực cho chức danh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45C65731" w14:textId="1F0AE95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7" w:history="1">
            <w:r w:rsidRPr="00C902D4">
              <w:rPr>
                <w:rStyle w:val="Hyperlink"/>
                <w:rFonts w:ascii="Arial" w:hAnsi="Arial" w:cs="Arial"/>
                <w:noProof/>
                <w:sz w:val="20"/>
              </w:rPr>
              <w:t>3.2.2.3.4</w:t>
            </w:r>
            <w:r w:rsidRPr="00C902D4">
              <w:rPr>
                <w:rFonts w:ascii="Arial" w:eastAsiaTheme="minorEastAsia" w:hAnsi="Arial" w:cs="Arial"/>
                <w:noProof/>
                <w:sz w:val="20"/>
              </w:rPr>
              <w:tab/>
            </w:r>
            <w:r w:rsidRPr="00C902D4">
              <w:rPr>
                <w:rStyle w:val="Hyperlink"/>
                <w:rFonts w:ascii="Arial" w:hAnsi="Arial" w:cs="Arial"/>
                <w:noProof/>
                <w:sz w:val="20"/>
              </w:rPr>
              <w:t>Gán năng lực chức danh sử dụng cho mỗi đơn vị</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650BBFC0" w14:textId="0744DA02"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88" w:history="1">
            <w:r w:rsidRPr="00C902D4">
              <w:rPr>
                <w:rStyle w:val="Hyperlink"/>
                <w:rFonts w:ascii="Arial" w:hAnsi="Arial" w:cs="Arial"/>
                <w:noProof/>
                <w:sz w:val="20"/>
              </w:rPr>
              <w:t>3.2.2.4</w:t>
            </w:r>
            <w:r w:rsidRPr="00C902D4">
              <w:rPr>
                <w:rFonts w:ascii="Arial" w:eastAsiaTheme="minorEastAsia" w:hAnsi="Arial" w:cs="Arial"/>
                <w:noProof/>
                <w:sz w:val="20"/>
              </w:rPr>
              <w:tab/>
            </w:r>
            <w:r w:rsidRPr="00C902D4">
              <w:rPr>
                <w:rStyle w:val="Hyperlink"/>
                <w:rFonts w:ascii="Arial" w:hAnsi="Arial" w:cs="Arial"/>
                <w:noProof/>
                <w:sz w:val="20"/>
              </w:rPr>
              <w:t>Thang bảng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59</w:t>
            </w:r>
            <w:r w:rsidRPr="00C902D4">
              <w:rPr>
                <w:rFonts w:ascii="Arial" w:hAnsi="Arial" w:cs="Arial"/>
                <w:noProof/>
                <w:webHidden/>
                <w:sz w:val="20"/>
              </w:rPr>
              <w:fldChar w:fldCharType="end"/>
            </w:r>
          </w:hyperlink>
        </w:p>
        <w:p w14:paraId="0EC8177F" w14:textId="014E3F0B"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89" w:history="1">
            <w:r w:rsidRPr="00C902D4">
              <w:rPr>
                <w:rStyle w:val="Hyperlink"/>
                <w:rFonts w:ascii="Arial" w:hAnsi="Arial" w:cs="Arial"/>
                <w:noProof/>
                <w:sz w:val="20"/>
              </w:rPr>
              <w:t>3.2.2.4.1</w:t>
            </w:r>
            <w:r w:rsidRPr="00C902D4">
              <w:rPr>
                <w:rFonts w:ascii="Arial" w:eastAsiaTheme="minorEastAsia" w:hAnsi="Arial" w:cs="Arial"/>
                <w:noProof/>
                <w:sz w:val="20"/>
              </w:rPr>
              <w:tab/>
            </w:r>
            <w:r w:rsidRPr="00C902D4">
              <w:rPr>
                <w:rStyle w:val="Hyperlink"/>
                <w:rFonts w:ascii="Arial" w:hAnsi="Arial" w:cs="Arial"/>
                <w:noProof/>
                <w:sz w:val="20"/>
              </w:rPr>
              <w:t>Thiết lập thang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_Toc500541189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59</w:t>
            </w:r>
            <w:r w:rsidRPr="00C902D4">
              <w:rPr>
                <w:rFonts w:ascii="Arial" w:hAnsi="Arial" w:cs="Arial"/>
                <w:noProof/>
                <w:webHidden/>
                <w:sz w:val="20"/>
              </w:rPr>
              <w:fldChar w:fldCharType="end"/>
            </w:r>
          </w:hyperlink>
        </w:p>
        <w:p w14:paraId="2D3A2872" w14:textId="0E5928B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0" w:history="1">
            <w:r w:rsidRPr="00C902D4">
              <w:rPr>
                <w:rStyle w:val="Hyperlink"/>
                <w:rFonts w:ascii="Arial" w:hAnsi="Arial" w:cs="Arial"/>
                <w:noProof/>
                <w:sz w:val="20"/>
              </w:rPr>
              <w:t>3.2.2.4.2</w:t>
            </w:r>
            <w:r w:rsidRPr="00C902D4">
              <w:rPr>
                <w:rFonts w:ascii="Arial" w:eastAsiaTheme="minorEastAsia" w:hAnsi="Arial" w:cs="Arial"/>
                <w:noProof/>
                <w:sz w:val="20"/>
              </w:rPr>
              <w:tab/>
            </w:r>
            <w:r w:rsidRPr="00C902D4">
              <w:rPr>
                <w:rStyle w:val="Hyperlink"/>
                <w:rFonts w:ascii="Arial" w:hAnsi="Arial" w:cs="Arial"/>
                <w:noProof/>
                <w:sz w:val="20"/>
              </w:rPr>
              <w:t>Thiết lập ngạch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63</w:t>
            </w:r>
            <w:r w:rsidRPr="00C902D4">
              <w:rPr>
                <w:rFonts w:ascii="Arial" w:hAnsi="Arial" w:cs="Arial"/>
                <w:noProof/>
                <w:webHidden/>
                <w:sz w:val="20"/>
              </w:rPr>
              <w:fldChar w:fldCharType="end"/>
            </w:r>
          </w:hyperlink>
        </w:p>
        <w:p w14:paraId="2B2E77EE" w14:textId="31A47258"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1" w:history="1">
            <w:r w:rsidRPr="00C902D4">
              <w:rPr>
                <w:rStyle w:val="Hyperlink"/>
                <w:rFonts w:ascii="Arial" w:hAnsi="Arial" w:cs="Arial"/>
                <w:noProof/>
                <w:sz w:val="20"/>
              </w:rPr>
              <w:t>3.2.2.4.3</w:t>
            </w:r>
            <w:r w:rsidRPr="00C902D4">
              <w:rPr>
                <w:rFonts w:ascii="Arial" w:eastAsiaTheme="minorEastAsia" w:hAnsi="Arial" w:cs="Arial"/>
                <w:noProof/>
                <w:sz w:val="20"/>
              </w:rPr>
              <w:tab/>
            </w:r>
            <w:r w:rsidRPr="00C902D4">
              <w:rPr>
                <w:rStyle w:val="Hyperlink"/>
                <w:rFonts w:ascii="Arial" w:hAnsi="Arial" w:cs="Arial"/>
                <w:noProof/>
                <w:sz w:val="20"/>
              </w:rPr>
              <w:t>Thiết lập bậc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30BBA91F" w14:textId="677C6CFA"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2" w:history="1">
            <w:r w:rsidRPr="00C902D4">
              <w:rPr>
                <w:rStyle w:val="Hyperlink"/>
                <w:rFonts w:ascii="Arial" w:hAnsi="Arial" w:cs="Arial"/>
                <w:noProof/>
                <w:sz w:val="20"/>
              </w:rPr>
              <w:t>3.2.2.4.4</w:t>
            </w:r>
            <w:r w:rsidRPr="00C902D4">
              <w:rPr>
                <w:rFonts w:ascii="Arial" w:eastAsiaTheme="minorEastAsia" w:hAnsi="Arial" w:cs="Arial"/>
                <w:noProof/>
                <w:sz w:val="20"/>
              </w:rPr>
              <w:tab/>
            </w:r>
            <w:r w:rsidRPr="00C902D4">
              <w:rPr>
                <w:rStyle w:val="Hyperlink"/>
                <w:rFonts w:ascii="Arial" w:hAnsi="Arial" w:cs="Arial"/>
                <w:noProof/>
                <w:sz w:val="20"/>
              </w:rPr>
              <w:t>Thiết lập hệ thống thang bảng lương cho các Công ty</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46</w:t>
            </w:r>
            <w:r w:rsidRPr="00C902D4">
              <w:rPr>
                <w:rFonts w:ascii="Arial" w:hAnsi="Arial" w:cs="Arial"/>
                <w:noProof/>
                <w:webHidden/>
                <w:sz w:val="20"/>
              </w:rPr>
              <w:fldChar w:fldCharType="end"/>
            </w:r>
          </w:hyperlink>
        </w:p>
        <w:p w14:paraId="2A53E4ED" w14:textId="6D5E89DD" w:rsidR="00C902D4" w:rsidRPr="00C902D4" w:rsidRDefault="00C902D4">
          <w:pPr>
            <w:pStyle w:val="TOC4"/>
            <w:tabs>
              <w:tab w:val="left" w:pos="1615"/>
              <w:tab w:val="right" w:leader="dot" w:pos="9064"/>
            </w:tabs>
            <w:rPr>
              <w:rFonts w:ascii="Arial" w:eastAsiaTheme="minorEastAsia" w:hAnsi="Arial" w:cs="Arial"/>
              <w:noProof/>
              <w:sz w:val="20"/>
            </w:rPr>
          </w:pPr>
          <w:hyperlink w:anchor="_Toc500541193" w:history="1">
            <w:r w:rsidRPr="00C902D4">
              <w:rPr>
                <w:rStyle w:val="Hyperlink"/>
                <w:rFonts w:ascii="Arial" w:hAnsi="Arial" w:cs="Arial"/>
                <w:noProof/>
                <w:sz w:val="20"/>
              </w:rPr>
              <w:t>3.2.2.5</w:t>
            </w:r>
            <w:r w:rsidRPr="00C902D4">
              <w:rPr>
                <w:rFonts w:ascii="Arial" w:eastAsiaTheme="minorEastAsia" w:hAnsi="Arial" w:cs="Arial"/>
                <w:noProof/>
                <w:sz w:val="20"/>
              </w:rPr>
              <w:tab/>
            </w:r>
            <w:r w:rsidRPr="00C902D4">
              <w:rPr>
                <w:rStyle w:val="Hyperlink"/>
                <w:rFonts w:ascii="Arial" w:hAnsi="Arial" w:cs="Arial"/>
                <w:noProof/>
                <w:sz w:val="20"/>
              </w:rPr>
              <w:t>Hồ sơ nhân sự</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6F8229B1" w14:textId="52847916"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4" w:history="1">
            <w:r w:rsidRPr="00C902D4">
              <w:rPr>
                <w:rStyle w:val="Hyperlink"/>
                <w:rFonts w:ascii="Arial" w:hAnsi="Arial" w:cs="Arial"/>
                <w:noProof/>
                <w:sz w:val="20"/>
              </w:rPr>
              <w:t>3.2.2.5.1</w:t>
            </w:r>
            <w:r w:rsidRPr="00C902D4">
              <w:rPr>
                <w:rFonts w:ascii="Arial" w:eastAsiaTheme="minorEastAsia" w:hAnsi="Arial" w:cs="Arial"/>
                <w:noProof/>
                <w:sz w:val="20"/>
              </w:rPr>
              <w:tab/>
            </w:r>
            <w:r w:rsidRPr="00C902D4">
              <w:rPr>
                <w:rStyle w:val="Hyperlink"/>
                <w:rFonts w:ascii="Arial" w:hAnsi="Arial" w:cs="Arial"/>
                <w:noProof/>
                <w:sz w:val="20"/>
              </w:rPr>
              <w:t>Danh mục quyết định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6F866415" w14:textId="6471B93A"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5" w:history="1">
            <w:r w:rsidRPr="00C902D4">
              <w:rPr>
                <w:rStyle w:val="Hyperlink"/>
                <w:rFonts w:ascii="Arial" w:hAnsi="Arial" w:cs="Arial"/>
                <w:noProof/>
                <w:sz w:val="20"/>
              </w:rPr>
              <w:t>3.2.2.5.2</w:t>
            </w:r>
            <w:r w:rsidRPr="00C902D4">
              <w:rPr>
                <w:rFonts w:ascii="Arial" w:eastAsiaTheme="minorEastAsia" w:hAnsi="Arial" w:cs="Arial"/>
                <w:noProof/>
                <w:sz w:val="20"/>
              </w:rPr>
              <w:tab/>
            </w:r>
            <w:r w:rsidRPr="00C902D4">
              <w:rPr>
                <w:rStyle w:val="Hyperlink"/>
                <w:rFonts w:ascii="Arial" w:hAnsi="Arial" w:cs="Arial"/>
                <w:noProof/>
                <w:sz w:val="20"/>
              </w:rPr>
              <w:t>Danh mục loại hợp đồng lao động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72</w:t>
            </w:r>
            <w:r w:rsidRPr="00C902D4">
              <w:rPr>
                <w:rFonts w:ascii="Arial" w:hAnsi="Arial" w:cs="Arial"/>
                <w:noProof/>
                <w:webHidden/>
                <w:sz w:val="20"/>
              </w:rPr>
              <w:fldChar w:fldCharType="end"/>
            </w:r>
          </w:hyperlink>
        </w:p>
        <w:p w14:paraId="11BA7257" w14:textId="0F68E01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6" w:history="1">
            <w:r w:rsidRPr="00C902D4">
              <w:rPr>
                <w:rStyle w:val="Hyperlink"/>
                <w:rFonts w:ascii="Arial" w:hAnsi="Arial" w:cs="Arial"/>
                <w:noProof/>
                <w:sz w:val="20"/>
              </w:rPr>
              <w:t>3.2.2.5.3</w:t>
            </w:r>
            <w:r w:rsidRPr="00C902D4">
              <w:rPr>
                <w:rFonts w:ascii="Arial" w:eastAsiaTheme="minorEastAsia" w:hAnsi="Arial" w:cs="Arial"/>
                <w:noProof/>
                <w:sz w:val="20"/>
              </w:rPr>
              <w:tab/>
            </w:r>
            <w:r w:rsidRPr="00C902D4">
              <w:rPr>
                <w:rStyle w:val="Hyperlink"/>
                <w:rFonts w:ascii="Arial" w:hAnsi="Arial" w:cs="Arial"/>
                <w:noProof/>
                <w:sz w:val="20"/>
              </w:rPr>
              <w:t>Danh mục các khoản hỗ trợ khác (phụ cấp)</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76</w:t>
            </w:r>
            <w:r w:rsidRPr="00C902D4">
              <w:rPr>
                <w:rFonts w:ascii="Arial" w:hAnsi="Arial" w:cs="Arial"/>
                <w:noProof/>
                <w:webHidden/>
                <w:sz w:val="20"/>
              </w:rPr>
              <w:fldChar w:fldCharType="end"/>
            </w:r>
          </w:hyperlink>
        </w:p>
        <w:p w14:paraId="38C13F0F" w14:textId="0B065667"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7" w:history="1">
            <w:r w:rsidRPr="00C902D4">
              <w:rPr>
                <w:rStyle w:val="Hyperlink"/>
                <w:rFonts w:ascii="Arial" w:hAnsi="Arial" w:cs="Arial"/>
                <w:noProof/>
                <w:sz w:val="20"/>
              </w:rPr>
              <w:t>3.2.2.5.4</w:t>
            </w:r>
            <w:r w:rsidRPr="00C902D4">
              <w:rPr>
                <w:rFonts w:ascii="Arial" w:eastAsiaTheme="minorEastAsia" w:hAnsi="Arial" w:cs="Arial"/>
                <w:noProof/>
                <w:sz w:val="20"/>
              </w:rPr>
              <w:tab/>
            </w:r>
            <w:r w:rsidRPr="00C902D4">
              <w:rPr>
                <w:rStyle w:val="Hyperlink"/>
                <w:rFonts w:ascii="Arial" w:hAnsi="Arial" w:cs="Arial"/>
                <w:noProof/>
                <w:sz w:val="20"/>
              </w:rPr>
              <w:t>Danh mục phúc lợi</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80</w:t>
            </w:r>
            <w:r w:rsidRPr="00C902D4">
              <w:rPr>
                <w:rFonts w:ascii="Arial" w:hAnsi="Arial" w:cs="Arial"/>
                <w:noProof/>
                <w:webHidden/>
                <w:sz w:val="20"/>
              </w:rPr>
              <w:fldChar w:fldCharType="end"/>
            </w:r>
          </w:hyperlink>
        </w:p>
        <w:p w14:paraId="689CF8EA" w14:textId="5DB5A1D5"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8" w:history="1">
            <w:r w:rsidRPr="00C902D4">
              <w:rPr>
                <w:rStyle w:val="Hyperlink"/>
                <w:rFonts w:ascii="Arial" w:hAnsi="Arial" w:cs="Arial"/>
                <w:noProof/>
                <w:sz w:val="20"/>
              </w:rPr>
              <w:t>3.2.2.5.5</w:t>
            </w:r>
            <w:r w:rsidRPr="00C902D4">
              <w:rPr>
                <w:rFonts w:ascii="Arial" w:eastAsiaTheme="minorEastAsia" w:hAnsi="Arial" w:cs="Arial"/>
                <w:noProof/>
                <w:sz w:val="20"/>
              </w:rPr>
              <w:tab/>
            </w:r>
            <w:r w:rsidRPr="00C902D4">
              <w:rPr>
                <w:rStyle w:val="Hyperlink"/>
                <w:rFonts w:ascii="Arial" w:hAnsi="Arial" w:cs="Arial"/>
                <w:noProof/>
                <w:sz w:val="20"/>
              </w:rPr>
              <w:t>Danh mục hình thức khen thưởng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85</w:t>
            </w:r>
            <w:r w:rsidRPr="00C902D4">
              <w:rPr>
                <w:rFonts w:ascii="Arial" w:hAnsi="Arial" w:cs="Arial"/>
                <w:noProof/>
                <w:webHidden/>
                <w:sz w:val="20"/>
              </w:rPr>
              <w:fldChar w:fldCharType="end"/>
            </w:r>
          </w:hyperlink>
        </w:p>
        <w:p w14:paraId="69061A5F" w14:textId="38ED0C66" w:rsidR="00C902D4" w:rsidRPr="00C902D4" w:rsidRDefault="00C902D4">
          <w:pPr>
            <w:pStyle w:val="TOC5"/>
            <w:tabs>
              <w:tab w:val="left" w:pos="2032"/>
              <w:tab w:val="right" w:leader="dot" w:pos="9064"/>
            </w:tabs>
            <w:rPr>
              <w:rFonts w:ascii="Arial" w:eastAsiaTheme="minorEastAsia" w:hAnsi="Arial" w:cs="Arial"/>
              <w:noProof/>
              <w:sz w:val="20"/>
            </w:rPr>
          </w:pPr>
          <w:hyperlink w:anchor="_Toc500541199" w:history="1">
            <w:r w:rsidRPr="00C902D4">
              <w:rPr>
                <w:rStyle w:val="Hyperlink"/>
                <w:rFonts w:ascii="Arial" w:hAnsi="Arial" w:cs="Arial"/>
                <w:noProof/>
                <w:sz w:val="20"/>
              </w:rPr>
              <w:t>3.2.2.5.6</w:t>
            </w:r>
            <w:r w:rsidRPr="00C902D4">
              <w:rPr>
                <w:rFonts w:ascii="Arial" w:eastAsiaTheme="minorEastAsia" w:hAnsi="Arial" w:cs="Arial"/>
                <w:noProof/>
                <w:sz w:val="20"/>
              </w:rPr>
              <w:tab/>
            </w:r>
            <w:r w:rsidRPr="00C902D4">
              <w:rPr>
                <w:rStyle w:val="Hyperlink"/>
                <w:rFonts w:ascii="Arial" w:hAnsi="Arial" w:cs="Arial"/>
                <w:noProof/>
                <w:sz w:val="20"/>
              </w:rPr>
              <w:t>Danh mục hình thức kỷ luật</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_Toc500541199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2A2EA7E6" w14:textId="320E3AF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00" w:history="1">
            <w:r w:rsidRPr="00C902D4">
              <w:rPr>
                <w:rStyle w:val="Hyperlink"/>
                <w:rFonts w:ascii="Arial" w:hAnsi="Arial" w:cs="Arial"/>
                <w:noProof/>
                <w:sz w:val="20"/>
              </w:rPr>
              <w:t>3.2.2.5.7</w:t>
            </w:r>
            <w:r w:rsidRPr="00C902D4">
              <w:rPr>
                <w:rFonts w:ascii="Arial" w:eastAsiaTheme="minorEastAsia" w:hAnsi="Arial" w:cs="Arial"/>
                <w:noProof/>
                <w:sz w:val="20"/>
              </w:rPr>
              <w:tab/>
            </w:r>
            <w:r w:rsidRPr="00C902D4">
              <w:rPr>
                <w:rStyle w:val="Hyperlink"/>
                <w:rFonts w:ascii="Arial" w:hAnsi="Arial" w:cs="Arial"/>
                <w:noProof/>
                <w:sz w:val="20"/>
              </w:rPr>
              <w:t>Danh mục quốc gia, tỉnh/thành phố, quận huyện, xã phường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5AEBDFEB" w14:textId="12380B0E"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01" w:history="1">
            <w:r w:rsidRPr="00C902D4">
              <w:rPr>
                <w:rStyle w:val="Hyperlink"/>
                <w:rFonts w:ascii="Arial" w:hAnsi="Arial" w:cs="Arial"/>
                <w:noProof/>
                <w:sz w:val="20"/>
              </w:rPr>
              <w:t>3.2.2.5.8</w:t>
            </w:r>
            <w:r w:rsidRPr="00C902D4">
              <w:rPr>
                <w:rFonts w:ascii="Arial" w:eastAsiaTheme="minorEastAsia" w:hAnsi="Arial" w:cs="Arial"/>
                <w:noProof/>
                <w:sz w:val="20"/>
              </w:rPr>
              <w:tab/>
            </w:r>
            <w:r w:rsidRPr="00C902D4">
              <w:rPr>
                <w:rStyle w:val="Hyperlink"/>
                <w:rFonts w:ascii="Arial" w:hAnsi="Arial" w:cs="Arial"/>
                <w:noProof/>
                <w:sz w:val="20"/>
              </w:rPr>
              <w:t>Danh mục ngân hàng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68</w:t>
            </w:r>
            <w:r w:rsidRPr="00C902D4">
              <w:rPr>
                <w:rFonts w:ascii="Arial" w:hAnsi="Arial" w:cs="Arial"/>
                <w:noProof/>
                <w:webHidden/>
                <w:sz w:val="20"/>
              </w:rPr>
              <w:fldChar w:fldCharType="end"/>
            </w:r>
          </w:hyperlink>
        </w:p>
        <w:p w14:paraId="25FA3182" w14:textId="01FE32B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02" w:history="1">
            <w:r w:rsidRPr="00C902D4">
              <w:rPr>
                <w:rStyle w:val="Hyperlink"/>
                <w:rFonts w:ascii="Arial" w:hAnsi="Arial" w:cs="Arial"/>
                <w:noProof/>
                <w:sz w:val="20"/>
              </w:rPr>
              <w:t>3.2.2.5.9</w:t>
            </w:r>
            <w:r w:rsidRPr="00C902D4">
              <w:rPr>
                <w:rFonts w:ascii="Arial" w:eastAsiaTheme="minorEastAsia" w:hAnsi="Arial" w:cs="Arial"/>
                <w:noProof/>
                <w:sz w:val="20"/>
              </w:rPr>
              <w:tab/>
            </w:r>
            <w:r w:rsidRPr="00C902D4">
              <w:rPr>
                <w:rStyle w:val="Hyperlink"/>
                <w:rFonts w:ascii="Arial" w:hAnsi="Arial" w:cs="Arial"/>
                <w:noProof/>
                <w:sz w:val="20"/>
              </w:rPr>
              <w:t>Danh mục chi nhánh ngân hàng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0A4A1ABA" w14:textId="22848754"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03" w:history="1">
            <w:r w:rsidRPr="00C902D4">
              <w:rPr>
                <w:rStyle w:val="Hyperlink"/>
                <w:rFonts w:ascii="Arial" w:hAnsi="Arial" w:cs="Arial"/>
                <w:noProof/>
                <w:sz w:val="20"/>
              </w:rPr>
              <w:t>3.2.2.5.10</w:t>
            </w:r>
            <w:r w:rsidRPr="00C902D4">
              <w:rPr>
                <w:rFonts w:ascii="Arial" w:eastAsiaTheme="minorEastAsia" w:hAnsi="Arial" w:cs="Arial"/>
                <w:noProof/>
                <w:sz w:val="20"/>
              </w:rPr>
              <w:tab/>
            </w:r>
            <w:r w:rsidRPr="00C902D4">
              <w:rPr>
                <w:rStyle w:val="Hyperlink"/>
                <w:rFonts w:ascii="Arial" w:hAnsi="Arial" w:cs="Arial"/>
                <w:noProof/>
                <w:sz w:val="20"/>
              </w:rPr>
              <w:t>Danh mục Tài sản cấp phát</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57F00485" w14:textId="519F8B78"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04" w:history="1">
            <w:r w:rsidRPr="00C902D4">
              <w:rPr>
                <w:rStyle w:val="Hyperlink"/>
                <w:rFonts w:ascii="Arial" w:hAnsi="Arial" w:cs="Arial"/>
                <w:noProof/>
                <w:sz w:val="20"/>
              </w:rPr>
              <w:t>3.2.2.5.11</w:t>
            </w:r>
            <w:r w:rsidRPr="00C902D4">
              <w:rPr>
                <w:rFonts w:ascii="Arial" w:eastAsiaTheme="minorEastAsia" w:hAnsi="Arial" w:cs="Arial"/>
                <w:noProof/>
                <w:sz w:val="20"/>
              </w:rPr>
              <w:tab/>
            </w:r>
            <w:r w:rsidRPr="00C902D4">
              <w:rPr>
                <w:rStyle w:val="Hyperlink"/>
                <w:rFonts w:ascii="Arial" w:hAnsi="Arial" w:cs="Arial"/>
                <w:noProof/>
                <w:sz w:val="20"/>
              </w:rPr>
              <w:t>Danh mục túi hồ sơ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2DEA4FF0" w14:textId="03EA2B53"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05" w:history="1">
            <w:r w:rsidRPr="00C902D4">
              <w:rPr>
                <w:rStyle w:val="Hyperlink"/>
                <w:rFonts w:ascii="Arial" w:hAnsi="Arial" w:cs="Arial"/>
                <w:noProof/>
                <w:sz w:val="20"/>
              </w:rPr>
              <w:t>3.2.2.5.12</w:t>
            </w:r>
            <w:r w:rsidRPr="00C902D4">
              <w:rPr>
                <w:rFonts w:ascii="Arial" w:eastAsiaTheme="minorEastAsia" w:hAnsi="Arial" w:cs="Arial"/>
                <w:noProof/>
                <w:sz w:val="20"/>
              </w:rPr>
              <w:tab/>
            </w:r>
            <w:r w:rsidRPr="00C902D4">
              <w:rPr>
                <w:rStyle w:val="Hyperlink"/>
                <w:rFonts w:ascii="Arial" w:hAnsi="Arial" w:cs="Arial"/>
                <w:noProof/>
                <w:sz w:val="20"/>
              </w:rPr>
              <w:t>Danh mục tên trường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11097A10" w14:textId="16D0714B"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06" w:history="1">
            <w:r w:rsidRPr="00C902D4">
              <w:rPr>
                <w:rStyle w:val="Hyperlink"/>
                <w:rFonts w:ascii="Arial" w:hAnsi="Arial" w:cs="Arial"/>
                <w:noProof/>
                <w:sz w:val="20"/>
              </w:rPr>
              <w:t>3.2.2.5.13</w:t>
            </w:r>
            <w:r w:rsidRPr="00C902D4">
              <w:rPr>
                <w:rFonts w:ascii="Arial" w:eastAsiaTheme="minorEastAsia" w:hAnsi="Arial" w:cs="Arial"/>
                <w:noProof/>
                <w:sz w:val="20"/>
              </w:rPr>
              <w:tab/>
            </w:r>
            <w:r w:rsidRPr="00C902D4">
              <w:rPr>
                <w:rStyle w:val="Hyperlink"/>
                <w:rFonts w:ascii="Arial" w:hAnsi="Arial" w:cs="Arial"/>
                <w:noProof/>
                <w:sz w:val="20"/>
              </w:rPr>
              <w:t>Danh mục chuyên ngành 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68</w:t>
            </w:r>
            <w:r w:rsidRPr="00C902D4">
              <w:rPr>
                <w:rFonts w:ascii="Arial" w:hAnsi="Arial" w:cs="Arial"/>
                <w:noProof/>
                <w:webHidden/>
                <w:sz w:val="20"/>
              </w:rPr>
              <w:fldChar w:fldCharType="end"/>
            </w:r>
          </w:hyperlink>
        </w:p>
        <w:p w14:paraId="339C836B" w14:textId="6AE80ED8"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07" w:history="1">
            <w:r w:rsidRPr="00C902D4">
              <w:rPr>
                <w:rStyle w:val="Hyperlink"/>
                <w:rFonts w:ascii="Arial" w:hAnsi="Arial" w:cs="Arial"/>
                <w:noProof/>
                <w:sz w:val="20"/>
              </w:rPr>
              <w:t>3.2.2.5.14</w:t>
            </w:r>
            <w:r w:rsidRPr="00C902D4">
              <w:rPr>
                <w:rFonts w:ascii="Arial" w:eastAsiaTheme="minorEastAsia" w:hAnsi="Arial" w:cs="Arial"/>
                <w:noProof/>
                <w:sz w:val="20"/>
              </w:rPr>
              <w:tab/>
            </w:r>
            <w:r w:rsidRPr="00C902D4">
              <w:rPr>
                <w:rStyle w:val="Hyperlink"/>
                <w:rFonts w:ascii="Arial" w:hAnsi="Arial" w:cs="Arial"/>
                <w:noProof/>
                <w:sz w:val="20"/>
              </w:rPr>
              <w:t>Tham số hệ thống (Danh mục dùng chung)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67</w:t>
            </w:r>
            <w:r w:rsidRPr="00C902D4">
              <w:rPr>
                <w:rFonts w:ascii="Arial" w:hAnsi="Arial" w:cs="Arial"/>
                <w:noProof/>
                <w:webHidden/>
                <w:sz w:val="20"/>
              </w:rPr>
              <w:fldChar w:fldCharType="end"/>
            </w:r>
          </w:hyperlink>
        </w:p>
        <w:p w14:paraId="166A5DEA" w14:textId="5B33BA66" w:rsidR="00C902D4" w:rsidRPr="00C902D4" w:rsidRDefault="00C902D4">
          <w:pPr>
            <w:pStyle w:val="TOC4"/>
            <w:tabs>
              <w:tab w:val="left" w:pos="1615"/>
              <w:tab w:val="right" w:leader="dot" w:pos="9064"/>
            </w:tabs>
            <w:rPr>
              <w:rFonts w:ascii="Arial" w:eastAsiaTheme="minorEastAsia" w:hAnsi="Arial" w:cs="Arial"/>
              <w:noProof/>
              <w:sz w:val="20"/>
            </w:rPr>
          </w:pPr>
          <w:hyperlink w:anchor="_Toc500541208" w:history="1">
            <w:r w:rsidRPr="00C902D4">
              <w:rPr>
                <w:rStyle w:val="Hyperlink"/>
                <w:rFonts w:ascii="Arial" w:hAnsi="Arial" w:cs="Arial"/>
                <w:noProof/>
                <w:sz w:val="20"/>
              </w:rPr>
              <w:t>3.2.2.6</w:t>
            </w:r>
            <w:r w:rsidRPr="00C902D4">
              <w:rPr>
                <w:rFonts w:ascii="Arial" w:eastAsiaTheme="minorEastAsia" w:hAnsi="Arial" w:cs="Arial"/>
                <w:noProof/>
                <w:sz w:val="20"/>
              </w:rPr>
              <w:tab/>
            </w:r>
            <w:r w:rsidRPr="00C902D4">
              <w:rPr>
                <w:rStyle w:val="Hyperlink"/>
                <w:rFonts w:ascii="Arial" w:hAnsi="Arial" w:cs="Arial"/>
                <w:noProof/>
                <w:sz w:val="20"/>
              </w:rPr>
              <w:t>Chấm công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09A19CC6" w14:textId="09B1D0E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09" w:history="1">
            <w:r w:rsidRPr="00C902D4">
              <w:rPr>
                <w:rStyle w:val="Hyperlink"/>
                <w:rFonts w:ascii="Arial" w:hAnsi="Arial" w:cs="Arial"/>
                <w:noProof/>
                <w:sz w:val="20"/>
              </w:rPr>
              <w:t>3.2.2.6.1</w:t>
            </w:r>
            <w:r w:rsidRPr="00C902D4">
              <w:rPr>
                <w:rFonts w:ascii="Arial" w:eastAsiaTheme="minorEastAsia" w:hAnsi="Arial" w:cs="Arial"/>
                <w:noProof/>
                <w:sz w:val="20"/>
              </w:rPr>
              <w:tab/>
            </w:r>
            <w:r w:rsidRPr="00C902D4">
              <w:rPr>
                <w:rStyle w:val="Hyperlink"/>
                <w:rFonts w:ascii="Arial" w:hAnsi="Arial" w:cs="Arial"/>
                <w:noProof/>
                <w:sz w:val="20"/>
              </w:rPr>
              <w:t>Danh mục kỳ công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_Toc500541209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18080557" w14:textId="74332538"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0" w:history="1">
            <w:r w:rsidRPr="00C902D4">
              <w:rPr>
                <w:rStyle w:val="Hyperlink"/>
                <w:rFonts w:ascii="Arial" w:hAnsi="Arial" w:cs="Arial"/>
                <w:noProof/>
                <w:sz w:val="20"/>
              </w:rPr>
              <w:t>3.2.2.6.2</w:t>
            </w:r>
            <w:r w:rsidRPr="00C902D4">
              <w:rPr>
                <w:rFonts w:ascii="Arial" w:eastAsiaTheme="minorEastAsia" w:hAnsi="Arial" w:cs="Arial"/>
                <w:noProof/>
                <w:sz w:val="20"/>
              </w:rPr>
              <w:tab/>
            </w:r>
            <w:r w:rsidRPr="00C902D4">
              <w:rPr>
                <w:rStyle w:val="Hyperlink"/>
                <w:rFonts w:ascii="Arial" w:hAnsi="Arial" w:cs="Arial"/>
                <w:noProof/>
                <w:sz w:val="20"/>
              </w:rPr>
              <w:t>Danh mục ký hiệu chấm công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06C190EF" w14:textId="2943C457"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1" w:history="1">
            <w:r w:rsidRPr="00C902D4">
              <w:rPr>
                <w:rStyle w:val="Hyperlink"/>
                <w:rFonts w:ascii="Arial" w:hAnsi="Arial" w:cs="Arial"/>
                <w:noProof/>
                <w:sz w:val="20"/>
              </w:rPr>
              <w:t>3.2.2.6.3</w:t>
            </w:r>
            <w:r w:rsidRPr="00C902D4">
              <w:rPr>
                <w:rFonts w:ascii="Arial" w:eastAsiaTheme="minorEastAsia" w:hAnsi="Arial" w:cs="Arial"/>
                <w:noProof/>
                <w:sz w:val="20"/>
              </w:rPr>
              <w:tab/>
            </w:r>
            <w:r w:rsidRPr="00C902D4">
              <w:rPr>
                <w:rStyle w:val="Hyperlink"/>
                <w:rFonts w:ascii="Arial" w:hAnsi="Arial" w:cs="Arial"/>
                <w:noProof/>
                <w:sz w:val="20"/>
              </w:rPr>
              <w:t>Danh mục ca làm việc</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4AE1C863" w14:textId="2F446C3B"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2" w:history="1">
            <w:r w:rsidRPr="00C902D4">
              <w:rPr>
                <w:rStyle w:val="Hyperlink"/>
                <w:rFonts w:ascii="Arial" w:hAnsi="Arial" w:cs="Arial"/>
                <w:noProof/>
                <w:sz w:val="20"/>
              </w:rPr>
              <w:t>3.2.2.6.4</w:t>
            </w:r>
            <w:r w:rsidRPr="00C902D4">
              <w:rPr>
                <w:rFonts w:ascii="Arial" w:eastAsiaTheme="minorEastAsia" w:hAnsi="Arial" w:cs="Arial"/>
                <w:noProof/>
                <w:sz w:val="20"/>
              </w:rPr>
              <w:tab/>
            </w:r>
            <w:r w:rsidRPr="00C902D4">
              <w:rPr>
                <w:rStyle w:val="Hyperlink"/>
                <w:rFonts w:ascii="Arial" w:hAnsi="Arial" w:cs="Arial"/>
                <w:noProof/>
                <w:sz w:val="20"/>
              </w:rPr>
              <w:t>Danh mục ngày nghỉ lễ</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52D15435" w14:textId="3EE315D5"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3" w:history="1">
            <w:r w:rsidRPr="00C902D4">
              <w:rPr>
                <w:rStyle w:val="Hyperlink"/>
                <w:rFonts w:ascii="Arial" w:hAnsi="Arial" w:cs="Arial"/>
                <w:noProof/>
                <w:sz w:val="20"/>
              </w:rPr>
              <w:t>3.2.2.6.5</w:t>
            </w:r>
            <w:r w:rsidRPr="00C902D4">
              <w:rPr>
                <w:rFonts w:ascii="Arial" w:eastAsiaTheme="minorEastAsia" w:hAnsi="Arial" w:cs="Arial"/>
                <w:noProof/>
                <w:sz w:val="20"/>
              </w:rPr>
              <w:tab/>
            </w:r>
            <w:r w:rsidRPr="00C902D4">
              <w:rPr>
                <w:rStyle w:val="Hyperlink"/>
                <w:rFonts w:ascii="Arial" w:hAnsi="Arial" w:cs="Arial"/>
                <w:noProof/>
                <w:sz w:val="20"/>
              </w:rPr>
              <w:t>Danh mục tham số hệ thống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439851B7" w14:textId="355642B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4" w:history="1">
            <w:r w:rsidRPr="00C902D4">
              <w:rPr>
                <w:rStyle w:val="Hyperlink"/>
                <w:rFonts w:ascii="Arial" w:hAnsi="Arial" w:cs="Arial"/>
                <w:noProof/>
                <w:sz w:val="20"/>
              </w:rPr>
              <w:t>3.2.2.6.6</w:t>
            </w:r>
            <w:r w:rsidRPr="00C902D4">
              <w:rPr>
                <w:rFonts w:ascii="Arial" w:eastAsiaTheme="minorEastAsia" w:hAnsi="Arial" w:cs="Arial"/>
                <w:noProof/>
                <w:sz w:val="20"/>
              </w:rPr>
              <w:tab/>
            </w:r>
            <w:r w:rsidRPr="00C902D4">
              <w:rPr>
                <w:rStyle w:val="Hyperlink"/>
                <w:rFonts w:ascii="Arial" w:hAnsi="Arial" w:cs="Arial"/>
                <w:noProof/>
                <w:sz w:val="20"/>
              </w:rPr>
              <w:t>Thiết lập kiểu công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4583B8DD" w14:textId="59462A0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5" w:history="1">
            <w:r w:rsidRPr="00C902D4">
              <w:rPr>
                <w:rStyle w:val="Hyperlink"/>
                <w:rFonts w:ascii="Arial" w:hAnsi="Arial" w:cs="Arial"/>
                <w:noProof/>
                <w:sz w:val="20"/>
              </w:rPr>
              <w:t>3.2.2.6.7</w:t>
            </w:r>
            <w:r w:rsidRPr="00C902D4">
              <w:rPr>
                <w:rFonts w:ascii="Arial" w:eastAsiaTheme="minorEastAsia" w:hAnsi="Arial" w:cs="Arial"/>
                <w:noProof/>
                <w:sz w:val="20"/>
              </w:rPr>
              <w:tab/>
            </w:r>
            <w:r w:rsidRPr="00C902D4">
              <w:rPr>
                <w:rStyle w:val="Hyperlink"/>
                <w:rFonts w:ascii="Arial" w:hAnsi="Arial" w:cs="Arial"/>
                <w:noProof/>
                <w:sz w:val="20"/>
              </w:rPr>
              <w:t>Thiết lập đối tượng chấm công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6957D8E3" w14:textId="7AB43BAA" w:rsidR="00C902D4" w:rsidRPr="00C902D4" w:rsidRDefault="00C902D4">
          <w:pPr>
            <w:pStyle w:val="TOC4"/>
            <w:tabs>
              <w:tab w:val="left" w:pos="1615"/>
              <w:tab w:val="right" w:leader="dot" w:pos="9064"/>
            </w:tabs>
            <w:rPr>
              <w:rFonts w:ascii="Arial" w:eastAsiaTheme="minorEastAsia" w:hAnsi="Arial" w:cs="Arial"/>
              <w:noProof/>
              <w:sz w:val="20"/>
            </w:rPr>
          </w:pPr>
          <w:hyperlink w:anchor="_Toc500541216" w:history="1">
            <w:r w:rsidRPr="00C902D4">
              <w:rPr>
                <w:rStyle w:val="Hyperlink"/>
                <w:rFonts w:ascii="Arial" w:hAnsi="Arial" w:cs="Arial"/>
                <w:noProof/>
                <w:sz w:val="20"/>
              </w:rPr>
              <w:t>3.2.2.7</w:t>
            </w:r>
            <w:r w:rsidRPr="00C902D4">
              <w:rPr>
                <w:rFonts w:ascii="Arial" w:eastAsiaTheme="minorEastAsia" w:hAnsi="Arial" w:cs="Arial"/>
                <w:noProof/>
                <w:sz w:val="20"/>
              </w:rPr>
              <w:tab/>
            </w:r>
            <w:r w:rsidRPr="00C902D4">
              <w:rPr>
                <w:rStyle w:val="Hyperlink"/>
                <w:rFonts w:ascii="Arial" w:hAnsi="Arial" w:cs="Arial"/>
                <w:noProof/>
                <w:sz w:val="20"/>
              </w:rPr>
              <w:t>Tính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6A287E2A" w14:textId="71CE5C54"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7" w:history="1">
            <w:r w:rsidRPr="00C902D4">
              <w:rPr>
                <w:rStyle w:val="Hyperlink"/>
                <w:rFonts w:ascii="Arial" w:hAnsi="Arial" w:cs="Arial"/>
                <w:noProof/>
                <w:sz w:val="20"/>
              </w:rPr>
              <w:t>3.2.2.7.1</w:t>
            </w:r>
            <w:r w:rsidRPr="00C902D4">
              <w:rPr>
                <w:rFonts w:ascii="Arial" w:eastAsiaTheme="minorEastAsia" w:hAnsi="Arial" w:cs="Arial"/>
                <w:noProof/>
                <w:sz w:val="20"/>
              </w:rPr>
              <w:tab/>
            </w:r>
            <w:r w:rsidRPr="00C902D4">
              <w:rPr>
                <w:rStyle w:val="Hyperlink"/>
                <w:rFonts w:ascii="Arial" w:hAnsi="Arial" w:cs="Arial"/>
                <w:noProof/>
                <w:sz w:val="20"/>
              </w:rPr>
              <w:t>Danh mục thông tin bảng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2E7CFB35" w14:textId="4770247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8" w:history="1">
            <w:r w:rsidRPr="00C902D4">
              <w:rPr>
                <w:rStyle w:val="Hyperlink"/>
                <w:rFonts w:ascii="Arial" w:hAnsi="Arial" w:cs="Arial"/>
                <w:noProof/>
                <w:sz w:val="20"/>
              </w:rPr>
              <w:t>3.2.2.7.2</w:t>
            </w:r>
            <w:r w:rsidRPr="00C902D4">
              <w:rPr>
                <w:rFonts w:ascii="Arial" w:eastAsiaTheme="minorEastAsia" w:hAnsi="Arial" w:cs="Arial"/>
                <w:noProof/>
                <w:sz w:val="20"/>
              </w:rPr>
              <w:tab/>
            </w:r>
            <w:r w:rsidRPr="00C902D4">
              <w:rPr>
                <w:rStyle w:val="Hyperlink"/>
                <w:rFonts w:ascii="Arial" w:hAnsi="Arial" w:cs="Arial"/>
                <w:noProof/>
                <w:sz w:val="20"/>
              </w:rPr>
              <w:t>Danh mục thuế thu nhập cá nhân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50</w:t>
            </w:r>
            <w:r w:rsidRPr="00C902D4">
              <w:rPr>
                <w:rFonts w:ascii="Arial" w:hAnsi="Arial" w:cs="Arial"/>
                <w:noProof/>
                <w:webHidden/>
                <w:sz w:val="20"/>
              </w:rPr>
              <w:fldChar w:fldCharType="end"/>
            </w:r>
          </w:hyperlink>
        </w:p>
        <w:p w14:paraId="0BBDF3F4" w14:textId="661DF5E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19" w:history="1">
            <w:r w:rsidRPr="00C902D4">
              <w:rPr>
                <w:rStyle w:val="Hyperlink"/>
                <w:rFonts w:ascii="Arial" w:hAnsi="Arial" w:cs="Arial"/>
                <w:noProof/>
                <w:sz w:val="20"/>
              </w:rPr>
              <w:t>3.2.2.7.3</w:t>
            </w:r>
            <w:r w:rsidRPr="00C902D4">
              <w:rPr>
                <w:rFonts w:ascii="Arial" w:eastAsiaTheme="minorEastAsia" w:hAnsi="Arial" w:cs="Arial"/>
                <w:noProof/>
                <w:sz w:val="20"/>
              </w:rPr>
              <w:tab/>
            </w:r>
            <w:r w:rsidRPr="00C902D4">
              <w:rPr>
                <w:rStyle w:val="Hyperlink"/>
                <w:rFonts w:ascii="Arial" w:hAnsi="Arial" w:cs="Arial"/>
                <w:noProof/>
                <w:sz w:val="20"/>
              </w:rPr>
              <w:t>Danh mục tham số hệ thống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_Toc500541219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53</w:t>
            </w:r>
            <w:r w:rsidRPr="00C902D4">
              <w:rPr>
                <w:rFonts w:ascii="Arial" w:hAnsi="Arial" w:cs="Arial"/>
                <w:noProof/>
                <w:webHidden/>
                <w:sz w:val="20"/>
              </w:rPr>
              <w:fldChar w:fldCharType="end"/>
            </w:r>
          </w:hyperlink>
        </w:p>
        <w:p w14:paraId="11448700" w14:textId="389414ED"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0" w:history="1">
            <w:r w:rsidRPr="00C902D4">
              <w:rPr>
                <w:rStyle w:val="Hyperlink"/>
                <w:rFonts w:ascii="Arial" w:hAnsi="Arial" w:cs="Arial"/>
                <w:noProof/>
                <w:sz w:val="20"/>
              </w:rPr>
              <w:t>3.2.2.7.4</w:t>
            </w:r>
            <w:r w:rsidRPr="00C902D4">
              <w:rPr>
                <w:rFonts w:ascii="Arial" w:eastAsiaTheme="minorEastAsia" w:hAnsi="Arial" w:cs="Arial"/>
                <w:noProof/>
                <w:sz w:val="20"/>
              </w:rPr>
              <w:tab/>
            </w:r>
            <w:r w:rsidRPr="00C902D4">
              <w:rPr>
                <w:rStyle w:val="Hyperlink"/>
                <w:rFonts w:ascii="Arial" w:hAnsi="Arial" w:cs="Arial"/>
                <w:noProof/>
                <w:sz w:val="20"/>
              </w:rPr>
              <w:t>Thiết lập công thức lương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56</w:t>
            </w:r>
            <w:r w:rsidRPr="00C902D4">
              <w:rPr>
                <w:rFonts w:ascii="Arial" w:hAnsi="Arial" w:cs="Arial"/>
                <w:noProof/>
                <w:webHidden/>
                <w:sz w:val="20"/>
              </w:rPr>
              <w:fldChar w:fldCharType="end"/>
            </w:r>
          </w:hyperlink>
        </w:p>
        <w:p w14:paraId="0CFBB6B0" w14:textId="3F13EEFE" w:rsidR="00C902D4" w:rsidRPr="00C902D4" w:rsidRDefault="00C902D4">
          <w:pPr>
            <w:pStyle w:val="TOC4"/>
            <w:tabs>
              <w:tab w:val="left" w:pos="1615"/>
              <w:tab w:val="right" w:leader="dot" w:pos="9064"/>
            </w:tabs>
            <w:rPr>
              <w:rFonts w:ascii="Arial" w:eastAsiaTheme="minorEastAsia" w:hAnsi="Arial" w:cs="Arial"/>
              <w:noProof/>
              <w:sz w:val="20"/>
            </w:rPr>
          </w:pPr>
          <w:hyperlink w:anchor="_Toc500541221" w:history="1">
            <w:r w:rsidRPr="00C902D4">
              <w:rPr>
                <w:rStyle w:val="Hyperlink"/>
                <w:rFonts w:ascii="Arial" w:hAnsi="Arial" w:cs="Arial"/>
                <w:noProof/>
                <w:sz w:val="20"/>
              </w:rPr>
              <w:t>3.2.2.8</w:t>
            </w:r>
            <w:r w:rsidRPr="00C902D4">
              <w:rPr>
                <w:rFonts w:ascii="Arial" w:eastAsiaTheme="minorEastAsia" w:hAnsi="Arial" w:cs="Arial"/>
                <w:noProof/>
                <w:sz w:val="20"/>
              </w:rPr>
              <w:tab/>
            </w:r>
            <w:r w:rsidRPr="00C902D4">
              <w:rPr>
                <w:rStyle w:val="Hyperlink"/>
                <w:rFonts w:ascii="Arial" w:hAnsi="Arial" w:cs="Arial"/>
                <w:noProof/>
                <w:sz w:val="20"/>
              </w:rPr>
              <w:t>Bảo hiểm</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60</w:t>
            </w:r>
            <w:r w:rsidRPr="00C902D4">
              <w:rPr>
                <w:rFonts w:ascii="Arial" w:hAnsi="Arial" w:cs="Arial"/>
                <w:noProof/>
                <w:webHidden/>
                <w:sz w:val="20"/>
              </w:rPr>
              <w:fldChar w:fldCharType="end"/>
            </w:r>
          </w:hyperlink>
        </w:p>
        <w:p w14:paraId="2F9C2D72" w14:textId="265CF033"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2" w:history="1">
            <w:r w:rsidRPr="00C902D4">
              <w:rPr>
                <w:rStyle w:val="Hyperlink"/>
                <w:rFonts w:ascii="Arial" w:hAnsi="Arial" w:cs="Arial"/>
                <w:noProof/>
                <w:sz w:val="20"/>
              </w:rPr>
              <w:t>3.2.2.8.1</w:t>
            </w:r>
            <w:r w:rsidRPr="00C902D4">
              <w:rPr>
                <w:rFonts w:ascii="Arial" w:eastAsiaTheme="minorEastAsia" w:hAnsi="Arial" w:cs="Arial"/>
                <w:noProof/>
                <w:sz w:val="20"/>
              </w:rPr>
              <w:tab/>
            </w:r>
            <w:r w:rsidRPr="00C902D4">
              <w:rPr>
                <w:rStyle w:val="Hyperlink"/>
                <w:rFonts w:ascii="Arial" w:hAnsi="Arial" w:cs="Arial"/>
                <w:noProof/>
                <w:sz w:val="20"/>
              </w:rPr>
              <w:t>Danh mục nơi khám chữa bệnh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60</w:t>
            </w:r>
            <w:r w:rsidRPr="00C902D4">
              <w:rPr>
                <w:rFonts w:ascii="Arial" w:hAnsi="Arial" w:cs="Arial"/>
                <w:noProof/>
                <w:webHidden/>
                <w:sz w:val="20"/>
              </w:rPr>
              <w:fldChar w:fldCharType="end"/>
            </w:r>
          </w:hyperlink>
        </w:p>
        <w:p w14:paraId="15882809" w14:textId="2DED8E66"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3" w:history="1">
            <w:r w:rsidRPr="00C902D4">
              <w:rPr>
                <w:rStyle w:val="Hyperlink"/>
                <w:rFonts w:ascii="Arial" w:hAnsi="Arial" w:cs="Arial"/>
                <w:noProof/>
                <w:sz w:val="20"/>
              </w:rPr>
              <w:t>3.2.2.8.2</w:t>
            </w:r>
            <w:r w:rsidRPr="00C902D4">
              <w:rPr>
                <w:rFonts w:ascii="Arial" w:eastAsiaTheme="minorEastAsia" w:hAnsi="Arial" w:cs="Arial"/>
                <w:noProof/>
                <w:sz w:val="20"/>
              </w:rPr>
              <w:tab/>
            </w:r>
            <w:r w:rsidRPr="00C902D4">
              <w:rPr>
                <w:rStyle w:val="Hyperlink"/>
                <w:rFonts w:ascii="Arial" w:hAnsi="Arial" w:cs="Arial"/>
                <w:noProof/>
                <w:sz w:val="20"/>
              </w:rPr>
              <w:t>Quy định % đóng bảo hiểm</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64</w:t>
            </w:r>
            <w:r w:rsidRPr="00C902D4">
              <w:rPr>
                <w:rFonts w:ascii="Arial" w:hAnsi="Arial" w:cs="Arial"/>
                <w:noProof/>
                <w:webHidden/>
                <w:sz w:val="20"/>
              </w:rPr>
              <w:fldChar w:fldCharType="end"/>
            </w:r>
          </w:hyperlink>
        </w:p>
        <w:p w14:paraId="2374AEE6" w14:textId="0DB21F9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4" w:history="1">
            <w:r w:rsidRPr="00C902D4">
              <w:rPr>
                <w:rStyle w:val="Hyperlink"/>
                <w:rFonts w:ascii="Arial" w:hAnsi="Arial" w:cs="Arial"/>
                <w:noProof/>
                <w:sz w:val="20"/>
              </w:rPr>
              <w:t>3.2.2.8.3</w:t>
            </w:r>
            <w:r w:rsidRPr="00C902D4">
              <w:rPr>
                <w:rFonts w:ascii="Arial" w:eastAsiaTheme="minorEastAsia" w:hAnsi="Arial" w:cs="Arial"/>
                <w:noProof/>
                <w:sz w:val="20"/>
              </w:rPr>
              <w:tab/>
            </w:r>
            <w:r w:rsidRPr="00C902D4">
              <w:rPr>
                <w:rStyle w:val="Hyperlink"/>
                <w:rFonts w:ascii="Arial" w:hAnsi="Arial" w:cs="Arial"/>
                <w:noProof/>
                <w:sz w:val="20"/>
              </w:rPr>
              <w:t>Danh mục nhóm biến động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69</w:t>
            </w:r>
            <w:r w:rsidRPr="00C902D4">
              <w:rPr>
                <w:rFonts w:ascii="Arial" w:hAnsi="Arial" w:cs="Arial"/>
                <w:noProof/>
                <w:webHidden/>
                <w:sz w:val="20"/>
              </w:rPr>
              <w:fldChar w:fldCharType="end"/>
            </w:r>
          </w:hyperlink>
        </w:p>
        <w:p w14:paraId="4E6667EC" w14:textId="0B41F84D"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5" w:history="1">
            <w:r w:rsidRPr="00C902D4">
              <w:rPr>
                <w:rStyle w:val="Hyperlink"/>
                <w:rFonts w:ascii="Arial" w:hAnsi="Arial" w:cs="Arial"/>
                <w:noProof/>
                <w:sz w:val="20"/>
              </w:rPr>
              <w:t>3.2.2.8.4</w:t>
            </w:r>
            <w:r w:rsidRPr="00C902D4">
              <w:rPr>
                <w:rFonts w:ascii="Arial" w:eastAsiaTheme="minorEastAsia" w:hAnsi="Arial" w:cs="Arial"/>
                <w:noProof/>
                <w:sz w:val="20"/>
              </w:rPr>
              <w:tab/>
            </w:r>
            <w:r w:rsidRPr="00C902D4">
              <w:rPr>
                <w:rStyle w:val="Hyperlink"/>
                <w:rFonts w:ascii="Arial" w:hAnsi="Arial" w:cs="Arial"/>
                <w:noProof/>
                <w:sz w:val="20"/>
              </w:rPr>
              <w:t>Danh mục biến động bảo hiểm</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72</w:t>
            </w:r>
            <w:r w:rsidRPr="00C902D4">
              <w:rPr>
                <w:rFonts w:ascii="Arial" w:hAnsi="Arial" w:cs="Arial"/>
                <w:noProof/>
                <w:webHidden/>
                <w:sz w:val="20"/>
              </w:rPr>
              <w:fldChar w:fldCharType="end"/>
            </w:r>
          </w:hyperlink>
        </w:p>
        <w:p w14:paraId="49ADB5AE" w14:textId="515FBBF2"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6" w:history="1">
            <w:r w:rsidRPr="00C902D4">
              <w:rPr>
                <w:rStyle w:val="Hyperlink"/>
                <w:rFonts w:ascii="Arial" w:hAnsi="Arial" w:cs="Arial"/>
                <w:noProof/>
                <w:sz w:val="20"/>
              </w:rPr>
              <w:t>3.2.2.8.5</w:t>
            </w:r>
            <w:r w:rsidRPr="00C902D4">
              <w:rPr>
                <w:rFonts w:ascii="Arial" w:eastAsiaTheme="minorEastAsia" w:hAnsi="Arial" w:cs="Arial"/>
                <w:noProof/>
                <w:sz w:val="20"/>
              </w:rPr>
              <w:tab/>
            </w:r>
            <w:r w:rsidRPr="00C902D4">
              <w:rPr>
                <w:rStyle w:val="Hyperlink"/>
                <w:rFonts w:ascii="Arial" w:hAnsi="Arial" w:cs="Arial"/>
                <w:noProof/>
                <w:sz w:val="20"/>
              </w:rPr>
              <w:t>Danh mục nhóm chế độ bảo hiểm</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75</w:t>
            </w:r>
            <w:r w:rsidRPr="00C902D4">
              <w:rPr>
                <w:rFonts w:ascii="Arial" w:hAnsi="Arial" w:cs="Arial"/>
                <w:noProof/>
                <w:webHidden/>
                <w:sz w:val="20"/>
              </w:rPr>
              <w:fldChar w:fldCharType="end"/>
            </w:r>
          </w:hyperlink>
        </w:p>
        <w:p w14:paraId="281FB219" w14:textId="7EABEA2C"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7" w:history="1">
            <w:r w:rsidRPr="00C902D4">
              <w:rPr>
                <w:rStyle w:val="Hyperlink"/>
                <w:rFonts w:ascii="Arial" w:hAnsi="Arial" w:cs="Arial"/>
                <w:noProof/>
                <w:sz w:val="20"/>
              </w:rPr>
              <w:t>3.2.2.8.6</w:t>
            </w:r>
            <w:r w:rsidRPr="00C902D4">
              <w:rPr>
                <w:rFonts w:ascii="Arial" w:eastAsiaTheme="minorEastAsia" w:hAnsi="Arial" w:cs="Arial"/>
                <w:noProof/>
                <w:sz w:val="20"/>
              </w:rPr>
              <w:tab/>
            </w:r>
            <w:r w:rsidRPr="00C902D4">
              <w:rPr>
                <w:rStyle w:val="Hyperlink"/>
                <w:rFonts w:ascii="Arial" w:hAnsi="Arial" w:cs="Arial"/>
                <w:noProof/>
                <w:sz w:val="20"/>
              </w:rPr>
              <w:t>Danh mục chế độ bảo hiểm</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78</w:t>
            </w:r>
            <w:r w:rsidRPr="00C902D4">
              <w:rPr>
                <w:rFonts w:ascii="Arial" w:hAnsi="Arial" w:cs="Arial"/>
                <w:noProof/>
                <w:webHidden/>
                <w:sz w:val="20"/>
              </w:rPr>
              <w:fldChar w:fldCharType="end"/>
            </w:r>
          </w:hyperlink>
        </w:p>
        <w:p w14:paraId="63003369" w14:textId="7A83981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8" w:history="1">
            <w:r w:rsidRPr="00C902D4">
              <w:rPr>
                <w:rStyle w:val="Hyperlink"/>
                <w:rFonts w:ascii="Arial" w:hAnsi="Arial" w:cs="Arial"/>
                <w:noProof/>
                <w:sz w:val="20"/>
              </w:rPr>
              <w:t>3.2.2.8.7</w:t>
            </w:r>
            <w:r w:rsidRPr="00C902D4">
              <w:rPr>
                <w:rFonts w:ascii="Arial" w:eastAsiaTheme="minorEastAsia" w:hAnsi="Arial" w:cs="Arial"/>
                <w:noProof/>
                <w:sz w:val="20"/>
              </w:rPr>
              <w:tab/>
            </w:r>
            <w:r w:rsidRPr="00C902D4">
              <w:rPr>
                <w:rStyle w:val="Hyperlink"/>
                <w:rFonts w:ascii="Arial" w:hAnsi="Arial" w:cs="Arial"/>
                <w:noProof/>
                <w:sz w:val="20"/>
              </w:rPr>
              <w:t>Danh mục chi phí gói bảo hiểm CMC Care</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82</w:t>
            </w:r>
            <w:r w:rsidRPr="00C902D4">
              <w:rPr>
                <w:rFonts w:ascii="Arial" w:hAnsi="Arial" w:cs="Arial"/>
                <w:noProof/>
                <w:webHidden/>
                <w:sz w:val="20"/>
              </w:rPr>
              <w:fldChar w:fldCharType="end"/>
            </w:r>
          </w:hyperlink>
        </w:p>
        <w:p w14:paraId="19C1242E" w14:textId="594571CF"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29" w:history="1">
            <w:r w:rsidRPr="00C902D4">
              <w:rPr>
                <w:rStyle w:val="Hyperlink"/>
                <w:rFonts w:ascii="Arial" w:hAnsi="Arial" w:cs="Arial"/>
                <w:noProof/>
                <w:sz w:val="20"/>
              </w:rPr>
              <w:t>3.2.2.8.8</w:t>
            </w:r>
            <w:r w:rsidRPr="00C902D4">
              <w:rPr>
                <w:rFonts w:ascii="Arial" w:eastAsiaTheme="minorEastAsia" w:hAnsi="Arial" w:cs="Arial"/>
                <w:noProof/>
                <w:sz w:val="20"/>
              </w:rPr>
              <w:tab/>
            </w:r>
            <w:r w:rsidRPr="00C902D4">
              <w:rPr>
                <w:rStyle w:val="Hyperlink"/>
                <w:rFonts w:ascii="Arial" w:hAnsi="Arial" w:cs="Arial"/>
                <w:noProof/>
                <w:sz w:val="20"/>
              </w:rPr>
              <w:t>Danh mục gói bảo hiểm Aetna</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_Toc500541229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85</w:t>
            </w:r>
            <w:r w:rsidRPr="00C902D4">
              <w:rPr>
                <w:rFonts w:ascii="Arial" w:hAnsi="Arial" w:cs="Arial"/>
                <w:noProof/>
                <w:webHidden/>
                <w:sz w:val="20"/>
              </w:rPr>
              <w:fldChar w:fldCharType="end"/>
            </w:r>
          </w:hyperlink>
        </w:p>
        <w:p w14:paraId="2195B4CE" w14:textId="07E60A59"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30" w:history="1">
            <w:r w:rsidRPr="00C902D4">
              <w:rPr>
                <w:rStyle w:val="Hyperlink"/>
                <w:rFonts w:ascii="Arial" w:hAnsi="Arial" w:cs="Arial"/>
                <w:noProof/>
                <w:sz w:val="20"/>
              </w:rPr>
              <w:t>3.2.2.8.9</w:t>
            </w:r>
            <w:r w:rsidRPr="00C902D4">
              <w:rPr>
                <w:rFonts w:ascii="Arial" w:eastAsiaTheme="minorEastAsia" w:hAnsi="Arial" w:cs="Arial"/>
                <w:noProof/>
                <w:sz w:val="20"/>
              </w:rPr>
              <w:tab/>
            </w:r>
            <w:r w:rsidRPr="00C902D4">
              <w:rPr>
                <w:rStyle w:val="Hyperlink"/>
                <w:rFonts w:ascii="Arial" w:hAnsi="Arial" w:cs="Arial"/>
                <w:noProof/>
                <w:sz w:val="20"/>
              </w:rPr>
              <w:t>Thiết lập điều kiện hưởng CMC Care</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88</w:t>
            </w:r>
            <w:r w:rsidRPr="00C902D4">
              <w:rPr>
                <w:rFonts w:ascii="Arial" w:hAnsi="Arial" w:cs="Arial"/>
                <w:noProof/>
                <w:webHidden/>
                <w:sz w:val="20"/>
              </w:rPr>
              <w:fldChar w:fldCharType="end"/>
            </w:r>
          </w:hyperlink>
        </w:p>
        <w:p w14:paraId="0746103E" w14:textId="28307144"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31" w:history="1">
            <w:r w:rsidRPr="00C902D4">
              <w:rPr>
                <w:rStyle w:val="Hyperlink"/>
                <w:rFonts w:ascii="Arial" w:hAnsi="Arial" w:cs="Arial"/>
                <w:noProof/>
                <w:sz w:val="20"/>
              </w:rPr>
              <w:t>3.2.2.8.10</w:t>
            </w:r>
            <w:r w:rsidRPr="00C902D4">
              <w:rPr>
                <w:rFonts w:ascii="Arial" w:eastAsiaTheme="minorEastAsia" w:hAnsi="Arial" w:cs="Arial"/>
                <w:noProof/>
                <w:sz w:val="20"/>
              </w:rPr>
              <w:tab/>
            </w:r>
            <w:r w:rsidRPr="00C902D4">
              <w:rPr>
                <w:rStyle w:val="Hyperlink"/>
                <w:rFonts w:ascii="Arial" w:hAnsi="Arial" w:cs="Arial"/>
                <w:noProof/>
                <w:sz w:val="20"/>
              </w:rPr>
              <w:t>Thiết lập điều kiện hưởng CMC Care cho công ty</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92</w:t>
            </w:r>
            <w:r w:rsidRPr="00C902D4">
              <w:rPr>
                <w:rFonts w:ascii="Arial" w:hAnsi="Arial" w:cs="Arial"/>
                <w:noProof/>
                <w:webHidden/>
                <w:sz w:val="20"/>
              </w:rPr>
              <w:fldChar w:fldCharType="end"/>
            </w:r>
          </w:hyperlink>
        </w:p>
        <w:p w14:paraId="25E9BFFD" w14:textId="66CC0E03" w:rsidR="00C902D4" w:rsidRPr="00C902D4" w:rsidRDefault="00C902D4">
          <w:pPr>
            <w:pStyle w:val="TOC4"/>
            <w:tabs>
              <w:tab w:val="left" w:pos="1615"/>
              <w:tab w:val="right" w:leader="dot" w:pos="9064"/>
            </w:tabs>
            <w:rPr>
              <w:rFonts w:ascii="Arial" w:eastAsiaTheme="minorEastAsia" w:hAnsi="Arial" w:cs="Arial"/>
              <w:noProof/>
              <w:sz w:val="20"/>
            </w:rPr>
          </w:pPr>
          <w:hyperlink w:anchor="_Toc500541232" w:history="1">
            <w:r w:rsidRPr="00C902D4">
              <w:rPr>
                <w:rStyle w:val="Hyperlink"/>
                <w:rFonts w:ascii="Arial" w:hAnsi="Arial" w:cs="Arial"/>
                <w:noProof/>
                <w:sz w:val="20"/>
              </w:rPr>
              <w:t>3.2.2.9</w:t>
            </w:r>
            <w:r w:rsidRPr="00C902D4">
              <w:rPr>
                <w:rFonts w:ascii="Arial" w:eastAsiaTheme="minorEastAsia" w:hAnsi="Arial" w:cs="Arial"/>
                <w:noProof/>
                <w:sz w:val="20"/>
              </w:rPr>
              <w:tab/>
            </w:r>
            <w:r w:rsidRPr="00C902D4">
              <w:rPr>
                <w:rStyle w:val="Hyperlink"/>
                <w:rFonts w:ascii="Arial" w:hAnsi="Arial" w:cs="Arial"/>
                <w:noProof/>
                <w:sz w:val="20"/>
              </w:rPr>
              <w:t>Tuyển dụng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96</w:t>
            </w:r>
            <w:r w:rsidRPr="00C902D4">
              <w:rPr>
                <w:rFonts w:ascii="Arial" w:hAnsi="Arial" w:cs="Arial"/>
                <w:noProof/>
                <w:webHidden/>
                <w:sz w:val="20"/>
              </w:rPr>
              <w:fldChar w:fldCharType="end"/>
            </w:r>
          </w:hyperlink>
        </w:p>
        <w:p w14:paraId="13771FDC" w14:textId="429137B4"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33" w:history="1">
            <w:r w:rsidRPr="00C902D4">
              <w:rPr>
                <w:rStyle w:val="Hyperlink"/>
                <w:rFonts w:ascii="Arial" w:hAnsi="Arial" w:cs="Arial"/>
                <w:noProof/>
                <w:sz w:val="20"/>
              </w:rPr>
              <w:t>3.2.2.9.1</w:t>
            </w:r>
            <w:r w:rsidRPr="00C902D4">
              <w:rPr>
                <w:rFonts w:ascii="Arial" w:eastAsiaTheme="minorEastAsia" w:hAnsi="Arial" w:cs="Arial"/>
                <w:noProof/>
                <w:sz w:val="20"/>
              </w:rPr>
              <w:tab/>
            </w:r>
            <w:r w:rsidRPr="00C902D4">
              <w:rPr>
                <w:rStyle w:val="Hyperlink"/>
                <w:rFonts w:ascii="Arial" w:hAnsi="Arial" w:cs="Arial"/>
                <w:noProof/>
                <w:sz w:val="20"/>
              </w:rPr>
              <w:t>Thiết lập số vòng tuyển dụng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96</w:t>
            </w:r>
            <w:r w:rsidRPr="00C902D4">
              <w:rPr>
                <w:rFonts w:ascii="Arial" w:hAnsi="Arial" w:cs="Arial"/>
                <w:noProof/>
                <w:webHidden/>
                <w:sz w:val="20"/>
              </w:rPr>
              <w:fldChar w:fldCharType="end"/>
            </w:r>
          </w:hyperlink>
        </w:p>
        <w:p w14:paraId="5C0DF152" w14:textId="7F3468E0" w:rsidR="00C902D4" w:rsidRPr="00C902D4" w:rsidRDefault="00C902D4">
          <w:pPr>
            <w:pStyle w:val="TOC5"/>
            <w:tabs>
              <w:tab w:val="left" w:pos="2032"/>
              <w:tab w:val="right" w:leader="dot" w:pos="9064"/>
            </w:tabs>
            <w:rPr>
              <w:rFonts w:ascii="Arial" w:eastAsiaTheme="minorEastAsia" w:hAnsi="Arial" w:cs="Arial"/>
              <w:noProof/>
              <w:sz w:val="20"/>
            </w:rPr>
          </w:pPr>
          <w:hyperlink w:anchor="_Toc500541234" w:history="1">
            <w:r w:rsidRPr="00C902D4">
              <w:rPr>
                <w:rStyle w:val="Hyperlink"/>
                <w:rFonts w:ascii="Arial" w:hAnsi="Arial" w:cs="Arial"/>
                <w:noProof/>
                <w:sz w:val="20"/>
              </w:rPr>
              <w:t>3.2.2.9.2</w:t>
            </w:r>
            <w:r w:rsidRPr="00C902D4">
              <w:rPr>
                <w:rFonts w:ascii="Arial" w:eastAsiaTheme="minorEastAsia" w:hAnsi="Arial" w:cs="Arial"/>
                <w:noProof/>
                <w:sz w:val="20"/>
              </w:rPr>
              <w:tab/>
            </w:r>
            <w:r w:rsidRPr="00C902D4">
              <w:rPr>
                <w:rStyle w:val="Hyperlink"/>
                <w:rFonts w:ascii="Arial" w:hAnsi="Arial" w:cs="Arial"/>
                <w:noProof/>
                <w:sz w:val="20"/>
              </w:rPr>
              <w:t>Danh mục tham số hệ thống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45</w:t>
            </w:r>
            <w:r w:rsidRPr="00C902D4">
              <w:rPr>
                <w:rFonts w:ascii="Arial" w:hAnsi="Arial" w:cs="Arial"/>
                <w:noProof/>
                <w:webHidden/>
                <w:sz w:val="20"/>
              </w:rPr>
              <w:fldChar w:fldCharType="end"/>
            </w:r>
          </w:hyperlink>
        </w:p>
        <w:p w14:paraId="1DEFABAF" w14:textId="3FC46816" w:rsidR="00C902D4" w:rsidRPr="00C902D4" w:rsidRDefault="00C902D4">
          <w:pPr>
            <w:pStyle w:val="TOC4"/>
            <w:tabs>
              <w:tab w:val="left" w:pos="1760"/>
              <w:tab w:val="right" w:leader="dot" w:pos="9064"/>
            </w:tabs>
            <w:rPr>
              <w:rFonts w:ascii="Arial" w:eastAsiaTheme="minorEastAsia" w:hAnsi="Arial" w:cs="Arial"/>
              <w:noProof/>
              <w:sz w:val="20"/>
            </w:rPr>
          </w:pPr>
          <w:hyperlink w:anchor="_Toc500541235" w:history="1">
            <w:r w:rsidRPr="00C902D4">
              <w:rPr>
                <w:rStyle w:val="Hyperlink"/>
                <w:rFonts w:ascii="Arial" w:hAnsi="Arial" w:cs="Arial"/>
                <w:noProof/>
                <w:sz w:val="20"/>
              </w:rPr>
              <w:t>3.2.2.10</w:t>
            </w:r>
            <w:r w:rsidRPr="00C902D4">
              <w:rPr>
                <w:rFonts w:ascii="Arial" w:eastAsiaTheme="minorEastAsia" w:hAnsi="Arial" w:cs="Arial"/>
                <w:noProof/>
                <w:sz w:val="20"/>
              </w:rPr>
              <w:tab/>
            </w:r>
            <w:r w:rsidRPr="00C902D4">
              <w:rPr>
                <w:rStyle w:val="Hyperlink"/>
                <w:rFonts w:ascii="Arial" w:hAnsi="Arial" w:cs="Arial"/>
                <w:noProof/>
                <w:sz w:val="20"/>
              </w:rPr>
              <w:t>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71</w:t>
            </w:r>
            <w:r w:rsidRPr="00C902D4">
              <w:rPr>
                <w:rFonts w:ascii="Arial" w:hAnsi="Arial" w:cs="Arial"/>
                <w:noProof/>
                <w:webHidden/>
                <w:sz w:val="20"/>
              </w:rPr>
              <w:fldChar w:fldCharType="end"/>
            </w:r>
          </w:hyperlink>
        </w:p>
        <w:p w14:paraId="0E9A2AB3" w14:textId="03D9A155"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36" w:history="1">
            <w:r w:rsidRPr="00C902D4">
              <w:rPr>
                <w:rStyle w:val="Hyperlink"/>
                <w:rFonts w:ascii="Arial" w:hAnsi="Arial" w:cs="Arial"/>
                <w:noProof/>
                <w:sz w:val="20"/>
              </w:rPr>
              <w:t>3.2.2.10.1</w:t>
            </w:r>
            <w:r w:rsidRPr="00C902D4">
              <w:rPr>
                <w:rFonts w:ascii="Arial" w:eastAsiaTheme="minorEastAsia" w:hAnsi="Arial" w:cs="Arial"/>
                <w:noProof/>
                <w:sz w:val="20"/>
              </w:rPr>
              <w:tab/>
            </w:r>
            <w:r w:rsidRPr="00C902D4">
              <w:rPr>
                <w:rStyle w:val="Hyperlink"/>
                <w:rFonts w:ascii="Arial" w:hAnsi="Arial" w:cs="Arial"/>
                <w:noProof/>
                <w:sz w:val="20"/>
              </w:rPr>
              <w:t>Danh mục lĩnh vực cha</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71</w:t>
            </w:r>
            <w:r w:rsidRPr="00C902D4">
              <w:rPr>
                <w:rFonts w:ascii="Arial" w:hAnsi="Arial" w:cs="Arial"/>
                <w:noProof/>
                <w:webHidden/>
                <w:sz w:val="20"/>
              </w:rPr>
              <w:fldChar w:fldCharType="end"/>
            </w:r>
          </w:hyperlink>
        </w:p>
        <w:p w14:paraId="4B64CB80" w14:textId="3747F7CB"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37" w:history="1">
            <w:r w:rsidRPr="00C902D4">
              <w:rPr>
                <w:rStyle w:val="Hyperlink"/>
                <w:rFonts w:ascii="Arial" w:hAnsi="Arial" w:cs="Arial"/>
                <w:noProof/>
                <w:sz w:val="20"/>
              </w:rPr>
              <w:t>3.2.2.10.2</w:t>
            </w:r>
            <w:r w:rsidRPr="00C902D4">
              <w:rPr>
                <w:rFonts w:ascii="Arial" w:eastAsiaTheme="minorEastAsia" w:hAnsi="Arial" w:cs="Arial"/>
                <w:noProof/>
                <w:sz w:val="20"/>
              </w:rPr>
              <w:tab/>
            </w:r>
            <w:r w:rsidRPr="00C902D4">
              <w:rPr>
                <w:rStyle w:val="Hyperlink"/>
                <w:rFonts w:ascii="Arial" w:hAnsi="Arial" w:cs="Arial"/>
                <w:noProof/>
                <w:sz w:val="20"/>
              </w:rPr>
              <w:t>Danh mục lĩnh vực con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75</w:t>
            </w:r>
            <w:r w:rsidRPr="00C902D4">
              <w:rPr>
                <w:rFonts w:ascii="Arial" w:hAnsi="Arial" w:cs="Arial"/>
                <w:noProof/>
                <w:webHidden/>
                <w:sz w:val="20"/>
              </w:rPr>
              <w:fldChar w:fldCharType="end"/>
            </w:r>
          </w:hyperlink>
        </w:p>
        <w:p w14:paraId="74DFC95C" w14:textId="2D898C5B"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38" w:history="1">
            <w:r w:rsidRPr="00C902D4">
              <w:rPr>
                <w:rStyle w:val="Hyperlink"/>
                <w:rFonts w:ascii="Arial" w:hAnsi="Arial" w:cs="Arial"/>
                <w:noProof/>
                <w:sz w:val="20"/>
              </w:rPr>
              <w:t>3.2.2.10.3</w:t>
            </w:r>
            <w:r w:rsidRPr="00C902D4">
              <w:rPr>
                <w:rFonts w:ascii="Arial" w:eastAsiaTheme="minorEastAsia" w:hAnsi="Arial" w:cs="Arial"/>
                <w:noProof/>
                <w:sz w:val="20"/>
              </w:rPr>
              <w:tab/>
            </w:r>
            <w:r w:rsidRPr="00C902D4">
              <w:rPr>
                <w:rStyle w:val="Hyperlink"/>
                <w:rFonts w:ascii="Arial" w:hAnsi="Arial" w:cs="Arial"/>
                <w:noProof/>
                <w:sz w:val="20"/>
              </w:rPr>
              <w:t>Danh mục khóa 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78</w:t>
            </w:r>
            <w:r w:rsidRPr="00C902D4">
              <w:rPr>
                <w:rFonts w:ascii="Arial" w:hAnsi="Arial" w:cs="Arial"/>
                <w:noProof/>
                <w:webHidden/>
                <w:sz w:val="20"/>
              </w:rPr>
              <w:fldChar w:fldCharType="end"/>
            </w:r>
          </w:hyperlink>
        </w:p>
        <w:p w14:paraId="483CC2C9" w14:textId="1BE306C6"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39" w:history="1">
            <w:r w:rsidRPr="00C902D4">
              <w:rPr>
                <w:rStyle w:val="Hyperlink"/>
                <w:rFonts w:ascii="Arial" w:hAnsi="Arial" w:cs="Arial"/>
                <w:noProof/>
                <w:sz w:val="20"/>
              </w:rPr>
              <w:t>3.2.2.10.4</w:t>
            </w:r>
            <w:r w:rsidRPr="00C902D4">
              <w:rPr>
                <w:rFonts w:ascii="Arial" w:eastAsiaTheme="minorEastAsia" w:hAnsi="Arial" w:cs="Arial"/>
                <w:noProof/>
                <w:sz w:val="20"/>
              </w:rPr>
              <w:tab/>
            </w:r>
            <w:r w:rsidRPr="00C902D4">
              <w:rPr>
                <w:rStyle w:val="Hyperlink"/>
                <w:rFonts w:ascii="Arial" w:hAnsi="Arial" w:cs="Arial"/>
                <w:noProof/>
                <w:sz w:val="20"/>
              </w:rPr>
              <w:t>Danh mục chứng chỉ 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_Toc500541239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83</w:t>
            </w:r>
            <w:r w:rsidRPr="00C902D4">
              <w:rPr>
                <w:rFonts w:ascii="Arial" w:hAnsi="Arial" w:cs="Arial"/>
                <w:noProof/>
                <w:webHidden/>
                <w:sz w:val="20"/>
              </w:rPr>
              <w:fldChar w:fldCharType="end"/>
            </w:r>
          </w:hyperlink>
        </w:p>
        <w:p w14:paraId="5E09764E" w14:textId="1BCEA5B7"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0" w:history="1">
            <w:r w:rsidRPr="00C902D4">
              <w:rPr>
                <w:rStyle w:val="Hyperlink"/>
                <w:rFonts w:ascii="Arial" w:hAnsi="Arial" w:cs="Arial"/>
                <w:noProof/>
                <w:sz w:val="20"/>
              </w:rPr>
              <w:t>3.2.2.10.5</w:t>
            </w:r>
            <w:r w:rsidRPr="00C902D4">
              <w:rPr>
                <w:rFonts w:ascii="Arial" w:eastAsiaTheme="minorEastAsia" w:hAnsi="Arial" w:cs="Arial"/>
                <w:noProof/>
                <w:sz w:val="20"/>
              </w:rPr>
              <w:tab/>
            </w:r>
            <w:r w:rsidRPr="00C902D4">
              <w:rPr>
                <w:rStyle w:val="Hyperlink"/>
                <w:rFonts w:ascii="Arial" w:hAnsi="Arial" w:cs="Arial"/>
                <w:noProof/>
                <w:sz w:val="20"/>
              </w:rPr>
              <w:t>Danh mục đối tác 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88</w:t>
            </w:r>
            <w:r w:rsidRPr="00C902D4">
              <w:rPr>
                <w:rFonts w:ascii="Arial" w:hAnsi="Arial" w:cs="Arial"/>
                <w:noProof/>
                <w:webHidden/>
                <w:sz w:val="20"/>
              </w:rPr>
              <w:fldChar w:fldCharType="end"/>
            </w:r>
          </w:hyperlink>
        </w:p>
        <w:p w14:paraId="2C0C6DA5" w14:textId="2F0AAF4B"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1" w:history="1">
            <w:r w:rsidRPr="00C902D4">
              <w:rPr>
                <w:rStyle w:val="Hyperlink"/>
                <w:rFonts w:ascii="Arial" w:hAnsi="Arial" w:cs="Arial"/>
                <w:noProof/>
                <w:sz w:val="20"/>
              </w:rPr>
              <w:t>3.2.2.10.6</w:t>
            </w:r>
            <w:r w:rsidRPr="00C902D4">
              <w:rPr>
                <w:rFonts w:ascii="Arial" w:eastAsiaTheme="minorEastAsia" w:hAnsi="Arial" w:cs="Arial"/>
                <w:noProof/>
                <w:sz w:val="20"/>
              </w:rPr>
              <w:tab/>
            </w:r>
            <w:r w:rsidRPr="00C902D4">
              <w:rPr>
                <w:rStyle w:val="Hyperlink"/>
                <w:rFonts w:ascii="Arial" w:hAnsi="Arial" w:cs="Arial"/>
                <w:noProof/>
                <w:sz w:val="20"/>
              </w:rPr>
              <w:t>Danh mục giảng viên đào tạo bên ngoài</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92</w:t>
            </w:r>
            <w:r w:rsidRPr="00C902D4">
              <w:rPr>
                <w:rFonts w:ascii="Arial" w:hAnsi="Arial" w:cs="Arial"/>
                <w:noProof/>
                <w:webHidden/>
                <w:sz w:val="20"/>
              </w:rPr>
              <w:fldChar w:fldCharType="end"/>
            </w:r>
          </w:hyperlink>
        </w:p>
        <w:p w14:paraId="73D72E93" w14:textId="2428DACC"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2" w:history="1">
            <w:r w:rsidRPr="00C902D4">
              <w:rPr>
                <w:rStyle w:val="Hyperlink"/>
                <w:rFonts w:ascii="Arial" w:hAnsi="Arial" w:cs="Arial"/>
                <w:noProof/>
                <w:sz w:val="20"/>
              </w:rPr>
              <w:t>3.2.2.10.7</w:t>
            </w:r>
            <w:r w:rsidRPr="00C902D4">
              <w:rPr>
                <w:rFonts w:ascii="Arial" w:eastAsiaTheme="minorEastAsia" w:hAnsi="Arial" w:cs="Arial"/>
                <w:noProof/>
                <w:sz w:val="20"/>
              </w:rPr>
              <w:tab/>
            </w:r>
            <w:r w:rsidRPr="00C902D4">
              <w:rPr>
                <w:rStyle w:val="Hyperlink"/>
                <w:rFonts w:ascii="Arial" w:hAnsi="Arial" w:cs="Arial"/>
                <w:noProof/>
                <w:sz w:val="20"/>
              </w:rPr>
              <w:t>Danh mục giảng viên nội bộ</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97</w:t>
            </w:r>
            <w:r w:rsidRPr="00C902D4">
              <w:rPr>
                <w:rFonts w:ascii="Arial" w:hAnsi="Arial" w:cs="Arial"/>
                <w:noProof/>
                <w:webHidden/>
                <w:sz w:val="20"/>
              </w:rPr>
              <w:fldChar w:fldCharType="end"/>
            </w:r>
          </w:hyperlink>
        </w:p>
        <w:p w14:paraId="2122C33A" w14:textId="46EEA437"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3" w:history="1">
            <w:r w:rsidRPr="00C902D4">
              <w:rPr>
                <w:rStyle w:val="Hyperlink"/>
                <w:rFonts w:ascii="Arial" w:hAnsi="Arial" w:cs="Arial"/>
                <w:noProof/>
                <w:sz w:val="20"/>
              </w:rPr>
              <w:t>3.2.2.10.8</w:t>
            </w:r>
            <w:r w:rsidRPr="00C902D4">
              <w:rPr>
                <w:rFonts w:ascii="Arial" w:eastAsiaTheme="minorEastAsia" w:hAnsi="Arial" w:cs="Arial"/>
                <w:noProof/>
                <w:sz w:val="20"/>
              </w:rPr>
              <w:tab/>
            </w:r>
            <w:r w:rsidRPr="00C902D4">
              <w:rPr>
                <w:rStyle w:val="Hyperlink"/>
                <w:rFonts w:ascii="Arial" w:hAnsi="Arial" w:cs="Arial"/>
                <w:noProof/>
                <w:sz w:val="20"/>
              </w:rPr>
              <w:t>Danh mục cam kết đào tạo</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103</w:t>
            </w:r>
            <w:r w:rsidRPr="00C902D4">
              <w:rPr>
                <w:rFonts w:ascii="Arial" w:hAnsi="Arial" w:cs="Arial"/>
                <w:noProof/>
                <w:webHidden/>
                <w:sz w:val="20"/>
              </w:rPr>
              <w:fldChar w:fldCharType="end"/>
            </w:r>
          </w:hyperlink>
        </w:p>
        <w:p w14:paraId="4DA84B6E" w14:textId="6A860EBC"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4" w:history="1">
            <w:r w:rsidRPr="00C902D4">
              <w:rPr>
                <w:rStyle w:val="Hyperlink"/>
                <w:rFonts w:ascii="Arial" w:hAnsi="Arial" w:cs="Arial"/>
                <w:noProof/>
                <w:sz w:val="20"/>
              </w:rPr>
              <w:t>3.2.2.10.9</w:t>
            </w:r>
            <w:r w:rsidRPr="00C902D4">
              <w:rPr>
                <w:rFonts w:ascii="Arial" w:eastAsiaTheme="minorEastAsia" w:hAnsi="Arial" w:cs="Arial"/>
                <w:noProof/>
                <w:sz w:val="20"/>
              </w:rPr>
              <w:tab/>
            </w:r>
            <w:r w:rsidRPr="00C902D4">
              <w:rPr>
                <w:rStyle w:val="Hyperlink"/>
                <w:rFonts w:ascii="Arial" w:hAnsi="Arial" w:cs="Arial"/>
                <w:noProof/>
                <w:sz w:val="20"/>
              </w:rPr>
              <w:t>Danh mục đào tạo chuẩn theo chức danh</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_Toc500541244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106</w:t>
            </w:r>
            <w:r w:rsidRPr="00C902D4">
              <w:rPr>
                <w:rFonts w:ascii="Arial" w:hAnsi="Arial" w:cs="Arial"/>
                <w:noProof/>
                <w:webHidden/>
                <w:sz w:val="20"/>
              </w:rPr>
              <w:fldChar w:fldCharType="end"/>
            </w:r>
          </w:hyperlink>
        </w:p>
        <w:p w14:paraId="4C62A01D" w14:textId="5C2AB640" w:rsidR="00C902D4" w:rsidRPr="00C902D4" w:rsidRDefault="00C902D4">
          <w:pPr>
            <w:pStyle w:val="TOC5"/>
            <w:tabs>
              <w:tab w:val="left" w:pos="2321"/>
              <w:tab w:val="right" w:leader="dot" w:pos="9064"/>
            </w:tabs>
            <w:rPr>
              <w:rFonts w:ascii="Arial" w:eastAsiaTheme="minorEastAsia" w:hAnsi="Arial" w:cs="Arial"/>
              <w:noProof/>
              <w:sz w:val="20"/>
            </w:rPr>
          </w:pPr>
          <w:hyperlink w:anchor="_Toc500541245" w:history="1">
            <w:r w:rsidRPr="00C902D4">
              <w:rPr>
                <w:rStyle w:val="Hyperlink"/>
                <w:rFonts w:ascii="Arial" w:hAnsi="Arial" w:cs="Arial"/>
                <w:noProof/>
                <w:sz w:val="20"/>
              </w:rPr>
              <w:t>3.2.2.10.10</w:t>
            </w:r>
            <w:r w:rsidRPr="00C902D4">
              <w:rPr>
                <w:rFonts w:ascii="Arial" w:eastAsiaTheme="minorEastAsia" w:hAnsi="Arial" w:cs="Arial"/>
                <w:noProof/>
                <w:sz w:val="20"/>
              </w:rPr>
              <w:tab/>
            </w:r>
            <w:r w:rsidRPr="00C902D4">
              <w:rPr>
                <w:rStyle w:val="Hyperlink"/>
                <w:rFonts w:ascii="Arial" w:hAnsi="Arial" w:cs="Arial"/>
                <w:noProof/>
                <w:sz w:val="20"/>
              </w:rPr>
              <w:t>Tham số hệ thống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_Toc500541245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110</w:t>
            </w:r>
            <w:r w:rsidRPr="00C902D4">
              <w:rPr>
                <w:rFonts w:ascii="Arial" w:hAnsi="Arial" w:cs="Arial"/>
                <w:noProof/>
                <w:webHidden/>
                <w:sz w:val="20"/>
              </w:rPr>
              <w:fldChar w:fldCharType="end"/>
            </w:r>
          </w:hyperlink>
        </w:p>
        <w:p w14:paraId="7EA55A9D" w14:textId="714F9040" w:rsidR="00C902D4" w:rsidRPr="00C902D4" w:rsidRDefault="00C902D4">
          <w:pPr>
            <w:pStyle w:val="TOC4"/>
            <w:tabs>
              <w:tab w:val="left" w:pos="1760"/>
              <w:tab w:val="right" w:leader="dot" w:pos="9064"/>
            </w:tabs>
            <w:rPr>
              <w:rFonts w:ascii="Arial" w:eastAsiaTheme="minorEastAsia" w:hAnsi="Arial" w:cs="Arial"/>
              <w:noProof/>
              <w:sz w:val="20"/>
            </w:rPr>
          </w:pPr>
          <w:hyperlink w:anchor="_Toc500541246" w:history="1">
            <w:r w:rsidRPr="00C902D4">
              <w:rPr>
                <w:rStyle w:val="Hyperlink"/>
                <w:rFonts w:ascii="Arial" w:hAnsi="Arial" w:cs="Arial"/>
                <w:noProof/>
                <w:sz w:val="20"/>
              </w:rPr>
              <w:t>3.2.2.11</w:t>
            </w:r>
            <w:r w:rsidRPr="00C902D4">
              <w:rPr>
                <w:rFonts w:ascii="Arial" w:eastAsiaTheme="minorEastAsia" w:hAnsi="Arial" w:cs="Arial"/>
                <w:noProof/>
                <w:sz w:val="20"/>
              </w:rPr>
              <w:tab/>
            </w:r>
            <w:r w:rsidRPr="00C902D4">
              <w:rPr>
                <w:rStyle w:val="Hyperlink"/>
                <w:rFonts w:ascii="Arial" w:hAnsi="Arial" w:cs="Arial"/>
                <w:noProof/>
                <w:sz w:val="20"/>
              </w:rPr>
              <w:t>Đánh giá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_Toc500541246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115</w:t>
            </w:r>
            <w:r w:rsidRPr="00C902D4">
              <w:rPr>
                <w:rFonts w:ascii="Arial" w:hAnsi="Arial" w:cs="Arial"/>
                <w:noProof/>
                <w:webHidden/>
                <w:sz w:val="20"/>
              </w:rPr>
              <w:fldChar w:fldCharType="end"/>
            </w:r>
          </w:hyperlink>
        </w:p>
        <w:p w14:paraId="28923053" w14:textId="381E7970"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7" w:history="1">
            <w:r w:rsidRPr="00C902D4">
              <w:rPr>
                <w:rStyle w:val="Hyperlink"/>
                <w:rFonts w:ascii="Arial" w:hAnsi="Arial" w:cs="Arial"/>
                <w:noProof/>
                <w:sz w:val="20"/>
              </w:rPr>
              <w:t>3.2.2.11.1</w:t>
            </w:r>
            <w:r w:rsidRPr="00C902D4">
              <w:rPr>
                <w:rFonts w:ascii="Arial" w:eastAsiaTheme="minorEastAsia" w:hAnsi="Arial" w:cs="Arial"/>
                <w:noProof/>
                <w:sz w:val="20"/>
              </w:rPr>
              <w:tab/>
            </w:r>
            <w:r w:rsidRPr="00C902D4">
              <w:rPr>
                <w:rStyle w:val="Hyperlink"/>
                <w:rFonts w:ascii="Arial" w:hAnsi="Arial" w:cs="Arial"/>
                <w:noProof/>
                <w:sz w:val="20"/>
              </w:rPr>
              <w:t>Danh mục kỳ đánh giá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_Toc500541247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115</w:t>
            </w:r>
            <w:r w:rsidRPr="00C902D4">
              <w:rPr>
                <w:rFonts w:ascii="Arial" w:hAnsi="Arial" w:cs="Arial"/>
                <w:noProof/>
                <w:webHidden/>
                <w:sz w:val="20"/>
              </w:rPr>
              <w:fldChar w:fldCharType="end"/>
            </w:r>
          </w:hyperlink>
        </w:p>
        <w:p w14:paraId="0B549A3A" w14:textId="60B8EF75"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8" w:history="1">
            <w:r w:rsidRPr="00C902D4">
              <w:rPr>
                <w:rStyle w:val="Hyperlink"/>
                <w:rFonts w:ascii="Arial" w:hAnsi="Arial" w:cs="Arial"/>
                <w:noProof/>
                <w:sz w:val="20"/>
              </w:rPr>
              <w:t>3.2.2.11.2</w:t>
            </w:r>
            <w:r w:rsidRPr="00C902D4">
              <w:rPr>
                <w:rFonts w:ascii="Arial" w:eastAsiaTheme="minorEastAsia" w:hAnsi="Arial" w:cs="Arial"/>
                <w:noProof/>
                <w:sz w:val="20"/>
              </w:rPr>
              <w:tab/>
            </w:r>
            <w:r w:rsidRPr="00C902D4">
              <w:rPr>
                <w:rStyle w:val="Hyperlink"/>
                <w:rFonts w:ascii="Arial" w:hAnsi="Arial" w:cs="Arial"/>
                <w:noProof/>
                <w:sz w:val="20"/>
              </w:rPr>
              <w:t>Danh mục nhóm tiêu chí đánh giá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_Toc500541248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119</w:t>
            </w:r>
            <w:r w:rsidRPr="00C902D4">
              <w:rPr>
                <w:rFonts w:ascii="Arial" w:hAnsi="Arial" w:cs="Arial"/>
                <w:noProof/>
                <w:webHidden/>
                <w:sz w:val="20"/>
              </w:rPr>
              <w:fldChar w:fldCharType="end"/>
            </w:r>
          </w:hyperlink>
        </w:p>
        <w:p w14:paraId="47AD4DC8" w14:textId="07507921"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49" w:history="1">
            <w:r w:rsidRPr="00C902D4">
              <w:rPr>
                <w:rStyle w:val="Hyperlink"/>
                <w:rFonts w:ascii="Arial" w:hAnsi="Arial" w:cs="Arial"/>
                <w:noProof/>
                <w:sz w:val="20"/>
              </w:rPr>
              <w:t>3.2.2.11.3</w:t>
            </w:r>
            <w:r w:rsidRPr="00C902D4">
              <w:rPr>
                <w:rFonts w:ascii="Arial" w:eastAsiaTheme="minorEastAsia" w:hAnsi="Arial" w:cs="Arial"/>
                <w:noProof/>
                <w:sz w:val="20"/>
              </w:rPr>
              <w:tab/>
            </w:r>
            <w:r w:rsidRPr="00C902D4">
              <w:rPr>
                <w:rStyle w:val="Hyperlink"/>
                <w:rFonts w:ascii="Arial" w:hAnsi="Arial" w:cs="Arial"/>
                <w:noProof/>
                <w:sz w:val="20"/>
              </w:rPr>
              <w:t>Danh mục tiêu chí đánh giá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_Toc500541249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122</w:t>
            </w:r>
            <w:r w:rsidRPr="00C902D4">
              <w:rPr>
                <w:rFonts w:ascii="Arial" w:hAnsi="Arial" w:cs="Arial"/>
                <w:noProof/>
                <w:webHidden/>
                <w:sz w:val="20"/>
              </w:rPr>
              <w:fldChar w:fldCharType="end"/>
            </w:r>
          </w:hyperlink>
        </w:p>
        <w:p w14:paraId="5E8DB9A9" w14:textId="5568A287"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50" w:history="1">
            <w:r w:rsidRPr="00C902D4">
              <w:rPr>
                <w:rStyle w:val="Hyperlink"/>
                <w:rFonts w:ascii="Arial" w:hAnsi="Arial" w:cs="Arial"/>
                <w:noProof/>
                <w:sz w:val="20"/>
              </w:rPr>
              <w:t>3.2.2.11.4</w:t>
            </w:r>
            <w:r w:rsidRPr="00C902D4">
              <w:rPr>
                <w:rFonts w:ascii="Arial" w:eastAsiaTheme="minorEastAsia" w:hAnsi="Arial" w:cs="Arial"/>
                <w:noProof/>
                <w:sz w:val="20"/>
              </w:rPr>
              <w:tab/>
            </w:r>
            <w:r w:rsidRPr="00C902D4">
              <w:rPr>
                <w:rStyle w:val="Hyperlink"/>
                <w:rFonts w:ascii="Arial" w:hAnsi="Arial" w:cs="Arial"/>
                <w:noProof/>
                <w:sz w:val="20"/>
              </w:rPr>
              <w:t>Danh mục tham số hệ thống</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_Toc500541250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127</w:t>
            </w:r>
            <w:r w:rsidRPr="00C902D4">
              <w:rPr>
                <w:rFonts w:ascii="Arial" w:hAnsi="Arial" w:cs="Arial"/>
                <w:noProof/>
                <w:webHidden/>
                <w:sz w:val="20"/>
              </w:rPr>
              <w:fldChar w:fldCharType="end"/>
            </w:r>
          </w:hyperlink>
        </w:p>
        <w:p w14:paraId="7E187796" w14:textId="6328E2F9"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51" w:history="1">
            <w:r w:rsidRPr="00C902D4">
              <w:rPr>
                <w:rStyle w:val="Hyperlink"/>
                <w:rFonts w:ascii="Arial" w:hAnsi="Arial" w:cs="Arial"/>
                <w:noProof/>
                <w:sz w:val="20"/>
              </w:rPr>
              <w:t>3.2.2.11.5</w:t>
            </w:r>
            <w:r w:rsidRPr="00C902D4">
              <w:rPr>
                <w:rFonts w:ascii="Arial" w:eastAsiaTheme="minorEastAsia" w:hAnsi="Arial" w:cs="Arial"/>
                <w:noProof/>
                <w:sz w:val="20"/>
              </w:rPr>
              <w:tab/>
            </w:r>
            <w:r w:rsidRPr="00C902D4">
              <w:rPr>
                <w:rStyle w:val="Hyperlink"/>
                <w:rFonts w:ascii="Arial" w:hAnsi="Arial" w:cs="Arial"/>
                <w:noProof/>
                <w:sz w:val="20"/>
              </w:rPr>
              <w:t>Thiết lập tiêu chí đánh giá cho từng loại nhân viên</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_Toc500541251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134</w:t>
            </w:r>
            <w:r w:rsidRPr="00C902D4">
              <w:rPr>
                <w:rFonts w:ascii="Arial" w:hAnsi="Arial" w:cs="Arial"/>
                <w:noProof/>
                <w:webHidden/>
                <w:sz w:val="20"/>
              </w:rPr>
              <w:fldChar w:fldCharType="end"/>
            </w:r>
          </w:hyperlink>
        </w:p>
        <w:p w14:paraId="0BB0A49D" w14:textId="35E7BDFD"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52" w:history="1">
            <w:r w:rsidRPr="00C902D4">
              <w:rPr>
                <w:rStyle w:val="Hyperlink"/>
                <w:rFonts w:ascii="Arial" w:hAnsi="Arial" w:cs="Arial"/>
                <w:noProof/>
                <w:sz w:val="20"/>
              </w:rPr>
              <w:t>3.2.2.11.6</w:t>
            </w:r>
            <w:r w:rsidRPr="00C902D4">
              <w:rPr>
                <w:rFonts w:ascii="Arial" w:eastAsiaTheme="minorEastAsia" w:hAnsi="Arial" w:cs="Arial"/>
                <w:noProof/>
                <w:sz w:val="20"/>
              </w:rPr>
              <w:tab/>
            </w:r>
            <w:r w:rsidRPr="00C902D4">
              <w:rPr>
                <w:rStyle w:val="Hyperlink"/>
                <w:rFonts w:ascii="Arial" w:hAnsi="Arial" w:cs="Arial"/>
                <w:noProof/>
                <w:sz w:val="20"/>
              </w:rPr>
              <w:t>Gán tiêu chí đánh giá cho CBNV</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_Toc500541252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139</w:t>
            </w:r>
            <w:r w:rsidRPr="00C902D4">
              <w:rPr>
                <w:rFonts w:ascii="Arial" w:hAnsi="Arial" w:cs="Arial"/>
                <w:noProof/>
                <w:webHidden/>
                <w:sz w:val="20"/>
              </w:rPr>
              <w:fldChar w:fldCharType="end"/>
            </w:r>
          </w:hyperlink>
        </w:p>
        <w:p w14:paraId="12A7DCE6" w14:textId="4F485BFD" w:rsidR="00C902D4" w:rsidRPr="00C902D4" w:rsidRDefault="00C902D4">
          <w:pPr>
            <w:pStyle w:val="TOC5"/>
            <w:tabs>
              <w:tab w:val="left" w:pos="2177"/>
              <w:tab w:val="right" w:leader="dot" w:pos="9064"/>
            </w:tabs>
            <w:rPr>
              <w:rFonts w:ascii="Arial" w:eastAsiaTheme="minorEastAsia" w:hAnsi="Arial" w:cs="Arial"/>
              <w:noProof/>
              <w:sz w:val="20"/>
            </w:rPr>
          </w:pPr>
          <w:hyperlink w:anchor="_Toc500541253" w:history="1">
            <w:r w:rsidRPr="00C902D4">
              <w:rPr>
                <w:rStyle w:val="Hyperlink"/>
                <w:rFonts w:ascii="Arial" w:hAnsi="Arial" w:cs="Arial"/>
                <w:noProof/>
                <w:sz w:val="20"/>
              </w:rPr>
              <w:t>3.2.2.11.7</w:t>
            </w:r>
            <w:r w:rsidRPr="00C902D4">
              <w:rPr>
                <w:rFonts w:ascii="Arial" w:eastAsiaTheme="minorEastAsia" w:hAnsi="Arial" w:cs="Arial"/>
                <w:noProof/>
                <w:sz w:val="20"/>
              </w:rPr>
              <w:tab/>
            </w:r>
            <w:r w:rsidRPr="00C902D4">
              <w:rPr>
                <w:rStyle w:val="Hyperlink"/>
                <w:rFonts w:ascii="Arial" w:hAnsi="Arial" w:cs="Arial"/>
                <w:noProof/>
                <w:sz w:val="20"/>
              </w:rPr>
              <w:t>Thiết lập công thức tính kết quả, xếp loại đánh giá</w:t>
            </w:r>
            <w:r w:rsidRPr="00C902D4">
              <w:rPr>
                <w:rFonts w:ascii="Arial" w:hAnsi="Arial" w:cs="Arial"/>
                <w:noProof/>
                <w:webHidden/>
                <w:sz w:val="20"/>
              </w:rPr>
              <w:tab/>
            </w:r>
            <w:r w:rsidRPr="00C902D4">
              <w:rPr>
                <w:rFonts w:ascii="Arial" w:hAnsi="Arial" w:cs="Arial"/>
                <w:noProof/>
                <w:webHidden/>
                <w:sz w:val="20"/>
              </w:rPr>
              <w:fldChar w:fldCharType="begin"/>
            </w:r>
            <w:r w:rsidRPr="00C902D4">
              <w:rPr>
                <w:rFonts w:ascii="Arial" w:hAnsi="Arial" w:cs="Arial"/>
                <w:noProof/>
                <w:webHidden/>
                <w:sz w:val="20"/>
              </w:rPr>
              <w:instrText xml:space="preserve"> PAGEREF _Toc500541253 \h </w:instrText>
            </w:r>
            <w:r w:rsidRPr="00C902D4">
              <w:rPr>
                <w:rFonts w:ascii="Arial" w:hAnsi="Arial" w:cs="Arial"/>
                <w:noProof/>
                <w:webHidden/>
                <w:sz w:val="20"/>
              </w:rPr>
            </w:r>
            <w:r w:rsidRPr="00C902D4">
              <w:rPr>
                <w:rFonts w:ascii="Arial" w:hAnsi="Arial" w:cs="Arial"/>
                <w:noProof/>
                <w:webHidden/>
                <w:sz w:val="20"/>
              </w:rPr>
              <w:fldChar w:fldCharType="separate"/>
            </w:r>
            <w:r w:rsidRPr="00C902D4">
              <w:rPr>
                <w:rFonts w:ascii="Arial" w:hAnsi="Arial" w:cs="Arial"/>
                <w:noProof/>
                <w:webHidden/>
                <w:sz w:val="20"/>
              </w:rPr>
              <w:t>144</w:t>
            </w:r>
            <w:r w:rsidRPr="00C902D4">
              <w:rPr>
                <w:rFonts w:ascii="Arial" w:hAnsi="Arial" w:cs="Arial"/>
                <w:noProof/>
                <w:webHidden/>
                <w:sz w:val="20"/>
              </w:rPr>
              <w:fldChar w:fldCharType="end"/>
            </w:r>
          </w:hyperlink>
        </w:p>
        <w:p w14:paraId="1D8A9334" w14:textId="285B3C35" w:rsidR="00E94CBA" w:rsidRPr="00C902D4" w:rsidRDefault="00AF7805" w:rsidP="00AF7805">
          <w:pPr>
            <w:spacing w:line="360" w:lineRule="auto"/>
            <w:rPr>
              <w:rFonts w:ascii="Arial" w:hAnsi="Arial" w:cs="Arial"/>
              <w:sz w:val="20"/>
            </w:rPr>
          </w:pPr>
          <w:r w:rsidRPr="00C902D4">
            <w:rPr>
              <w:rFonts w:ascii="Arial" w:hAnsi="Arial" w:cs="Arial"/>
              <w:sz w:val="20"/>
            </w:rPr>
            <w:fldChar w:fldCharType="end"/>
          </w:r>
        </w:p>
      </w:sdtContent>
    </w:sdt>
    <w:p w14:paraId="68F58D2A" w14:textId="77777777" w:rsidR="004072A6" w:rsidRPr="00C902D4" w:rsidRDefault="004072A6" w:rsidP="00AF7805">
      <w:pPr>
        <w:spacing w:line="360" w:lineRule="auto"/>
        <w:rPr>
          <w:rFonts w:ascii="Arial" w:hAnsi="Arial" w:cs="Arial"/>
          <w:sz w:val="20"/>
        </w:rPr>
      </w:pPr>
    </w:p>
    <w:p w14:paraId="2F356A3D" w14:textId="683FA729" w:rsidR="004072A6" w:rsidRPr="00C902D4" w:rsidRDefault="004072A6" w:rsidP="00AF7805">
      <w:pPr>
        <w:spacing w:line="360" w:lineRule="auto"/>
        <w:rPr>
          <w:rFonts w:ascii="Arial" w:hAnsi="Arial" w:cs="Arial"/>
          <w:sz w:val="20"/>
        </w:rPr>
      </w:pPr>
    </w:p>
    <w:p w14:paraId="6CFCB712" w14:textId="40D36D24" w:rsidR="00AF7805" w:rsidRPr="00C902D4" w:rsidRDefault="00AF7805" w:rsidP="00AF7805">
      <w:pPr>
        <w:spacing w:line="360" w:lineRule="auto"/>
        <w:rPr>
          <w:rFonts w:ascii="Arial" w:hAnsi="Arial" w:cs="Arial"/>
          <w:sz w:val="20"/>
        </w:rPr>
      </w:pPr>
    </w:p>
    <w:p w14:paraId="0A0ECAE2" w14:textId="392C3D9B" w:rsidR="00AF7805" w:rsidRPr="00C902D4" w:rsidRDefault="00AF7805" w:rsidP="00AF7805">
      <w:pPr>
        <w:spacing w:line="360" w:lineRule="auto"/>
        <w:rPr>
          <w:rFonts w:ascii="Arial" w:hAnsi="Arial" w:cs="Arial"/>
          <w:sz w:val="20"/>
        </w:rPr>
      </w:pPr>
    </w:p>
    <w:p w14:paraId="71442D69" w14:textId="1563FB00" w:rsidR="00AF7805" w:rsidRPr="00C902D4" w:rsidRDefault="00AF7805" w:rsidP="00AF7805">
      <w:pPr>
        <w:spacing w:line="360" w:lineRule="auto"/>
        <w:rPr>
          <w:rFonts w:ascii="Arial" w:hAnsi="Arial" w:cs="Arial"/>
          <w:sz w:val="20"/>
        </w:rPr>
      </w:pPr>
    </w:p>
    <w:p w14:paraId="37A0DF8E" w14:textId="7D4EBD89" w:rsidR="00AF7805" w:rsidRPr="00C902D4" w:rsidRDefault="00AF7805" w:rsidP="00AF7805">
      <w:pPr>
        <w:spacing w:line="360" w:lineRule="auto"/>
        <w:rPr>
          <w:rFonts w:ascii="Arial" w:hAnsi="Arial" w:cs="Arial"/>
          <w:sz w:val="20"/>
        </w:rPr>
      </w:pPr>
    </w:p>
    <w:p w14:paraId="50CA3578" w14:textId="593552C1" w:rsidR="00AF7805" w:rsidRPr="00C902D4" w:rsidRDefault="00AF7805" w:rsidP="00AF7805">
      <w:pPr>
        <w:spacing w:line="360" w:lineRule="auto"/>
        <w:rPr>
          <w:rFonts w:ascii="Arial" w:hAnsi="Arial" w:cs="Arial"/>
          <w:sz w:val="20"/>
        </w:rPr>
      </w:pPr>
    </w:p>
    <w:p w14:paraId="6DB49EF0" w14:textId="6401245E" w:rsidR="00AF7805" w:rsidRPr="00C902D4" w:rsidRDefault="00AF7805" w:rsidP="00AF7805">
      <w:pPr>
        <w:spacing w:line="360" w:lineRule="auto"/>
        <w:rPr>
          <w:rFonts w:ascii="Arial" w:hAnsi="Arial" w:cs="Arial"/>
          <w:sz w:val="20"/>
        </w:rPr>
      </w:pPr>
    </w:p>
    <w:p w14:paraId="1ADD1CB7" w14:textId="6791DD2F" w:rsidR="00AF7805" w:rsidRPr="00C902D4" w:rsidRDefault="00AF7805" w:rsidP="00AF7805">
      <w:pPr>
        <w:spacing w:line="360" w:lineRule="auto"/>
        <w:rPr>
          <w:rFonts w:ascii="Arial" w:hAnsi="Arial" w:cs="Arial"/>
          <w:sz w:val="20"/>
        </w:rPr>
      </w:pPr>
    </w:p>
    <w:p w14:paraId="61DF3A80" w14:textId="77777777" w:rsidR="00AF7805" w:rsidRPr="00C902D4" w:rsidRDefault="00AF7805" w:rsidP="00AF7805">
      <w:pPr>
        <w:spacing w:line="360" w:lineRule="auto"/>
        <w:rPr>
          <w:rFonts w:ascii="Arial" w:hAnsi="Arial" w:cs="Arial"/>
          <w:sz w:val="20"/>
        </w:rPr>
      </w:pPr>
    </w:p>
    <w:p w14:paraId="2F3961CE" w14:textId="4047CF77" w:rsidR="004072A6" w:rsidRPr="00C902D4" w:rsidRDefault="004072A6" w:rsidP="00AF7805">
      <w:pPr>
        <w:spacing w:line="360" w:lineRule="auto"/>
        <w:rPr>
          <w:rFonts w:ascii="Arial" w:hAnsi="Arial" w:cs="Arial"/>
          <w:sz w:val="20"/>
        </w:rPr>
      </w:pPr>
    </w:p>
    <w:p w14:paraId="1DEED14A" w14:textId="4A35CF7A" w:rsidR="00AF7805" w:rsidRPr="00C902D4" w:rsidRDefault="00AF7805" w:rsidP="00AF7805">
      <w:pPr>
        <w:spacing w:line="360" w:lineRule="auto"/>
        <w:rPr>
          <w:rFonts w:ascii="Arial" w:hAnsi="Arial" w:cs="Arial"/>
          <w:sz w:val="20"/>
        </w:rPr>
      </w:pPr>
    </w:p>
    <w:p w14:paraId="0D6551F1" w14:textId="79DA9E56" w:rsidR="00AF7805" w:rsidRPr="00C902D4" w:rsidRDefault="00AF7805" w:rsidP="00AF7805">
      <w:pPr>
        <w:spacing w:line="360" w:lineRule="auto"/>
        <w:rPr>
          <w:rFonts w:ascii="Arial" w:hAnsi="Arial" w:cs="Arial"/>
          <w:sz w:val="20"/>
        </w:rPr>
      </w:pPr>
    </w:p>
    <w:p w14:paraId="52F93D9B" w14:textId="515071EE" w:rsidR="00AF7805" w:rsidRPr="00C902D4" w:rsidRDefault="00AF7805" w:rsidP="00AF7805">
      <w:pPr>
        <w:spacing w:line="360" w:lineRule="auto"/>
        <w:rPr>
          <w:rFonts w:ascii="Arial" w:hAnsi="Arial" w:cs="Arial"/>
          <w:sz w:val="20"/>
        </w:rPr>
      </w:pPr>
    </w:p>
    <w:p w14:paraId="4769E5CA" w14:textId="77777777" w:rsidR="004072A6" w:rsidRPr="00C902D4" w:rsidRDefault="004072A6" w:rsidP="00AF7805">
      <w:pPr>
        <w:spacing w:line="360" w:lineRule="auto"/>
        <w:rPr>
          <w:rFonts w:ascii="Arial" w:hAnsi="Arial" w:cs="Arial"/>
          <w:sz w:val="20"/>
        </w:rPr>
      </w:pPr>
    </w:p>
    <w:p w14:paraId="77D3038C" w14:textId="0C1CB9DA" w:rsidR="00C329C4" w:rsidRPr="00C902D4" w:rsidRDefault="00C329C4" w:rsidP="00AF7805">
      <w:pPr>
        <w:spacing w:line="360" w:lineRule="auto"/>
        <w:jc w:val="center"/>
        <w:rPr>
          <w:rFonts w:ascii="Arial" w:hAnsi="Arial" w:cs="Arial"/>
          <w:b/>
          <w:sz w:val="20"/>
        </w:rPr>
      </w:pPr>
      <w:r w:rsidRPr="00C902D4">
        <w:rPr>
          <w:rFonts w:ascii="Arial" w:hAnsi="Arial" w:cs="Arial"/>
          <w:b/>
          <w:sz w:val="20"/>
        </w:rPr>
        <w:t>Bản ghi nhận thay đổi tài liệu</w:t>
      </w:r>
    </w:p>
    <w:p w14:paraId="753C095E" w14:textId="77777777" w:rsidR="00C329C4" w:rsidRPr="00C902D4" w:rsidRDefault="00C329C4" w:rsidP="00AF7805">
      <w:pPr>
        <w:spacing w:line="360" w:lineRule="auto"/>
        <w:jc w:val="center"/>
        <w:rPr>
          <w:rFonts w:ascii="Arial" w:hAnsi="Arial" w:cs="Arial"/>
          <w:b/>
          <w:sz w:val="20"/>
        </w:rPr>
      </w:pPr>
    </w:p>
    <w:tbl>
      <w:tblPr>
        <w:tblW w:w="935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134"/>
        <w:gridCol w:w="1291"/>
        <w:gridCol w:w="810"/>
        <w:gridCol w:w="1350"/>
        <w:gridCol w:w="1350"/>
        <w:gridCol w:w="2003"/>
        <w:gridCol w:w="1418"/>
      </w:tblGrid>
      <w:tr w:rsidR="00C329C4" w:rsidRPr="00C902D4" w14:paraId="4BABED04" w14:textId="77777777" w:rsidTr="00F13435">
        <w:tc>
          <w:tcPr>
            <w:tcW w:w="1134" w:type="dxa"/>
            <w:tcBorders>
              <w:top w:val="dotted" w:sz="4" w:space="0" w:color="auto"/>
              <w:left w:val="dotted" w:sz="4" w:space="0" w:color="auto"/>
              <w:bottom w:val="dotted" w:sz="4" w:space="0" w:color="auto"/>
              <w:right w:val="dotted" w:sz="4" w:space="0" w:color="auto"/>
            </w:tcBorders>
            <w:shd w:val="pct10" w:color="auto" w:fill="FFFFFF"/>
          </w:tcPr>
          <w:p w14:paraId="1B405090"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Ngày thay đổi</w:t>
            </w:r>
          </w:p>
        </w:tc>
        <w:tc>
          <w:tcPr>
            <w:tcW w:w="1291" w:type="dxa"/>
            <w:tcBorders>
              <w:top w:val="dotted" w:sz="4" w:space="0" w:color="auto"/>
              <w:left w:val="dotted" w:sz="4" w:space="0" w:color="auto"/>
              <w:bottom w:val="dotted" w:sz="4" w:space="0" w:color="auto"/>
              <w:right w:val="dotted" w:sz="4" w:space="0" w:color="auto"/>
            </w:tcBorders>
            <w:shd w:val="pct10" w:color="auto" w:fill="FFFFFF"/>
          </w:tcPr>
          <w:p w14:paraId="0D5F7012" w14:textId="77777777" w:rsidR="00C329C4" w:rsidRPr="00C902D4" w:rsidRDefault="00C329C4" w:rsidP="00AF7805">
            <w:pPr>
              <w:pStyle w:val="Bang"/>
              <w:spacing w:before="120" w:after="120" w:line="360" w:lineRule="auto"/>
              <w:jc w:val="left"/>
              <w:rPr>
                <w:rFonts w:cs="Arial"/>
                <w:snapToGrid w:val="0"/>
                <w:sz w:val="20"/>
                <w:szCs w:val="20"/>
              </w:rPr>
            </w:pPr>
            <w:r w:rsidRPr="00C902D4">
              <w:rPr>
                <w:rFonts w:cs="Arial"/>
                <w:snapToGrid w:val="0"/>
                <w:sz w:val="20"/>
                <w:szCs w:val="20"/>
              </w:rPr>
              <w:t>Vị trí thay đổi</w:t>
            </w:r>
          </w:p>
        </w:tc>
        <w:tc>
          <w:tcPr>
            <w:tcW w:w="810" w:type="dxa"/>
            <w:tcBorders>
              <w:top w:val="dotted" w:sz="4" w:space="0" w:color="auto"/>
              <w:left w:val="dotted" w:sz="4" w:space="0" w:color="auto"/>
              <w:bottom w:val="dotted" w:sz="4" w:space="0" w:color="auto"/>
              <w:right w:val="dotted" w:sz="4" w:space="0" w:color="auto"/>
            </w:tcBorders>
            <w:shd w:val="pct10" w:color="auto" w:fill="FFFFFF"/>
          </w:tcPr>
          <w:p w14:paraId="215B0828"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 xml:space="preserve">Lý do </w:t>
            </w:r>
          </w:p>
        </w:tc>
        <w:tc>
          <w:tcPr>
            <w:tcW w:w="1350" w:type="dxa"/>
            <w:tcBorders>
              <w:top w:val="dotted" w:sz="4" w:space="0" w:color="auto"/>
              <w:left w:val="dotted" w:sz="4" w:space="0" w:color="auto"/>
              <w:bottom w:val="dotted" w:sz="4" w:space="0" w:color="auto"/>
              <w:right w:val="dotted" w:sz="4" w:space="0" w:color="auto"/>
            </w:tcBorders>
            <w:shd w:val="pct10" w:color="auto" w:fill="FFFFFF"/>
          </w:tcPr>
          <w:p w14:paraId="3C54A10D"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Nguồn gốc</w:t>
            </w:r>
          </w:p>
        </w:tc>
        <w:tc>
          <w:tcPr>
            <w:tcW w:w="1350" w:type="dxa"/>
            <w:tcBorders>
              <w:top w:val="dotted" w:sz="4" w:space="0" w:color="auto"/>
              <w:left w:val="dotted" w:sz="4" w:space="0" w:color="auto"/>
              <w:bottom w:val="dotted" w:sz="4" w:space="0" w:color="auto"/>
              <w:right w:val="dotted" w:sz="4" w:space="0" w:color="auto"/>
            </w:tcBorders>
            <w:shd w:val="pct10" w:color="auto" w:fill="FFFFFF"/>
          </w:tcPr>
          <w:p w14:paraId="15B3443F"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Phiên bản cũ</w:t>
            </w:r>
          </w:p>
        </w:tc>
        <w:tc>
          <w:tcPr>
            <w:tcW w:w="2003" w:type="dxa"/>
            <w:tcBorders>
              <w:top w:val="dotted" w:sz="4" w:space="0" w:color="auto"/>
              <w:left w:val="dotted" w:sz="4" w:space="0" w:color="auto"/>
              <w:bottom w:val="dotted" w:sz="4" w:space="0" w:color="auto"/>
              <w:right w:val="dotted" w:sz="4" w:space="0" w:color="auto"/>
            </w:tcBorders>
            <w:shd w:val="pct10" w:color="auto" w:fill="FFFFFF"/>
          </w:tcPr>
          <w:p w14:paraId="194DD42B"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Mô tả thay đổi</w:t>
            </w:r>
          </w:p>
        </w:tc>
        <w:tc>
          <w:tcPr>
            <w:tcW w:w="1418" w:type="dxa"/>
            <w:tcBorders>
              <w:top w:val="dotted" w:sz="4" w:space="0" w:color="auto"/>
              <w:left w:val="dotted" w:sz="4" w:space="0" w:color="auto"/>
              <w:bottom w:val="dotted" w:sz="4" w:space="0" w:color="auto"/>
              <w:right w:val="dotted" w:sz="4" w:space="0" w:color="auto"/>
            </w:tcBorders>
            <w:shd w:val="pct10" w:color="auto" w:fill="FFFFFF"/>
          </w:tcPr>
          <w:p w14:paraId="59D140B3" w14:textId="77777777" w:rsidR="00C329C4" w:rsidRPr="00C902D4" w:rsidRDefault="00C329C4" w:rsidP="00AF7805">
            <w:pPr>
              <w:pStyle w:val="Bang"/>
              <w:spacing w:before="120" w:after="120" w:line="360" w:lineRule="auto"/>
              <w:jc w:val="left"/>
              <w:rPr>
                <w:rFonts w:cs="Arial"/>
                <w:sz w:val="20"/>
                <w:szCs w:val="20"/>
              </w:rPr>
            </w:pPr>
            <w:r w:rsidRPr="00C902D4">
              <w:rPr>
                <w:rFonts w:cs="Arial"/>
                <w:sz w:val="20"/>
                <w:szCs w:val="20"/>
              </w:rPr>
              <w:t>Phiên bản mới</w:t>
            </w:r>
          </w:p>
        </w:tc>
      </w:tr>
      <w:tr w:rsidR="00C329C4" w:rsidRPr="00C902D4" w14:paraId="00EDD7A4" w14:textId="77777777" w:rsidTr="00F13435">
        <w:tc>
          <w:tcPr>
            <w:tcW w:w="1134" w:type="dxa"/>
            <w:tcBorders>
              <w:top w:val="dotted" w:sz="4" w:space="0" w:color="auto"/>
              <w:left w:val="dotted" w:sz="4" w:space="0" w:color="auto"/>
              <w:bottom w:val="dotted" w:sz="4" w:space="0" w:color="auto"/>
              <w:right w:val="dotted" w:sz="4" w:space="0" w:color="auto"/>
            </w:tcBorders>
          </w:tcPr>
          <w:p w14:paraId="1DB09210"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9E040F6"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B28EC57"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BFFB0AD"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B29CC58"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D910A3C"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0427777" w14:textId="77777777" w:rsidR="00C329C4" w:rsidRPr="00C902D4" w:rsidRDefault="00C329C4" w:rsidP="00AF7805">
            <w:pPr>
              <w:pStyle w:val="Bang"/>
              <w:spacing w:before="120" w:after="120" w:line="360" w:lineRule="auto"/>
              <w:rPr>
                <w:rFonts w:cs="Arial"/>
                <w:sz w:val="20"/>
                <w:szCs w:val="20"/>
              </w:rPr>
            </w:pPr>
          </w:p>
        </w:tc>
      </w:tr>
      <w:tr w:rsidR="00C329C4" w:rsidRPr="00C902D4" w14:paraId="2B45542A" w14:textId="77777777" w:rsidTr="00F13435">
        <w:tc>
          <w:tcPr>
            <w:tcW w:w="1134" w:type="dxa"/>
            <w:tcBorders>
              <w:top w:val="dotted" w:sz="4" w:space="0" w:color="auto"/>
              <w:left w:val="dotted" w:sz="4" w:space="0" w:color="auto"/>
              <w:bottom w:val="dotted" w:sz="4" w:space="0" w:color="auto"/>
              <w:right w:val="dotted" w:sz="4" w:space="0" w:color="auto"/>
            </w:tcBorders>
          </w:tcPr>
          <w:p w14:paraId="3F766607"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3C34DDE8"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5331D789"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3A267CD6"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18FDDF4"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742CD08"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18C07B42" w14:textId="77777777" w:rsidR="00C329C4" w:rsidRPr="00C902D4" w:rsidRDefault="00C329C4" w:rsidP="00AF7805">
            <w:pPr>
              <w:pStyle w:val="Bang"/>
              <w:spacing w:before="120" w:after="120" w:line="360" w:lineRule="auto"/>
              <w:rPr>
                <w:rFonts w:cs="Arial"/>
                <w:sz w:val="20"/>
                <w:szCs w:val="20"/>
              </w:rPr>
            </w:pPr>
          </w:p>
        </w:tc>
      </w:tr>
      <w:tr w:rsidR="00C329C4" w:rsidRPr="00C902D4" w14:paraId="7B10A244" w14:textId="77777777" w:rsidTr="00F13435">
        <w:tc>
          <w:tcPr>
            <w:tcW w:w="1134" w:type="dxa"/>
            <w:tcBorders>
              <w:top w:val="dotted" w:sz="4" w:space="0" w:color="auto"/>
              <w:left w:val="dotted" w:sz="4" w:space="0" w:color="auto"/>
              <w:bottom w:val="dotted" w:sz="4" w:space="0" w:color="auto"/>
              <w:right w:val="dotted" w:sz="4" w:space="0" w:color="auto"/>
            </w:tcBorders>
          </w:tcPr>
          <w:p w14:paraId="1DBAAA26"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D1E33F2"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ABB90F9"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8B573ED"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42D3246"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4EE85EA"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D943DB8" w14:textId="77777777" w:rsidR="00C329C4" w:rsidRPr="00C902D4" w:rsidRDefault="00C329C4" w:rsidP="00AF7805">
            <w:pPr>
              <w:pStyle w:val="Bang"/>
              <w:spacing w:before="120" w:after="120" w:line="360" w:lineRule="auto"/>
              <w:rPr>
                <w:rFonts w:cs="Arial"/>
                <w:sz w:val="20"/>
                <w:szCs w:val="20"/>
              </w:rPr>
            </w:pPr>
          </w:p>
        </w:tc>
      </w:tr>
      <w:tr w:rsidR="00C329C4" w:rsidRPr="00C902D4" w14:paraId="714E97EB" w14:textId="77777777" w:rsidTr="00F13435">
        <w:tc>
          <w:tcPr>
            <w:tcW w:w="1134" w:type="dxa"/>
            <w:tcBorders>
              <w:top w:val="dotted" w:sz="4" w:space="0" w:color="auto"/>
              <w:left w:val="dotted" w:sz="4" w:space="0" w:color="auto"/>
              <w:bottom w:val="dotted" w:sz="4" w:space="0" w:color="auto"/>
              <w:right w:val="dotted" w:sz="4" w:space="0" w:color="auto"/>
            </w:tcBorders>
          </w:tcPr>
          <w:p w14:paraId="482E1685"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2B22C40F"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6FC841D2"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0921557"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F4994C8"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4DD7EF8"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05CC06B" w14:textId="77777777" w:rsidR="00C329C4" w:rsidRPr="00C902D4" w:rsidRDefault="00C329C4" w:rsidP="00AF7805">
            <w:pPr>
              <w:pStyle w:val="Bang"/>
              <w:spacing w:before="120" w:after="120" w:line="360" w:lineRule="auto"/>
              <w:rPr>
                <w:rFonts w:cs="Arial"/>
                <w:sz w:val="20"/>
                <w:szCs w:val="20"/>
              </w:rPr>
            </w:pPr>
          </w:p>
        </w:tc>
      </w:tr>
      <w:tr w:rsidR="00C329C4" w:rsidRPr="00C902D4" w14:paraId="2F5D2937" w14:textId="77777777" w:rsidTr="00F13435">
        <w:tc>
          <w:tcPr>
            <w:tcW w:w="1134" w:type="dxa"/>
            <w:tcBorders>
              <w:top w:val="dotted" w:sz="4" w:space="0" w:color="auto"/>
              <w:left w:val="dotted" w:sz="4" w:space="0" w:color="auto"/>
              <w:bottom w:val="dotted" w:sz="4" w:space="0" w:color="auto"/>
              <w:right w:val="dotted" w:sz="4" w:space="0" w:color="auto"/>
            </w:tcBorders>
          </w:tcPr>
          <w:p w14:paraId="6F270469"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46E11BAB"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4EF3BC6"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8D4EDCD"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0BB3A745"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0624B4B9"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4935C897" w14:textId="77777777" w:rsidR="00C329C4" w:rsidRPr="00C902D4" w:rsidRDefault="00C329C4" w:rsidP="00AF7805">
            <w:pPr>
              <w:pStyle w:val="Bang"/>
              <w:spacing w:before="120" w:after="120" w:line="360" w:lineRule="auto"/>
              <w:rPr>
                <w:rFonts w:cs="Arial"/>
                <w:sz w:val="20"/>
                <w:szCs w:val="20"/>
              </w:rPr>
            </w:pPr>
          </w:p>
        </w:tc>
      </w:tr>
      <w:tr w:rsidR="00C329C4" w:rsidRPr="00C902D4" w14:paraId="3257DEC8" w14:textId="77777777" w:rsidTr="00F13435">
        <w:tc>
          <w:tcPr>
            <w:tcW w:w="1134" w:type="dxa"/>
            <w:tcBorders>
              <w:top w:val="dotted" w:sz="4" w:space="0" w:color="auto"/>
              <w:left w:val="dotted" w:sz="4" w:space="0" w:color="auto"/>
              <w:bottom w:val="dotted" w:sz="4" w:space="0" w:color="auto"/>
              <w:right w:val="dotted" w:sz="4" w:space="0" w:color="auto"/>
            </w:tcBorders>
          </w:tcPr>
          <w:p w14:paraId="2402ED16"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F4E311F"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15BF3AB8"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43C711E"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DCC88A7"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AA35911"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579CB851" w14:textId="77777777" w:rsidR="00C329C4" w:rsidRPr="00C902D4" w:rsidRDefault="00C329C4" w:rsidP="00AF7805">
            <w:pPr>
              <w:pStyle w:val="Bang"/>
              <w:spacing w:before="120" w:after="120" w:line="360" w:lineRule="auto"/>
              <w:rPr>
                <w:rFonts w:cs="Arial"/>
                <w:sz w:val="20"/>
                <w:szCs w:val="20"/>
              </w:rPr>
            </w:pPr>
          </w:p>
        </w:tc>
      </w:tr>
      <w:tr w:rsidR="00C329C4" w:rsidRPr="00C902D4" w14:paraId="29F34497" w14:textId="77777777" w:rsidTr="00F13435">
        <w:tc>
          <w:tcPr>
            <w:tcW w:w="1134" w:type="dxa"/>
            <w:tcBorders>
              <w:top w:val="dotted" w:sz="4" w:space="0" w:color="auto"/>
              <w:left w:val="dotted" w:sz="4" w:space="0" w:color="auto"/>
              <w:bottom w:val="dotted" w:sz="4" w:space="0" w:color="auto"/>
              <w:right w:val="dotted" w:sz="4" w:space="0" w:color="auto"/>
            </w:tcBorders>
          </w:tcPr>
          <w:p w14:paraId="700A72F3"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5BE8BB61"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0A694FAF"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05229F14"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C3D8614"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4D6F80"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58BB7138" w14:textId="77777777" w:rsidR="00C329C4" w:rsidRPr="00C902D4" w:rsidRDefault="00C329C4" w:rsidP="00AF7805">
            <w:pPr>
              <w:pStyle w:val="Bang"/>
              <w:spacing w:before="120" w:after="120" w:line="360" w:lineRule="auto"/>
              <w:rPr>
                <w:rFonts w:cs="Arial"/>
                <w:sz w:val="20"/>
                <w:szCs w:val="20"/>
              </w:rPr>
            </w:pPr>
          </w:p>
        </w:tc>
      </w:tr>
      <w:tr w:rsidR="00C329C4" w:rsidRPr="00C902D4" w14:paraId="5AEEB0EB" w14:textId="77777777" w:rsidTr="00F13435">
        <w:tc>
          <w:tcPr>
            <w:tcW w:w="1134" w:type="dxa"/>
            <w:tcBorders>
              <w:top w:val="dotted" w:sz="4" w:space="0" w:color="auto"/>
              <w:left w:val="dotted" w:sz="4" w:space="0" w:color="auto"/>
              <w:bottom w:val="dotted" w:sz="4" w:space="0" w:color="auto"/>
              <w:right w:val="dotted" w:sz="4" w:space="0" w:color="auto"/>
            </w:tcBorders>
          </w:tcPr>
          <w:p w14:paraId="749B2720"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7F38E165"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42BD9C0"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14D708B"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2E35D82"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17873C57"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A228FAD" w14:textId="77777777" w:rsidR="00C329C4" w:rsidRPr="00C902D4" w:rsidRDefault="00C329C4" w:rsidP="00AF7805">
            <w:pPr>
              <w:pStyle w:val="Bang"/>
              <w:spacing w:before="120" w:after="120" w:line="360" w:lineRule="auto"/>
              <w:rPr>
                <w:rFonts w:cs="Arial"/>
                <w:sz w:val="20"/>
                <w:szCs w:val="20"/>
              </w:rPr>
            </w:pPr>
          </w:p>
        </w:tc>
      </w:tr>
      <w:tr w:rsidR="00C329C4" w:rsidRPr="00C902D4" w14:paraId="34DB6FA8" w14:textId="77777777" w:rsidTr="00F13435">
        <w:tc>
          <w:tcPr>
            <w:tcW w:w="1134" w:type="dxa"/>
            <w:tcBorders>
              <w:top w:val="dotted" w:sz="4" w:space="0" w:color="auto"/>
              <w:left w:val="dotted" w:sz="4" w:space="0" w:color="auto"/>
              <w:bottom w:val="dotted" w:sz="4" w:space="0" w:color="auto"/>
              <w:right w:val="dotted" w:sz="4" w:space="0" w:color="auto"/>
            </w:tcBorders>
          </w:tcPr>
          <w:p w14:paraId="120615BE"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E7CE2DB"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6817B450"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06D4936"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B9E88E4"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BF6586F"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4AB90B6" w14:textId="77777777" w:rsidR="00C329C4" w:rsidRPr="00C902D4" w:rsidRDefault="00C329C4" w:rsidP="00AF7805">
            <w:pPr>
              <w:pStyle w:val="Bang"/>
              <w:spacing w:before="120" w:after="120" w:line="360" w:lineRule="auto"/>
              <w:rPr>
                <w:rFonts w:cs="Arial"/>
                <w:sz w:val="20"/>
                <w:szCs w:val="20"/>
              </w:rPr>
            </w:pPr>
          </w:p>
        </w:tc>
      </w:tr>
      <w:tr w:rsidR="00C329C4" w:rsidRPr="00C902D4" w14:paraId="083C4E52" w14:textId="77777777" w:rsidTr="00F13435">
        <w:tc>
          <w:tcPr>
            <w:tcW w:w="1134" w:type="dxa"/>
            <w:tcBorders>
              <w:top w:val="dotted" w:sz="4" w:space="0" w:color="auto"/>
              <w:left w:val="dotted" w:sz="4" w:space="0" w:color="auto"/>
              <w:bottom w:val="dotted" w:sz="4" w:space="0" w:color="auto"/>
              <w:right w:val="dotted" w:sz="4" w:space="0" w:color="auto"/>
            </w:tcBorders>
          </w:tcPr>
          <w:p w14:paraId="61575C31"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6F78ADAC"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03AB9294"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822EB3D"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EA77B33"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1A2E068E"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72BE43CF" w14:textId="77777777" w:rsidR="00C329C4" w:rsidRPr="00C902D4" w:rsidRDefault="00C329C4" w:rsidP="00AF7805">
            <w:pPr>
              <w:pStyle w:val="Bang"/>
              <w:spacing w:before="120" w:after="120" w:line="360" w:lineRule="auto"/>
              <w:rPr>
                <w:rFonts w:cs="Arial"/>
                <w:sz w:val="20"/>
                <w:szCs w:val="20"/>
              </w:rPr>
            </w:pPr>
          </w:p>
        </w:tc>
      </w:tr>
      <w:tr w:rsidR="00C329C4" w:rsidRPr="00C902D4" w14:paraId="099DB436" w14:textId="77777777" w:rsidTr="00F13435">
        <w:tc>
          <w:tcPr>
            <w:tcW w:w="1134" w:type="dxa"/>
            <w:tcBorders>
              <w:top w:val="dotted" w:sz="4" w:space="0" w:color="auto"/>
              <w:left w:val="dotted" w:sz="4" w:space="0" w:color="auto"/>
              <w:bottom w:val="dotted" w:sz="4" w:space="0" w:color="auto"/>
              <w:right w:val="dotted" w:sz="4" w:space="0" w:color="auto"/>
            </w:tcBorders>
          </w:tcPr>
          <w:p w14:paraId="0C95457B"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5597412C"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6AC0562"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3057569F"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1A2D952"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77E42B"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35794D78" w14:textId="77777777" w:rsidR="00C329C4" w:rsidRPr="00C902D4" w:rsidRDefault="00C329C4" w:rsidP="00AF7805">
            <w:pPr>
              <w:pStyle w:val="Bang"/>
              <w:spacing w:before="120" w:after="120" w:line="360" w:lineRule="auto"/>
              <w:rPr>
                <w:rFonts w:cs="Arial"/>
                <w:sz w:val="20"/>
                <w:szCs w:val="20"/>
              </w:rPr>
            </w:pPr>
          </w:p>
        </w:tc>
      </w:tr>
      <w:tr w:rsidR="00C329C4" w:rsidRPr="00C902D4" w14:paraId="79EE5959" w14:textId="77777777" w:rsidTr="00F13435">
        <w:tc>
          <w:tcPr>
            <w:tcW w:w="1134" w:type="dxa"/>
            <w:tcBorders>
              <w:top w:val="dotted" w:sz="4" w:space="0" w:color="auto"/>
              <w:left w:val="dotted" w:sz="4" w:space="0" w:color="auto"/>
              <w:bottom w:val="dotted" w:sz="4" w:space="0" w:color="auto"/>
              <w:right w:val="dotted" w:sz="4" w:space="0" w:color="auto"/>
            </w:tcBorders>
          </w:tcPr>
          <w:p w14:paraId="02173744"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4FAFCF4B"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26B054CE"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55B2242C"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E2294CF"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7FB3A775"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2A2C20AD" w14:textId="77777777" w:rsidR="00C329C4" w:rsidRPr="00C902D4" w:rsidRDefault="00C329C4" w:rsidP="00AF7805">
            <w:pPr>
              <w:pStyle w:val="Bang"/>
              <w:spacing w:before="120" w:after="120" w:line="360" w:lineRule="auto"/>
              <w:rPr>
                <w:rFonts w:cs="Arial"/>
                <w:sz w:val="20"/>
                <w:szCs w:val="20"/>
              </w:rPr>
            </w:pPr>
          </w:p>
        </w:tc>
      </w:tr>
      <w:tr w:rsidR="00C329C4" w:rsidRPr="00C902D4" w14:paraId="637A9FB5" w14:textId="77777777" w:rsidTr="00F13435">
        <w:tc>
          <w:tcPr>
            <w:tcW w:w="1134" w:type="dxa"/>
            <w:tcBorders>
              <w:top w:val="dotted" w:sz="4" w:space="0" w:color="auto"/>
              <w:left w:val="dotted" w:sz="4" w:space="0" w:color="auto"/>
              <w:bottom w:val="dotted" w:sz="4" w:space="0" w:color="auto"/>
              <w:right w:val="dotted" w:sz="4" w:space="0" w:color="auto"/>
            </w:tcBorders>
          </w:tcPr>
          <w:p w14:paraId="47E696A1"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742D7C85"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100EF8F3"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97134DB"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7058056"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91947B9"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49E14E03" w14:textId="77777777" w:rsidR="00C329C4" w:rsidRPr="00C902D4" w:rsidRDefault="00C329C4" w:rsidP="00AF7805">
            <w:pPr>
              <w:pStyle w:val="Bang"/>
              <w:spacing w:before="120" w:after="120" w:line="360" w:lineRule="auto"/>
              <w:rPr>
                <w:rFonts w:cs="Arial"/>
                <w:sz w:val="20"/>
                <w:szCs w:val="20"/>
              </w:rPr>
            </w:pPr>
          </w:p>
        </w:tc>
      </w:tr>
      <w:tr w:rsidR="00C329C4" w:rsidRPr="00C902D4" w14:paraId="1DD6BDBC" w14:textId="77777777" w:rsidTr="00F13435">
        <w:tc>
          <w:tcPr>
            <w:tcW w:w="1134" w:type="dxa"/>
            <w:tcBorders>
              <w:top w:val="dotted" w:sz="4" w:space="0" w:color="auto"/>
              <w:left w:val="dotted" w:sz="4" w:space="0" w:color="auto"/>
              <w:bottom w:val="dotted" w:sz="4" w:space="0" w:color="auto"/>
              <w:right w:val="dotted" w:sz="4" w:space="0" w:color="auto"/>
            </w:tcBorders>
          </w:tcPr>
          <w:p w14:paraId="3FF7097E"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333F4ED"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7B47ECE1"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11576A35"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1921E09"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D97349C"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CCA0961" w14:textId="77777777" w:rsidR="00C329C4" w:rsidRPr="00C902D4" w:rsidRDefault="00C329C4" w:rsidP="00AF7805">
            <w:pPr>
              <w:pStyle w:val="Bang"/>
              <w:spacing w:before="120" w:after="120" w:line="360" w:lineRule="auto"/>
              <w:rPr>
                <w:rFonts w:cs="Arial"/>
                <w:sz w:val="20"/>
                <w:szCs w:val="20"/>
              </w:rPr>
            </w:pPr>
          </w:p>
        </w:tc>
      </w:tr>
      <w:tr w:rsidR="00C329C4" w:rsidRPr="00C902D4" w14:paraId="2BAEC494" w14:textId="77777777" w:rsidTr="00F13435">
        <w:tc>
          <w:tcPr>
            <w:tcW w:w="1134" w:type="dxa"/>
            <w:tcBorders>
              <w:top w:val="dotted" w:sz="4" w:space="0" w:color="auto"/>
              <w:left w:val="dotted" w:sz="4" w:space="0" w:color="auto"/>
              <w:bottom w:val="dotted" w:sz="4" w:space="0" w:color="auto"/>
              <w:right w:val="dotted" w:sz="4" w:space="0" w:color="auto"/>
            </w:tcBorders>
          </w:tcPr>
          <w:p w14:paraId="52399390"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05DED2FC"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5050AE97"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4246B4AA"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D8DC77C"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332A9ED7"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051C59D4" w14:textId="77777777" w:rsidR="00C329C4" w:rsidRPr="00C902D4" w:rsidRDefault="00C329C4" w:rsidP="00AF7805">
            <w:pPr>
              <w:pStyle w:val="Bang"/>
              <w:spacing w:before="120" w:after="120" w:line="360" w:lineRule="auto"/>
              <w:rPr>
                <w:rFonts w:cs="Arial"/>
                <w:sz w:val="20"/>
                <w:szCs w:val="20"/>
              </w:rPr>
            </w:pPr>
          </w:p>
        </w:tc>
      </w:tr>
      <w:tr w:rsidR="00C329C4" w:rsidRPr="00C902D4" w14:paraId="43FB7EBA" w14:textId="77777777" w:rsidTr="00F13435">
        <w:tc>
          <w:tcPr>
            <w:tcW w:w="1134" w:type="dxa"/>
            <w:tcBorders>
              <w:top w:val="dotted" w:sz="4" w:space="0" w:color="auto"/>
              <w:left w:val="dotted" w:sz="4" w:space="0" w:color="auto"/>
              <w:bottom w:val="dotted" w:sz="4" w:space="0" w:color="auto"/>
              <w:right w:val="dotted" w:sz="4" w:space="0" w:color="auto"/>
            </w:tcBorders>
          </w:tcPr>
          <w:p w14:paraId="6AB81BD5"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3410B1D1"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7F8266EE"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48B3A7A8"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2F33A0CA"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6AAC272B"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96788E4" w14:textId="77777777" w:rsidR="00C329C4" w:rsidRPr="00C902D4" w:rsidRDefault="00C329C4" w:rsidP="00AF7805">
            <w:pPr>
              <w:pStyle w:val="Bang"/>
              <w:spacing w:before="120" w:after="120" w:line="360" w:lineRule="auto"/>
              <w:rPr>
                <w:rFonts w:cs="Arial"/>
                <w:sz w:val="20"/>
                <w:szCs w:val="20"/>
              </w:rPr>
            </w:pPr>
          </w:p>
        </w:tc>
      </w:tr>
      <w:tr w:rsidR="00C329C4" w:rsidRPr="00C902D4" w14:paraId="2D082323" w14:textId="77777777" w:rsidTr="00F13435">
        <w:tc>
          <w:tcPr>
            <w:tcW w:w="1134" w:type="dxa"/>
            <w:tcBorders>
              <w:top w:val="dotted" w:sz="4" w:space="0" w:color="auto"/>
              <w:left w:val="dotted" w:sz="4" w:space="0" w:color="auto"/>
              <w:bottom w:val="dotted" w:sz="4" w:space="0" w:color="auto"/>
              <w:right w:val="dotted" w:sz="4" w:space="0" w:color="auto"/>
            </w:tcBorders>
          </w:tcPr>
          <w:p w14:paraId="22396EA1" w14:textId="77777777" w:rsidR="00C329C4" w:rsidRPr="00C902D4" w:rsidRDefault="00C329C4" w:rsidP="00AF7805">
            <w:pPr>
              <w:pStyle w:val="Bang"/>
              <w:spacing w:before="120" w:after="120" w:line="360" w:lineRule="auto"/>
              <w:rPr>
                <w:rFonts w:cs="Arial"/>
                <w:sz w:val="20"/>
                <w:szCs w:val="20"/>
              </w:rPr>
            </w:pPr>
          </w:p>
        </w:tc>
        <w:tc>
          <w:tcPr>
            <w:tcW w:w="1291" w:type="dxa"/>
            <w:tcBorders>
              <w:top w:val="dotted" w:sz="4" w:space="0" w:color="auto"/>
              <w:left w:val="dotted" w:sz="4" w:space="0" w:color="auto"/>
              <w:bottom w:val="dotted" w:sz="4" w:space="0" w:color="auto"/>
              <w:right w:val="dotted" w:sz="4" w:space="0" w:color="auto"/>
            </w:tcBorders>
          </w:tcPr>
          <w:p w14:paraId="1055CDCA" w14:textId="77777777" w:rsidR="00C329C4" w:rsidRPr="00C902D4" w:rsidRDefault="00C329C4" w:rsidP="00AF7805">
            <w:pPr>
              <w:pStyle w:val="Bang"/>
              <w:spacing w:before="120" w:after="120" w:line="360" w:lineRule="auto"/>
              <w:rPr>
                <w:rFonts w:cs="Arial"/>
                <w:sz w:val="20"/>
                <w:szCs w:val="20"/>
              </w:rPr>
            </w:pPr>
          </w:p>
        </w:tc>
        <w:tc>
          <w:tcPr>
            <w:tcW w:w="810" w:type="dxa"/>
            <w:tcBorders>
              <w:top w:val="dotted" w:sz="4" w:space="0" w:color="auto"/>
              <w:left w:val="dotted" w:sz="4" w:space="0" w:color="auto"/>
              <w:bottom w:val="dotted" w:sz="4" w:space="0" w:color="auto"/>
              <w:right w:val="dotted" w:sz="4" w:space="0" w:color="auto"/>
            </w:tcBorders>
          </w:tcPr>
          <w:p w14:paraId="46C473CE"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799B933A" w14:textId="77777777" w:rsidR="00C329C4" w:rsidRPr="00C902D4" w:rsidRDefault="00C329C4" w:rsidP="00AF7805">
            <w:pPr>
              <w:pStyle w:val="Bang"/>
              <w:spacing w:before="120" w:after="120" w:line="360" w:lineRule="auto"/>
              <w:rPr>
                <w:rFonts w:cs="Arial"/>
                <w:sz w:val="20"/>
                <w:szCs w:val="20"/>
              </w:rPr>
            </w:pPr>
          </w:p>
        </w:tc>
        <w:tc>
          <w:tcPr>
            <w:tcW w:w="1350" w:type="dxa"/>
            <w:tcBorders>
              <w:top w:val="dotted" w:sz="4" w:space="0" w:color="auto"/>
              <w:left w:val="dotted" w:sz="4" w:space="0" w:color="auto"/>
              <w:bottom w:val="dotted" w:sz="4" w:space="0" w:color="auto"/>
              <w:right w:val="dotted" w:sz="4" w:space="0" w:color="auto"/>
            </w:tcBorders>
          </w:tcPr>
          <w:p w14:paraId="606C1FC4" w14:textId="77777777" w:rsidR="00C329C4" w:rsidRPr="00C902D4" w:rsidRDefault="00C329C4" w:rsidP="00AF7805">
            <w:pPr>
              <w:pStyle w:val="Bang"/>
              <w:spacing w:before="120" w:after="120" w:line="360" w:lineRule="auto"/>
              <w:rPr>
                <w:rFonts w:cs="Arial"/>
                <w:sz w:val="20"/>
                <w:szCs w:val="20"/>
              </w:rPr>
            </w:pPr>
          </w:p>
        </w:tc>
        <w:tc>
          <w:tcPr>
            <w:tcW w:w="2003" w:type="dxa"/>
            <w:tcBorders>
              <w:top w:val="dotted" w:sz="4" w:space="0" w:color="auto"/>
              <w:left w:val="dotted" w:sz="4" w:space="0" w:color="auto"/>
              <w:bottom w:val="dotted" w:sz="4" w:space="0" w:color="auto"/>
              <w:right w:val="dotted" w:sz="4" w:space="0" w:color="auto"/>
            </w:tcBorders>
          </w:tcPr>
          <w:p w14:paraId="2F0B7A3F" w14:textId="77777777" w:rsidR="00C329C4" w:rsidRPr="00C902D4" w:rsidRDefault="00C329C4" w:rsidP="00AF7805">
            <w:pPr>
              <w:pStyle w:val="Bang"/>
              <w:spacing w:before="120" w:after="120" w:line="360" w:lineRule="auto"/>
              <w:rPr>
                <w:rFonts w:cs="Arial"/>
                <w:sz w:val="20"/>
                <w:szCs w:val="20"/>
              </w:rPr>
            </w:pPr>
          </w:p>
        </w:tc>
        <w:tc>
          <w:tcPr>
            <w:tcW w:w="1418" w:type="dxa"/>
            <w:tcBorders>
              <w:top w:val="dotted" w:sz="4" w:space="0" w:color="auto"/>
              <w:left w:val="dotted" w:sz="4" w:space="0" w:color="auto"/>
              <w:bottom w:val="dotted" w:sz="4" w:space="0" w:color="auto"/>
              <w:right w:val="dotted" w:sz="4" w:space="0" w:color="auto"/>
            </w:tcBorders>
          </w:tcPr>
          <w:p w14:paraId="665D86C5" w14:textId="77777777" w:rsidR="00C329C4" w:rsidRPr="00C902D4" w:rsidRDefault="00C329C4" w:rsidP="00AF7805">
            <w:pPr>
              <w:pStyle w:val="Bang"/>
              <w:spacing w:before="120" w:after="120" w:line="360" w:lineRule="auto"/>
              <w:rPr>
                <w:rFonts w:cs="Arial"/>
                <w:sz w:val="20"/>
                <w:szCs w:val="20"/>
              </w:rPr>
            </w:pPr>
          </w:p>
        </w:tc>
      </w:tr>
    </w:tbl>
    <w:p w14:paraId="2DF27D0C" w14:textId="77777777" w:rsidR="00C329C4" w:rsidRPr="00C902D4" w:rsidRDefault="00C329C4" w:rsidP="00AF7805">
      <w:pPr>
        <w:spacing w:line="360" w:lineRule="auto"/>
        <w:rPr>
          <w:rFonts w:ascii="Arial" w:hAnsi="Arial" w:cs="Arial"/>
          <w:sz w:val="20"/>
        </w:rPr>
        <w:sectPr w:rsidR="00C329C4" w:rsidRPr="00C902D4" w:rsidSect="00E56CF8">
          <w:headerReference w:type="default" r:id="rId14"/>
          <w:footerReference w:type="default" r:id="rId15"/>
          <w:pgSz w:w="11909" w:h="16834" w:code="9"/>
          <w:pgMar w:top="1418" w:right="1134" w:bottom="1134" w:left="1701" w:header="1009" w:footer="1009" w:gutter="0"/>
          <w:pgNumType w:start="1"/>
          <w:cols w:space="720"/>
          <w:docGrid w:linePitch="360"/>
        </w:sectPr>
      </w:pPr>
    </w:p>
    <w:p w14:paraId="4AB4011D" w14:textId="77777777" w:rsidR="00C329C4" w:rsidRPr="00C902D4" w:rsidRDefault="00C329C4" w:rsidP="00AF7805">
      <w:pPr>
        <w:pStyle w:val="NormalH"/>
        <w:spacing w:line="360" w:lineRule="auto"/>
        <w:ind w:left="0"/>
        <w:rPr>
          <w:rFonts w:ascii="Arial" w:hAnsi="Arial" w:cs="Arial"/>
          <w:b/>
          <w:sz w:val="20"/>
          <w:szCs w:val="20"/>
        </w:rPr>
      </w:pPr>
      <w:r w:rsidRPr="00C902D4">
        <w:rPr>
          <w:rFonts w:ascii="Arial" w:hAnsi="Arial" w:cs="Arial"/>
          <w:b/>
          <w:sz w:val="20"/>
          <w:szCs w:val="20"/>
        </w:rPr>
        <w:lastRenderedPageBreak/>
        <w:t>Trang ký</w:t>
      </w:r>
    </w:p>
    <w:tbl>
      <w:tblPr>
        <w:tblW w:w="4995" w:type="pct"/>
        <w:tblInd w:w="5" w:type="dxa"/>
        <w:tblLayout w:type="fixed"/>
        <w:tblLook w:val="04A0" w:firstRow="1" w:lastRow="0" w:firstColumn="1" w:lastColumn="0" w:noHBand="0" w:noVBand="1"/>
      </w:tblPr>
      <w:tblGrid>
        <w:gridCol w:w="2266"/>
        <w:gridCol w:w="2832"/>
        <w:gridCol w:w="1775"/>
        <w:gridCol w:w="2192"/>
      </w:tblGrid>
      <w:tr w:rsidR="009319EF" w:rsidRPr="00C902D4" w14:paraId="4C0EC2B3" w14:textId="77777777" w:rsidTr="00C329C4">
        <w:tc>
          <w:tcPr>
            <w:tcW w:w="1250" w:type="pct"/>
            <w:shd w:val="clear" w:color="auto" w:fill="auto"/>
          </w:tcPr>
          <w:p w14:paraId="769B8182"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Người lập</w:t>
            </w:r>
          </w:p>
        </w:tc>
        <w:tc>
          <w:tcPr>
            <w:tcW w:w="1562" w:type="pct"/>
            <w:shd w:val="clear" w:color="auto" w:fill="auto"/>
          </w:tcPr>
          <w:p w14:paraId="46C45F79" w14:textId="3FFDB5D6" w:rsidR="00C329C4" w:rsidRPr="00C902D4" w:rsidRDefault="00A62688" w:rsidP="00AF7805">
            <w:pPr>
              <w:spacing w:line="360" w:lineRule="auto"/>
              <w:rPr>
                <w:rFonts w:ascii="Arial" w:hAnsi="Arial" w:cs="Arial"/>
                <w:sz w:val="20"/>
              </w:rPr>
            </w:pPr>
            <w:r w:rsidRPr="00C902D4">
              <w:rPr>
                <w:rFonts w:ascii="Arial" w:hAnsi="Arial" w:cs="Arial"/>
                <w:sz w:val="20"/>
              </w:rPr>
              <w:t>Nguyễn Thị Hồng Trúc</w:t>
            </w:r>
          </w:p>
        </w:tc>
        <w:tc>
          <w:tcPr>
            <w:tcW w:w="979" w:type="pct"/>
            <w:shd w:val="clear" w:color="auto" w:fill="auto"/>
          </w:tcPr>
          <w:p w14:paraId="768F798C" w14:textId="01C76F13"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__________</w:t>
            </w:r>
          </w:p>
        </w:tc>
        <w:tc>
          <w:tcPr>
            <w:tcW w:w="1209" w:type="pct"/>
            <w:shd w:val="clear" w:color="auto" w:fill="auto"/>
          </w:tcPr>
          <w:p w14:paraId="7936F2D5"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Ngày _________</w:t>
            </w:r>
          </w:p>
        </w:tc>
      </w:tr>
      <w:tr w:rsidR="009319EF" w:rsidRPr="00C902D4" w14:paraId="227DAF4D" w14:textId="77777777" w:rsidTr="00C329C4">
        <w:tc>
          <w:tcPr>
            <w:tcW w:w="1250" w:type="pct"/>
            <w:shd w:val="clear" w:color="auto" w:fill="auto"/>
          </w:tcPr>
          <w:p w14:paraId="6D502777"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3706E349"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rPr>
              <w:t>Nhóm BA – Công ty CMCSoft</w:t>
            </w:r>
          </w:p>
        </w:tc>
        <w:tc>
          <w:tcPr>
            <w:tcW w:w="1209" w:type="pct"/>
            <w:shd w:val="clear" w:color="auto" w:fill="auto"/>
          </w:tcPr>
          <w:p w14:paraId="1E4A4675" w14:textId="77777777" w:rsidR="00C329C4" w:rsidRPr="00C902D4" w:rsidRDefault="00C329C4" w:rsidP="00AF7805">
            <w:pPr>
              <w:spacing w:line="360" w:lineRule="auto"/>
              <w:rPr>
                <w:rFonts w:ascii="Arial" w:hAnsi="Arial" w:cs="Arial"/>
                <w:sz w:val="20"/>
                <w:lang w:val="en-GB"/>
              </w:rPr>
            </w:pPr>
          </w:p>
        </w:tc>
      </w:tr>
      <w:tr w:rsidR="009319EF" w:rsidRPr="00C902D4" w14:paraId="6C8014AD" w14:textId="77777777" w:rsidTr="00C329C4">
        <w:tc>
          <w:tcPr>
            <w:tcW w:w="1250" w:type="pct"/>
            <w:shd w:val="clear" w:color="auto" w:fill="auto"/>
          </w:tcPr>
          <w:p w14:paraId="4ABAEAAC"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7FC9B02E"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7778E3E5"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73CBCCE3" w14:textId="77777777" w:rsidR="00C329C4" w:rsidRPr="00C902D4" w:rsidRDefault="00C329C4" w:rsidP="00AF7805">
            <w:pPr>
              <w:spacing w:line="360" w:lineRule="auto"/>
              <w:rPr>
                <w:rFonts w:ascii="Arial" w:hAnsi="Arial" w:cs="Arial"/>
                <w:sz w:val="20"/>
                <w:lang w:val="en-GB"/>
              </w:rPr>
            </w:pPr>
          </w:p>
        </w:tc>
      </w:tr>
      <w:tr w:rsidR="009319EF" w:rsidRPr="00C902D4" w14:paraId="51351DDB" w14:textId="77777777" w:rsidTr="00C329C4">
        <w:tc>
          <w:tcPr>
            <w:tcW w:w="1250" w:type="pct"/>
            <w:shd w:val="clear" w:color="auto" w:fill="auto"/>
          </w:tcPr>
          <w:p w14:paraId="08A62690"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69222393" w14:textId="663C3733" w:rsidR="00C329C4" w:rsidRPr="00C902D4" w:rsidRDefault="00A62688" w:rsidP="00AF7805">
            <w:pPr>
              <w:spacing w:line="360" w:lineRule="auto"/>
              <w:rPr>
                <w:rFonts w:ascii="Arial" w:hAnsi="Arial" w:cs="Arial"/>
                <w:sz w:val="20"/>
              </w:rPr>
            </w:pPr>
            <w:r w:rsidRPr="00C902D4">
              <w:rPr>
                <w:rFonts w:ascii="Arial" w:hAnsi="Arial" w:cs="Arial"/>
                <w:sz w:val="20"/>
              </w:rPr>
              <w:t>Bùi Thị Xuân Thu</w:t>
            </w:r>
          </w:p>
        </w:tc>
        <w:tc>
          <w:tcPr>
            <w:tcW w:w="979" w:type="pct"/>
            <w:shd w:val="clear" w:color="auto" w:fill="auto"/>
          </w:tcPr>
          <w:p w14:paraId="5DBBA042"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___________</w:t>
            </w:r>
          </w:p>
        </w:tc>
        <w:tc>
          <w:tcPr>
            <w:tcW w:w="1209" w:type="pct"/>
            <w:shd w:val="clear" w:color="auto" w:fill="auto"/>
          </w:tcPr>
          <w:p w14:paraId="01FFE65D"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Ngày _________</w:t>
            </w:r>
          </w:p>
        </w:tc>
      </w:tr>
      <w:tr w:rsidR="009319EF" w:rsidRPr="00C902D4" w14:paraId="6F2D7321" w14:textId="77777777" w:rsidTr="00C329C4">
        <w:tc>
          <w:tcPr>
            <w:tcW w:w="1250" w:type="pct"/>
            <w:shd w:val="clear" w:color="auto" w:fill="auto"/>
          </w:tcPr>
          <w:p w14:paraId="7DC72A82"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5CB6A6CD"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rPr>
              <w:t>Nhóm BA – Công ty CMCSoft</w:t>
            </w:r>
          </w:p>
        </w:tc>
        <w:tc>
          <w:tcPr>
            <w:tcW w:w="1209" w:type="pct"/>
            <w:shd w:val="clear" w:color="auto" w:fill="auto"/>
          </w:tcPr>
          <w:p w14:paraId="6629DDC3" w14:textId="77777777" w:rsidR="00C329C4" w:rsidRPr="00C902D4" w:rsidRDefault="00C329C4" w:rsidP="00AF7805">
            <w:pPr>
              <w:spacing w:line="360" w:lineRule="auto"/>
              <w:rPr>
                <w:rFonts w:ascii="Arial" w:hAnsi="Arial" w:cs="Arial"/>
                <w:sz w:val="20"/>
                <w:lang w:val="en-GB"/>
              </w:rPr>
            </w:pPr>
          </w:p>
        </w:tc>
      </w:tr>
      <w:tr w:rsidR="009319EF" w:rsidRPr="00C902D4" w14:paraId="2045BB03" w14:textId="77777777" w:rsidTr="00C329C4">
        <w:tc>
          <w:tcPr>
            <w:tcW w:w="1250" w:type="pct"/>
            <w:shd w:val="clear" w:color="auto" w:fill="auto"/>
          </w:tcPr>
          <w:p w14:paraId="3DA6AB67"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3E0A7658"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326AE556"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49ECE623" w14:textId="77777777" w:rsidR="00C329C4" w:rsidRPr="00C902D4" w:rsidRDefault="00C329C4" w:rsidP="00AF7805">
            <w:pPr>
              <w:spacing w:line="360" w:lineRule="auto"/>
              <w:rPr>
                <w:rFonts w:ascii="Arial" w:hAnsi="Arial" w:cs="Arial"/>
                <w:sz w:val="20"/>
                <w:lang w:val="en-GB"/>
              </w:rPr>
            </w:pPr>
          </w:p>
        </w:tc>
      </w:tr>
      <w:tr w:rsidR="009319EF" w:rsidRPr="00C902D4" w14:paraId="5BB8C7EC" w14:textId="77777777" w:rsidTr="00C329C4">
        <w:tc>
          <w:tcPr>
            <w:tcW w:w="1250" w:type="pct"/>
            <w:shd w:val="clear" w:color="auto" w:fill="auto"/>
          </w:tcPr>
          <w:p w14:paraId="2E2423F4"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3B841485" w14:textId="57749C5D" w:rsidR="00C329C4" w:rsidRPr="00C902D4" w:rsidRDefault="00A62688" w:rsidP="00AF7805">
            <w:pPr>
              <w:spacing w:line="360" w:lineRule="auto"/>
              <w:rPr>
                <w:rFonts w:ascii="Arial" w:hAnsi="Arial" w:cs="Arial"/>
                <w:sz w:val="20"/>
              </w:rPr>
            </w:pPr>
            <w:r w:rsidRPr="00C902D4">
              <w:rPr>
                <w:rFonts w:ascii="Arial" w:hAnsi="Arial" w:cs="Arial"/>
                <w:sz w:val="20"/>
              </w:rPr>
              <w:t>Hoàng Duy Hữu</w:t>
            </w:r>
          </w:p>
        </w:tc>
        <w:tc>
          <w:tcPr>
            <w:tcW w:w="979" w:type="pct"/>
            <w:shd w:val="clear" w:color="auto" w:fill="auto"/>
          </w:tcPr>
          <w:p w14:paraId="5513F3BA"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___________</w:t>
            </w:r>
          </w:p>
        </w:tc>
        <w:tc>
          <w:tcPr>
            <w:tcW w:w="1209" w:type="pct"/>
            <w:shd w:val="clear" w:color="auto" w:fill="auto"/>
          </w:tcPr>
          <w:p w14:paraId="797A165C"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Ngày _________</w:t>
            </w:r>
          </w:p>
        </w:tc>
      </w:tr>
      <w:tr w:rsidR="009319EF" w:rsidRPr="00C902D4" w14:paraId="3C505601" w14:textId="77777777" w:rsidTr="00C329C4">
        <w:tc>
          <w:tcPr>
            <w:tcW w:w="1250" w:type="pct"/>
            <w:shd w:val="clear" w:color="auto" w:fill="auto"/>
          </w:tcPr>
          <w:p w14:paraId="5ADA965A"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0EC6F0EF"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rPr>
              <w:t>Nhóm BA – Công ty CMCSoft</w:t>
            </w:r>
          </w:p>
        </w:tc>
        <w:tc>
          <w:tcPr>
            <w:tcW w:w="1209" w:type="pct"/>
            <w:shd w:val="clear" w:color="auto" w:fill="auto"/>
          </w:tcPr>
          <w:p w14:paraId="0115CC6E" w14:textId="77777777" w:rsidR="00C329C4" w:rsidRPr="00C902D4" w:rsidRDefault="00C329C4" w:rsidP="00AF7805">
            <w:pPr>
              <w:spacing w:line="360" w:lineRule="auto"/>
              <w:rPr>
                <w:rFonts w:ascii="Arial" w:hAnsi="Arial" w:cs="Arial"/>
                <w:sz w:val="20"/>
                <w:lang w:val="en-GB"/>
              </w:rPr>
            </w:pPr>
          </w:p>
        </w:tc>
      </w:tr>
      <w:tr w:rsidR="009319EF" w:rsidRPr="00C902D4" w14:paraId="60EABD4E" w14:textId="77777777" w:rsidTr="00C329C4">
        <w:tc>
          <w:tcPr>
            <w:tcW w:w="1250" w:type="pct"/>
            <w:shd w:val="clear" w:color="auto" w:fill="auto"/>
          </w:tcPr>
          <w:p w14:paraId="7100271F"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2DE9D5DC" w14:textId="77777777" w:rsidR="00C329C4" w:rsidRPr="00C902D4" w:rsidRDefault="00C329C4" w:rsidP="00AF7805">
            <w:pPr>
              <w:spacing w:line="360" w:lineRule="auto"/>
              <w:rPr>
                <w:rFonts w:ascii="Arial" w:hAnsi="Arial" w:cs="Arial"/>
                <w:sz w:val="20"/>
              </w:rPr>
            </w:pPr>
          </w:p>
        </w:tc>
        <w:tc>
          <w:tcPr>
            <w:tcW w:w="1209" w:type="pct"/>
            <w:shd w:val="clear" w:color="auto" w:fill="auto"/>
          </w:tcPr>
          <w:p w14:paraId="7EBE2DAA" w14:textId="77777777" w:rsidR="00C329C4" w:rsidRPr="00C902D4" w:rsidRDefault="00C329C4" w:rsidP="00AF7805">
            <w:pPr>
              <w:spacing w:line="360" w:lineRule="auto"/>
              <w:rPr>
                <w:rFonts w:ascii="Arial" w:hAnsi="Arial" w:cs="Arial"/>
                <w:sz w:val="20"/>
                <w:lang w:val="en-GB"/>
              </w:rPr>
            </w:pPr>
          </w:p>
        </w:tc>
      </w:tr>
      <w:tr w:rsidR="009319EF" w:rsidRPr="00C902D4" w14:paraId="34B22887" w14:textId="77777777" w:rsidTr="00C329C4">
        <w:tc>
          <w:tcPr>
            <w:tcW w:w="1250" w:type="pct"/>
            <w:shd w:val="clear" w:color="auto" w:fill="auto"/>
          </w:tcPr>
          <w:p w14:paraId="286D3E91"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0206035E"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3BBBD396"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2FB1024E" w14:textId="77777777" w:rsidR="00C329C4" w:rsidRPr="00C902D4" w:rsidRDefault="00C329C4" w:rsidP="00AF7805">
            <w:pPr>
              <w:spacing w:line="360" w:lineRule="auto"/>
              <w:rPr>
                <w:rFonts w:ascii="Arial" w:hAnsi="Arial" w:cs="Arial"/>
                <w:sz w:val="20"/>
                <w:lang w:val="en-GB"/>
              </w:rPr>
            </w:pPr>
          </w:p>
        </w:tc>
      </w:tr>
      <w:tr w:rsidR="009319EF" w:rsidRPr="00C902D4" w14:paraId="78A5AE2F" w14:textId="77777777" w:rsidTr="00C329C4">
        <w:tc>
          <w:tcPr>
            <w:tcW w:w="1250" w:type="pct"/>
            <w:shd w:val="clear" w:color="auto" w:fill="auto"/>
          </w:tcPr>
          <w:p w14:paraId="31C993BE"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Người xem xét:</w:t>
            </w:r>
          </w:p>
        </w:tc>
        <w:tc>
          <w:tcPr>
            <w:tcW w:w="1562" w:type="pct"/>
            <w:shd w:val="clear" w:color="auto" w:fill="auto"/>
          </w:tcPr>
          <w:p w14:paraId="1D35AB8E" w14:textId="3A790F0C" w:rsidR="00C329C4" w:rsidRPr="00C902D4" w:rsidRDefault="00C329C4" w:rsidP="00AF7805">
            <w:pPr>
              <w:spacing w:line="360" w:lineRule="auto"/>
              <w:rPr>
                <w:rFonts w:ascii="Arial" w:hAnsi="Arial" w:cs="Arial"/>
                <w:sz w:val="20"/>
              </w:rPr>
            </w:pPr>
          </w:p>
        </w:tc>
        <w:tc>
          <w:tcPr>
            <w:tcW w:w="979" w:type="pct"/>
            <w:shd w:val="clear" w:color="auto" w:fill="auto"/>
          </w:tcPr>
          <w:p w14:paraId="2F031DA9"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___________</w:t>
            </w:r>
          </w:p>
        </w:tc>
        <w:tc>
          <w:tcPr>
            <w:tcW w:w="1209" w:type="pct"/>
            <w:shd w:val="clear" w:color="auto" w:fill="auto"/>
          </w:tcPr>
          <w:p w14:paraId="2595A347" w14:textId="77777777" w:rsidR="00C329C4" w:rsidRPr="00C902D4" w:rsidRDefault="00C329C4" w:rsidP="00AF7805">
            <w:pPr>
              <w:spacing w:line="360" w:lineRule="auto"/>
              <w:rPr>
                <w:rFonts w:ascii="Arial" w:hAnsi="Arial" w:cs="Arial"/>
                <w:sz w:val="20"/>
                <w:lang w:val="en-GB"/>
              </w:rPr>
            </w:pPr>
            <w:r w:rsidRPr="00C902D4">
              <w:rPr>
                <w:rFonts w:ascii="Arial" w:hAnsi="Arial" w:cs="Arial"/>
                <w:sz w:val="20"/>
                <w:lang w:val="en-GB"/>
              </w:rPr>
              <w:t>Ngày _________</w:t>
            </w:r>
          </w:p>
        </w:tc>
      </w:tr>
      <w:tr w:rsidR="009319EF" w:rsidRPr="00C902D4" w14:paraId="26819B39" w14:textId="77777777" w:rsidTr="00C329C4">
        <w:tc>
          <w:tcPr>
            <w:tcW w:w="1250" w:type="pct"/>
            <w:shd w:val="clear" w:color="auto" w:fill="auto"/>
          </w:tcPr>
          <w:p w14:paraId="071847A6"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49816779" w14:textId="1259372C"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046B6155" w14:textId="77777777" w:rsidR="00C329C4" w:rsidRPr="00C902D4" w:rsidRDefault="00C329C4" w:rsidP="00AF7805">
            <w:pPr>
              <w:spacing w:line="360" w:lineRule="auto"/>
              <w:rPr>
                <w:rFonts w:ascii="Arial" w:hAnsi="Arial" w:cs="Arial"/>
                <w:sz w:val="20"/>
                <w:lang w:val="en-GB"/>
              </w:rPr>
            </w:pPr>
          </w:p>
        </w:tc>
      </w:tr>
      <w:tr w:rsidR="009319EF" w:rsidRPr="00C902D4" w14:paraId="3CE706F8" w14:textId="77777777" w:rsidTr="00C329C4">
        <w:tc>
          <w:tcPr>
            <w:tcW w:w="1250" w:type="pct"/>
            <w:shd w:val="clear" w:color="auto" w:fill="auto"/>
          </w:tcPr>
          <w:p w14:paraId="552CAD07"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2DF6BEC9"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6E01E54E"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59C6DBB1" w14:textId="77777777" w:rsidR="00C329C4" w:rsidRPr="00C902D4" w:rsidRDefault="00C329C4" w:rsidP="00AF7805">
            <w:pPr>
              <w:spacing w:line="360" w:lineRule="auto"/>
              <w:rPr>
                <w:rFonts w:ascii="Arial" w:hAnsi="Arial" w:cs="Arial"/>
                <w:sz w:val="20"/>
                <w:lang w:val="en-GB"/>
              </w:rPr>
            </w:pPr>
          </w:p>
        </w:tc>
      </w:tr>
      <w:tr w:rsidR="00504A9E" w:rsidRPr="00C902D4" w14:paraId="3EEFC3A5" w14:textId="77777777" w:rsidTr="00504A9E">
        <w:tc>
          <w:tcPr>
            <w:tcW w:w="1250" w:type="pct"/>
            <w:shd w:val="clear" w:color="auto" w:fill="auto"/>
          </w:tcPr>
          <w:p w14:paraId="7F554AD7" w14:textId="77777777" w:rsidR="00504A9E" w:rsidRPr="00C902D4" w:rsidRDefault="00504A9E" w:rsidP="00AF7805">
            <w:pPr>
              <w:spacing w:line="360" w:lineRule="auto"/>
              <w:rPr>
                <w:rFonts w:ascii="Arial" w:hAnsi="Arial" w:cs="Arial"/>
                <w:sz w:val="20"/>
                <w:lang w:val="en-GB"/>
              </w:rPr>
            </w:pPr>
            <w:r w:rsidRPr="00C902D4">
              <w:rPr>
                <w:rFonts w:ascii="Arial" w:hAnsi="Arial" w:cs="Arial"/>
                <w:sz w:val="20"/>
                <w:lang w:val="en-GB"/>
              </w:rPr>
              <w:t>Người phê duyệt:</w:t>
            </w:r>
          </w:p>
        </w:tc>
        <w:tc>
          <w:tcPr>
            <w:tcW w:w="1562" w:type="pct"/>
            <w:shd w:val="clear" w:color="auto" w:fill="auto"/>
          </w:tcPr>
          <w:p w14:paraId="06251D89" w14:textId="77777777" w:rsidR="00504A9E" w:rsidRPr="00C902D4" w:rsidRDefault="00504A9E" w:rsidP="00AF7805">
            <w:pPr>
              <w:spacing w:line="360" w:lineRule="auto"/>
              <w:rPr>
                <w:rFonts w:ascii="Arial" w:hAnsi="Arial" w:cs="Arial"/>
                <w:sz w:val="20"/>
              </w:rPr>
            </w:pPr>
          </w:p>
        </w:tc>
        <w:tc>
          <w:tcPr>
            <w:tcW w:w="979" w:type="pct"/>
            <w:shd w:val="clear" w:color="auto" w:fill="auto"/>
          </w:tcPr>
          <w:p w14:paraId="58EAB4F5" w14:textId="77777777" w:rsidR="00504A9E" w:rsidRPr="00C902D4" w:rsidRDefault="00504A9E" w:rsidP="00AF7805">
            <w:pPr>
              <w:spacing w:line="360" w:lineRule="auto"/>
              <w:rPr>
                <w:rFonts w:ascii="Arial" w:hAnsi="Arial" w:cs="Arial"/>
                <w:sz w:val="20"/>
                <w:lang w:val="en-GB"/>
              </w:rPr>
            </w:pPr>
            <w:r w:rsidRPr="00C902D4">
              <w:rPr>
                <w:rFonts w:ascii="Arial" w:hAnsi="Arial" w:cs="Arial"/>
                <w:sz w:val="20"/>
                <w:lang w:val="en-GB"/>
              </w:rPr>
              <w:t>___________</w:t>
            </w:r>
          </w:p>
        </w:tc>
        <w:tc>
          <w:tcPr>
            <w:tcW w:w="1209" w:type="pct"/>
            <w:shd w:val="clear" w:color="auto" w:fill="auto"/>
          </w:tcPr>
          <w:p w14:paraId="3F2D10F1" w14:textId="77777777" w:rsidR="00504A9E" w:rsidRPr="00C902D4" w:rsidRDefault="00504A9E" w:rsidP="00AF7805">
            <w:pPr>
              <w:spacing w:line="360" w:lineRule="auto"/>
              <w:rPr>
                <w:rFonts w:ascii="Arial" w:hAnsi="Arial" w:cs="Arial"/>
                <w:sz w:val="20"/>
                <w:lang w:val="en-GB"/>
              </w:rPr>
            </w:pPr>
            <w:r w:rsidRPr="00C902D4">
              <w:rPr>
                <w:rFonts w:ascii="Arial" w:hAnsi="Arial" w:cs="Arial"/>
                <w:sz w:val="20"/>
                <w:lang w:val="en-GB"/>
              </w:rPr>
              <w:t>Ngày _________</w:t>
            </w:r>
          </w:p>
        </w:tc>
      </w:tr>
      <w:tr w:rsidR="009319EF" w:rsidRPr="00C902D4" w14:paraId="27B8E254" w14:textId="77777777" w:rsidTr="00C329C4">
        <w:tc>
          <w:tcPr>
            <w:tcW w:w="1250" w:type="pct"/>
            <w:shd w:val="clear" w:color="auto" w:fill="auto"/>
          </w:tcPr>
          <w:p w14:paraId="122853E2" w14:textId="77777777" w:rsidR="00C329C4" w:rsidRPr="00C902D4" w:rsidRDefault="00C329C4" w:rsidP="00AF7805">
            <w:pPr>
              <w:spacing w:line="360" w:lineRule="auto"/>
              <w:rPr>
                <w:rFonts w:ascii="Arial" w:hAnsi="Arial" w:cs="Arial"/>
                <w:sz w:val="20"/>
                <w:lang w:val="en-GB"/>
              </w:rPr>
            </w:pPr>
          </w:p>
        </w:tc>
        <w:tc>
          <w:tcPr>
            <w:tcW w:w="2541" w:type="pct"/>
            <w:gridSpan w:val="2"/>
            <w:shd w:val="clear" w:color="auto" w:fill="auto"/>
          </w:tcPr>
          <w:p w14:paraId="3026B4FB" w14:textId="03A65A18"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57F9DDA5" w14:textId="77777777" w:rsidR="00C329C4" w:rsidRPr="00C902D4" w:rsidRDefault="00C329C4" w:rsidP="00AF7805">
            <w:pPr>
              <w:spacing w:line="360" w:lineRule="auto"/>
              <w:rPr>
                <w:rFonts w:ascii="Arial" w:hAnsi="Arial" w:cs="Arial"/>
                <w:sz w:val="20"/>
                <w:lang w:val="en-GB"/>
              </w:rPr>
            </w:pPr>
          </w:p>
        </w:tc>
      </w:tr>
      <w:tr w:rsidR="009319EF" w:rsidRPr="00C902D4" w14:paraId="19691222" w14:textId="77777777" w:rsidTr="00C329C4">
        <w:tc>
          <w:tcPr>
            <w:tcW w:w="1250" w:type="pct"/>
            <w:shd w:val="clear" w:color="auto" w:fill="auto"/>
          </w:tcPr>
          <w:p w14:paraId="7ACF6CC1"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028C29D1"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562CFA96"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16962729" w14:textId="77777777" w:rsidR="00C329C4" w:rsidRPr="00C902D4" w:rsidRDefault="00C329C4" w:rsidP="00AF7805">
            <w:pPr>
              <w:spacing w:line="360" w:lineRule="auto"/>
              <w:rPr>
                <w:rFonts w:ascii="Arial" w:hAnsi="Arial" w:cs="Arial"/>
                <w:sz w:val="20"/>
                <w:lang w:val="en-GB"/>
              </w:rPr>
            </w:pPr>
          </w:p>
        </w:tc>
      </w:tr>
      <w:tr w:rsidR="009319EF" w:rsidRPr="00C902D4" w14:paraId="7EDE284D" w14:textId="77777777" w:rsidTr="00C329C4">
        <w:tc>
          <w:tcPr>
            <w:tcW w:w="1250" w:type="pct"/>
            <w:shd w:val="clear" w:color="auto" w:fill="auto"/>
          </w:tcPr>
          <w:p w14:paraId="6EE96BB4" w14:textId="77777777" w:rsidR="00C329C4" w:rsidRPr="00C902D4" w:rsidRDefault="00C329C4" w:rsidP="00AF7805">
            <w:pPr>
              <w:spacing w:line="360" w:lineRule="auto"/>
              <w:rPr>
                <w:rFonts w:ascii="Arial" w:hAnsi="Arial" w:cs="Arial"/>
                <w:sz w:val="20"/>
                <w:lang w:val="en-GB"/>
              </w:rPr>
            </w:pPr>
          </w:p>
        </w:tc>
        <w:tc>
          <w:tcPr>
            <w:tcW w:w="1562" w:type="pct"/>
            <w:shd w:val="clear" w:color="auto" w:fill="auto"/>
          </w:tcPr>
          <w:p w14:paraId="0BD5D1EE" w14:textId="77777777" w:rsidR="00C329C4" w:rsidRPr="00C902D4" w:rsidRDefault="00C329C4" w:rsidP="00AF7805">
            <w:pPr>
              <w:spacing w:line="360" w:lineRule="auto"/>
              <w:rPr>
                <w:rFonts w:ascii="Arial" w:hAnsi="Arial" w:cs="Arial"/>
                <w:sz w:val="20"/>
              </w:rPr>
            </w:pPr>
          </w:p>
        </w:tc>
        <w:tc>
          <w:tcPr>
            <w:tcW w:w="979" w:type="pct"/>
            <w:shd w:val="clear" w:color="auto" w:fill="auto"/>
          </w:tcPr>
          <w:p w14:paraId="24E33C8D" w14:textId="77777777"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3C96C3B1" w14:textId="77777777" w:rsidR="00C329C4" w:rsidRPr="00C902D4" w:rsidRDefault="00C329C4" w:rsidP="00AF7805">
            <w:pPr>
              <w:spacing w:line="360" w:lineRule="auto"/>
              <w:rPr>
                <w:rFonts w:ascii="Arial" w:hAnsi="Arial" w:cs="Arial"/>
                <w:sz w:val="20"/>
                <w:lang w:val="en-GB"/>
              </w:rPr>
            </w:pPr>
          </w:p>
        </w:tc>
      </w:tr>
      <w:tr w:rsidR="009319EF" w:rsidRPr="00C902D4" w14:paraId="0B846A26" w14:textId="77777777" w:rsidTr="00C329C4">
        <w:tc>
          <w:tcPr>
            <w:tcW w:w="1250" w:type="pct"/>
            <w:shd w:val="clear" w:color="auto" w:fill="auto"/>
          </w:tcPr>
          <w:p w14:paraId="42138067" w14:textId="77777777" w:rsidR="00C329C4" w:rsidRPr="00C902D4" w:rsidRDefault="00C329C4" w:rsidP="00AF7805">
            <w:pPr>
              <w:spacing w:line="360" w:lineRule="auto"/>
              <w:rPr>
                <w:rFonts w:ascii="Arial" w:hAnsi="Arial" w:cs="Arial"/>
                <w:sz w:val="20"/>
                <w:lang w:val="en-GB"/>
              </w:rPr>
            </w:pPr>
          </w:p>
          <w:p w14:paraId="54BADE37" w14:textId="77777777" w:rsidR="00327B41" w:rsidRPr="00C902D4" w:rsidRDefault="00327B41" w:rsidP="00AF7805">
            <w:pPr>
              <w:spacing w:line="360" w:lineRule="auto"/>
              <w:rPr>
                <w:rFonts w:ascii="Arial" w:hAnsi="Arial" w:cs="Arial"/>
                <w:sz w:val="20"/>
                <w:lang w:val="en-GB"/>
              </w:rPr>
            </w:pPr>
          </w:p>
          <w:p w14:paraId="338B82A3" w14:textId="77777777" w:rsidR="00327B41" w:rsidRPr="00C902D4" w:rsidRDefault="00327B41" w:rsidP="00AF7805">
            <w:pPr>
              <w:spacing w:line="360" w:lineRule="auto"/>
              <w:rPr>
                <w:rFonts w:ascii="Arial" w:hAnsi="Arial" w:cs="Arial"/>
                <w:sz w:val="20"/>
                <w:lang w:val="en-GB"/>
              </w:rPr>
            </w:pPr>
          </w:p>
          <w:p w14:paraId="2D172B5C" w14:textId="77777777" w:rsidR="00327B41" w:rsidRPr="00C902D4" w:rsidRDefault="00327B41" w:rsidP="00AF7805">
            <w:pPr>
              <w:spacing w:line="360" w:lineRule="auto"/>
              <w:rPr>
                <w:rFonts w:ascii="Arial" w:hAnsi="Arial" w:cs="Arial"/>
                <w:sz w:val="20"/>
                <w:lang w:val="en-GB"/>
              </w:rPr>
            </w:pPr>
          </w:p>
          <w:p w14:paraId="7AA609C5" w14:textId="77777777" w:rsidR="00327B41" w:rsidRPr="00C902D4" w:rsidRDefault="00327B41" w:rsidP="00AF7805">
            <w:pPr>
              <w:spacing w:line="360" w:lineRule="auto"/>
              <w:rPr>
                <w:rFonts w:ascii="Arial" w:hAnsi="Arial" w:cs="Arial"/>
                <w:sz w:val="20"/>
                <w:lang w:val="en-GB"/>
              </w:rPr>
            </w:pPr>
          </w:p>
          <w:p w14:paraId="4DBBBEEF" w14:textId="77777777" w:rsidR="00327B41" w:rsidRPr="00C902D4" w:rsidRDefault="00327B41" w:rsidP="00AF7805">
            <w:pPr>
              <w:spacing w:line="360" w:lineRule="auto"/>
              <w:rPr>
                <w:rFonts w:ascii="Arial" w:hAnsi="Arial" w:cs="Arial"/>
                <w:sz w:val="20"/>
                <w:lang w:val="en-GB"/>
              </w:rPr>
            </w:pPr>
          </w:p>
          <w:p w14:paraId="3FFB17A5" w14:textId="0518C0D4" w:rsidR="00327B41" w:rsidRPr="00C902D4" w:rsidRDefault="00327B41" w:rsidP="00AF7805">
            <w:pPr>
              <w:spacing w:line="360" w:lineRule="auto"/>
              <w:ind w:firstLine="720"/>
              <w:rPr>
                <w:rFonts w:ascii="Arial" w:hAnsi="Arial" w:cs="Arial"/>
                <w:sz w:val="20"/>
                <w:lang w:val="en-GB"/>
              </w:rPr>
            </w:pPr>
          </w:p>
        </w:tc>
        <w:tc>
          <w:tcPr>
            <w:tcW w:w="2541" w:type="pct"/>
            <w:gridSpan w:val="2"/>
            <w:shd w:val="clear" w:color="auto" w:fill="auto"/>
          </w:tcPr>
          <w:p w14:paraId="1EC6DCCD" w14:textId="31815CE1" w:rsidR="00C329C4" w:rsidRPr="00C902D4" w:rsidRDefault="00C329C4" w:rsidP="00AF7805">
            <w:pPr>
              <w:spacing w:line="360" w:lineRule="auto"/>
              <w:rPr>
                <w:rFonts w:ascii="Arial" w:hAnsi="Arial" w:cs="Arial"/>
                <w:sz w:val="20"/>
                <w:lang w:val="en-GB"/>
              </w:rPr>
            </w:pPr>
          </w:p>
        </w:tc>
        <w:tc>
          <w:tcPr>
            <w:tcW w:w="1209" w:type="pct"/>
            <w:shd w:val="clear" w:color="auto" w:fill="auto"/>
          </w:tcPr>
          <w:p w14:paraId="4E115F5E" w14:textId="77777777" w:rsidR="00C329C4" w:rsidRPr="00C902D4" w:rsidRDefault="00C329C4" w:rsidP="00AF7805">
            <w:pPr>
              <w:spacing w:line="360" w:lineRule="auto"/>
              <w:rPr>
                <w:rFonts w:ascii="Arial" w:hAnsi="Arial" w:cs="Arial"/>
                <w:sz w:val="20"/>
                <w:lang w:val="en-GB"/>
              </w:rPr>
            </w:pPr>
          </w:p>
        </w:tc>
      </w:tr>
    </w:tbl>
    <w:p w14:paraId="1105CF6C" w14:textId="18B91AEB" w:rsidR="00900998" w:rsidRPr="00C902D4" w:rsidRDefault="00504A9E" w:rsidP="00AF7805">
      <w:pPr>
        <w:pStyle w:val="Heading1"/>
        <w:spacing w:before="120" w:after="120" w:line="360" w:lineRule="auto"/>
        <w:rPr>
          <w:rFonts w:ascii="Arial" w:hAnsi="Arial"/>
          <w:sz w:val="20"/>
          <w:szCs w:val="20"/>
        </w:rPr>
      </w:pPr>
      <w:bookmarkStart w:id="0" w:name="_Toc500541132"/>
      <w:r w:rsidRPr="00C902D4">
        <w:rPr>
          <w:rFonts w:ascii="Arial" w:hAnsi="Arial"/>
          <w:sz w:val="20"/>
          <w:szCs w:val="20"/>
        </w:rPr>
        <w:t>G</w:t>
      </w:r>
      <w:r w:rsidR="001E7F29" w:rsidRPr="00C902D4">
        <w:rPr>
          <w:rFonts w:ascii="Arial" w:hAnsi="Arial"/>
          <w:sz w:val="20"/>
          <w:szCs w:val="20"/>
        </w:rPr>
        <w:t>IỚI THIỆU</w:t>
      </w:r>
      <w:bookmarkEnd w:id="0"/>
    </w:p>
    <w:p w14:paraId="26F32AB1" w14:textId="36678060" w:rsidR="009C0C4C" w:rsidRPr="00C902D4" w:rsidRDefault="001E7F29" w:rsidP="00AF7805">
      <w:pPr>
        <w:pStyle w:val="Heading2"/>
        <w:spacing w:before="120" w:after="120" w:line="360" w:lineRule="auto"/>
        <w:rPr>
          <w:rFonts w:ascii="Arial" w:hAnsi="Arial"/>
          <w:sz w:val="20"/>
          <w:szCs w:val="20"/>
        </w:rPr>
      </w:pPr>
      <w:bookmarkStart w:id="1" w:name="_Toc66964156"/>
      <w:bookmarkStart w:id="2" w:name="_Toc72062202"/>
      <w:bookmarkStart w:id="3" w:name="_Toc480276254"/>
      <w:bookmarkStart w:id="4" w:name="_Toc500541133"/>
      <w:r w:rsidRPr="00C902D4">
        <w:rPr>
          <w:rFonts w:ascii="Arial" w:hAnsi="Arial"/>
          <w:sz w:val="20"/>
          <w:szCs w:val="20"/>
        </w:rPr>
        <w:t>Mục đích tài liệu</w:t>
      </w:r>
      <w:bookmarkEnd w:id="1"/>
      <w:bookmarkEnd w:id="2"/>
      <w:bookmarkEnd w:id="3"/>
      <w:bookmarkEnd w:id="4"/>
    </w:p>
    <w:p w14:paraId="3006C7E8" w14:textId="77777777" w:rsidR="00327B41" w:rsidRPr="00C902D4" w:rsidRDefault="00327B41" w:rsidP="00AF7805">
      <w:pPr>
        <w:pStyle w:val="ListParagraph"/>
        <w:keepLines/>
        <w:numPr>
          <w:ilvl w:val="0"/>
          <w:numId w:val="109"/>
        </w:numPr>
        <w:spacing w:after="120" w:line="360" w:lineRule="auto"/>
        <w:contextualSpacing/>
        <w:jc w:val="both"/>
        <w:rPr>
          <w:rFonts w:cs="Arial"/>
          <w:color w:val="000000" w:themeColor="text1"/>
          <w:sz w:val="20"/>
          <w:szCs w:val="20"/>
          <w:lang w:val="fr-FR"/>
        </w:rPr>
      </w:pPr>
      <w:bookmarkStart w:id="5" w:name="_Toc480276255"/>
      <w:r w:rsidRPr="00C902D4">
        <w:rPr>
          <w:rFonts w:cs="Arial"/>
          <w:color w:val="000000" w:themeColor="text1"/>
          <w:sz w:val="20"/>
          <w:szCs w:val="20"/>
          <w:lang w:val="fr-FR"/>
        </w:rPr>
        <w:t>Tài liệu này là bộ tài liệu “Đặc tả yêu cầu” module Hoạch định nhân sự dự án Triển khai phần mềm quản trị tổng thể nguồn nhân lực tại CMC Corp. Bộ tài liệu này được xây dựng dựa trên nghiệp vụ nhân sự thực tế tại các đơn vị thành viên thuộc CMC Corp.</w:t>
      </w:r>
    </w:p>
    <w:p w14:paraId="0F2FDFE8" w14:textId="77777777" w:rsidR="00327B41" w:rsidRPr="00C902D4" w:rsidRDefault="00327B41" w:rsidP="00AF7805">
      <w:pPr>
        <w:pStyle w:val="ListParagraph"/>
        <w:numPr>
          <w:ilvl w:val="0"/>
          <w:numId w:val="109"/>
        </w:numPr>
        <w:spacing w:after="28" w:line="360" w:lineRule="auto"/>
        <w:ind w:right="393"/>
        <w:jc w:val="both"/>
        <w:rPr>
          <w:rFonts w:cs="Arial"/>
          <w:sz w:val="20"/>
          <w:szCs w:val="20"/>
        </w:rPr>
      </w:pPr>
      <w:r w:rsidRPr="00C902D4">
        <w:rPr>
          <w:rFonts w:cs="Arial"/>
          <w:sz w:val="20"/>
          <w:szCs w:val="20"/>
        </w:rPr>
        <w:t xml:space="preserve">Các chức năng của phần mềm được xây dựng và triển khai được xác định đầy đủ và chính xác trong tài liệu này. </w:t>
      </w:r>
    </w:p>
    <w:p w14:paraId="3AAD8BD7" w14:textId="77777777" w:rsidR="00327B41" w:rsidRPr="00C902D4" w:rsidRDefault="00327B41" w:rsidP="00AF7805">
      <w:pPr>
        <w:pStyle w:val="ListParagraph"/>
        <w:numPr>
          <w:ilvl w:val="0"/>
          <w:numId w:val="109"/>
        </w:numPr>
        <w:spacing w:after="28" w:line="360" w:lineRule="auto"/>
        <w:ind w:right="393"/>
        <w:jc w:val="both"/>
        <w:rPr>
          <w:rFonts w:cs="Arial"/>
          <w:sz w:val="20"/>
          <w:szCs w:val="20"/>
        </w:rPr>
      </w:pPr>
      <w:r w:rsidRPr="00C902D4">
        <w:rPr>
          <w:rFonts w:cs="Arial"/>
          <w:sz w:val="20"/>
          <w:szCs w:val="20"/>
        </w:rPr>
        <w:t xml:space="preserve">Tài liệu này là đầu vào cho các giai đoạn: </w:t>
      </w:r>
    </w:p>
    <w:p w14:paraId="2EDA98AA" w14:textId="77777777" w:rsidR="00327B41" w:rsidRPr="00C902D4" w:rsidRDefault="00327B41" w:rsidP="00AF7805">
      <w:pPr>
        <w:pStyle w:val="ListParagraph"/>
        <w:numPr>
          <w:ilvl w:val="1"/>
          <w:numId w:val="109"/>
        </w:numPr>
        <w:spacing w:after="28" w:line="360" w:lineRule="auto"/>
        <w:ind w:right="393"/>
        <w:jc w:val="both"/>
        <w:rPr>
          <w:rFonts w:cs="Arial"/>
          <w:sz w:val="20"/>
          <w:szCs w:val="20"/>
        </w:rPr>
      </w:pPr>
      <w:r w:rsidRPr="00C902D4">
        <w:rPr>
          <w:rFonts w:cs="Arial"/>
          <w:sz w:val="20"/>
          <w:szCs w:val="20"/>
        </w:rPr>
        <w:t xml:space="preserve">Xây dựng thiết kế: Đưa ra các giải pháp kỹ thuật phù hợp đáp ứng các yêu cầu của người sử dụng. </w:t>
      </w:r>
    </w:p>
    <w:p w14:paraId="131F7845" w14:textId="77777777" w:rsidR="00327B41" w:rsidRPr="00C902D4" w:rsidRDefault="00327B41" w:rsidP="00AF7805">
      <w:pPr>
        <w:pStyle w:val="ListParagraph"/>
        <w:numPr>
          <w:ilvl w:val="1"/>
          <w:numId w:val="109"/>
        </w:numPr>
        <w:spacing w:after="28" w:line="360" w:lineRule="auto"/>
        <w:ind w:right="393"/>
        <w:jc w:val="both"/>
        <w:rPr>
          <w:rFonts w:cs="Arial"/>
          <w:sz w:val="20"/>
          <w:szCs w:val="20"/>
        </w:rPr>
      </w:pPr>
      <w:r w:rsidRPr="00C902D4">
        <w:rPr>
          <w:rFonts w:cs="Arial"/>
          <w:sz w:val="20"/>
          <w:szCs w:val="20"/>
        </w:rPr>
        <w:t xml:space="preserve">Kiểm tra hệ thống: Để xác định các kịch bản kiểm tra của các bước kiểm tra nghiệm thu hệ thống. </w:t>
      </w:r>
    </w:p>
    <w:p w14:paraId="39559F9F" w14:textId="77777777" w:rsidR="00327B41" w:rsidRPr="00C902D4" w:rsidRDefault="00327B41" w:rsidP="00AF7805">
      <w:pPr>
        <w:pStyle w:val="ListParagraph"/>
        <w:numPr>
          <w:ilvl w:val="1"/>
          <w:numId w:val="109"/>
        </w:numPr>
        <w:spacing w:after="28" w:line="360" w:lineRule="auto"/>
        <w:ind w:right="393"/>
        <w:jc w:val="both"/>
        <w:rPr>
          <w:rFonts w:cs="Arial"/>
          <w:sz w:val="20"/>
          <w:szCs w:val="20"/>
        </w:rPr>
      </w:pPr>
      <w:r w:rsidRPr="00C902D4">
        <w:rPr>
          <w:rFonts w:cs="Arial"/>
          <w:sz w:val="20"/>
          <w:szCs w:val="20"/>
        </w:rPr>
        <w:t>Tài liệu này sẽ là một trong những căn cứ để kiểm tra và nghiệm thu chương trình đáp ứng đúng yêu cầu người sử dụng.</w:t>
      </w:r>
    </w:p>
    <w:p w14:paraId="1C30D19B" w14:textId="2A4FE997" w:rsidR="001E7F29" w:rsidRPr="00C902D4" w:rsidRDefault="001E7F29" w:rsidP="00AF7805">
      <w:pPr>
        <w:pStyle w:val="Heading2"/>
        <w:spacing w:before="120" w:after="120" w:line="360" w:lineRule="auto"/>
        <w:rPr>
          <w:rFonts w:ascii="Arial" w:hAnsi="Arial"/>
          <w:sz w:val="20"/>
          <w:szCs w:val="20"/>
        </w:rPr>
      </w:pPr>
      <w:bookmarkStart w:id="6" w:name="_Toc500541134"/>
      <w:r w:rsidRPr="00C902D4">
        <w:rPr>
          <w:rFonts w:ascii="Arial" w:hAnsi="Arial"/>
          <w:sz w:val="20"/>
          <w:szCs w:val="20"/>
        </w:rPr>
        <w:t>Phạm vi tài liệu</w:t>
      </w:r>
      <w:bookmarkEnd w:id="5"/>
      <w:bookmarkEnd w:id="6"/>
    </w:p>
    <w:p w14:paraId="1ED416D9" w14:textId="2BBE6757" w:rsidR="00327B41" w:rsidRPr="00C902D4" w:rsidRDefault="00327B41" w:rsidP="00AF7805">
      <w:pPr>
        <w:pStyle w:val="atext"/>
        <w:spacing w:line="360" w:lineRule="auto"/>
        <w:rPr>
          <w:rFonts w:ascii="Arial" w:hAnsi="Arial" w:cs="Arial"/>
          <w:sz w:val="20"/>
          <w:szCs w:val="20"/>
        </w:rPr>
      </w:pPr>
      <w:bookmarkStart w:id="7" w:name="_Toc480276256"/>
      <w:r w:rsidRPr="00C902D4">
        <w:rPr>
          <w:rFonts w:ascii="Arial" w:hAnsi="Arial" w:cs="Arial"/>
          <w:sz w:val="20"/>
          <w:szCs w:val="20"/>
        </w:rPr>
        <w:t>Tài liệu này đưa ra yêu cầu về chức năng đối với phần mềm Quản lý nhân sự – Phiên bản 1.0 cho Tập đoàn CMC</w:t>
      </w:r>
      <w:r w:rsidR="00CC2BAF" w:rsidRPr="00C902D4">
        <w:rPr>
          <w:rFonts w:ascii="Arial" w:hAnsi="Arial" w:cs="Arial"/>
          <w:sz w:val="20"/>
          <w:szCs w:val="20"/>
        </w:rPr>
        <w:t>.</w:t>
      </w:r>
    </w:p>
    <w:p w14:paraId="69743244" w14:textId="6B1C4B41" w:rsidR="001E7F29" w:rsidRPr="00C902D4" w:rsidRDefault="001E7F29" w:rsidP="00AF7805">
      <w:pPr>
        <w:pStyle w:val="Heading2"/>
        <w:spacing w:before="120" w:after="120" w:line="360" w:lineRule="auto"/>
        <w:rPr>
          <w:rFonts w:ascii="Arial" w:hAnsi="Arial"/>
          <w:sz w:val="20"/>
          <w:szCs w:val="20"/>
        </w:rPr>
      </w:pPr>
      <w:bookmarkStart w:id="8" w:name="_Toc500541135"/>
      <w:r w:rsidRPr="00C902D4">
        <w:rPr>
          <w:rFonts w:ascii="Arial" w:hAnsi="Arial"/>
          <w:sz w:val="20"/>
          <w:szCs w:val="20"/>
        </w:rPr>
        <w:t>Định nghĩa thuật ngữ và các từ viết tắt</w:t>
      </w:r>
      <w:bookmarkEnd w:id="7"/>
      <w:bookmarkEnd w:id="8"/>
    </w:p>
    <w:tbl>
      <w:tblPr>
        <w:tblW w:w="48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2"/>
        <w:gridCol w:w="2557"/>
        <w:gridCol w:w="5355"/>
      </w:tblGrid>
      <w:tr w:rsidR="00327B41" w:rsidRPr="00C902D4" w14:paraId="1C410E6A" w14:textId="77777777" w:rsidTr="00327B41">
        <w:trPr>
          <w:trHeight w:val="598"/>
        </w:trPr>
        <w:tc>
          <w:tcPr>
            <w:tcW w:w="862" w:type="dxa"/>
          </w:tcPr>
          <w:p w14:paraId="26CEFE60"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6E015D2C"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CBNV</w:t>
            </w:r>
          </w:p>
        </w:tc>
        <w:tc>
          <w:tcPr>
            <w:tcW w:w="5355" w:type="dxa"/>
          </w:tcPr>
          <w:p w14:paraId="456058F2"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 xml:space="preserve">Cán bộ nhân viên </w:t>
            </w:r>
          </w:p>
        </w:tc>
      </w:tr>
      <w:tr w:rsidR="00327B41" w:rsidRPr="00C902D4" w14:paraId="0845461B" w14:textId="77777777" w:rsidTr="00327B41">
        <w:tc>
          <w:tcPr>
            <w:tcW w:w="862" w:type="dxa"/>
          </w:tcPr>
          <w:p w14:paraId="06D2AB76"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5B08951F"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 xml:space="preserve">QĐ </w:t>
            </w:r>
          </w:p>
        </w:tc>
        <w:tc>
          <w:tcPr>
            <w:tcW w:w="5355" w:type="dxa"/>
          </w:tcPr>
          <w:p w14:paraId="734DBC7F"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 xml:space="preserve">Quy định </w:t>
            </w:r>
          </w:p>
        </w:tc>
      </w:tr>
      <w:tr w:rsidR="00327B41" w:rsidRPr="00C902D4" w14:paraId="3C29A2D2" w14:textId="77777777" w:rsidTr="00327B41">
        <w:tc>
          <w:tcPr>
            <w:tcW w:w="862" w:type="dxa"/>
          </w:tcPr>
          <w:p w14:paraId="649F37EC"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4B3148D4"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HĐNS</w:t>
            </w:r>
          </w:p>
        </w:tc>
        <w:tc>
          <w:tcPr>
            <w:tcW w:w="5355" w:type="dxa"/>
          </w:tcPr>
          <w:p w14:paraId="3CC3BCAA"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Hoạch định nhân sự</w:t>
            </w:r>
          </w:p>
        </w:tc>
      </w:tr>
      <w:tr w:rsidR="00327B41" w:rsidRPr="00C902D4" w14:paraId="322A567A" w14:textId="77777777" w:rsidTr="00327B41">
        <w:tc>
          <w:tcPr>
            <w:tcW w:w="862" w:type="dxa"/>
          </w:tcPr>
          <w:p w14:paraId="24581CB2"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63519A4D"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CCTC</w:t>
            </w:r>
          </w:p>
        </w:tc>
        <w:tc>
          <w:tcPr>
            <w:tcW w:w="5355" w:type="dxa"/>
          </w:tcPr>
          <w:p w14:paraId="4C995A4F"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Cơ cấu tổ chức</w:t>
            </w:r>
          </w:p>
        </w:tc>
      </w:tr>
      <w:tr w:rsidR="00327B41" w:rsidRPr="00C902D4" w14:paraId="7DACD4F3" w14:textId="77777777" w:rsidTr="00327B41">
        <w:tc>
          <w:tcPr>
            <w:tcW w:w="862" w:type="dxa"/>
          </w:tcPr>
          <w:p w14:paraId="1D444EA1"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608934D4"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NL</w:t>
            </w:r>
          </w:p>
        </w:tc>
        <w:tc>
          <w:tcPr>
            <w:tcW w:w="5355" w:type="dxa"/>
          </w:tcPr>
          <w:p w14:paraId="0ABC87A7"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Năng lực</w:t>
            </w:r>
          </w:p>
        </w:tc>
      </w:tr>
      <w:tr w:rsidR="00327B41" w:rsidRPr="00C902D4" w14:paraId="51AB11A7" w14:textId="77777777" w:rsidTr="00327B41">
        <w:tc>
          <w:tcPr>
            <w:tcW w:w="862" w:type="dxa"/>
          </w:tcPr>
          <w:p w14:paraId="6A7272D3" w14:textId="77777777" w:rsidR="00327B41" w:rsidRPr="00C902D4" w:rsidRDefault="00327B41" w:rsidP="00AF7805">
            <w:pPr>
              <w:pStyle w:val="Default"/>
              <w:numPr>
                <w:ilvl w:val="0"/>
                <w:numId w:val="110"/>
              </w:numPr>
              <w:spacing w:before="120" w:after="120" w:line="360" w:lineRule="auto"/>
              <w:rPr>
                <w:rFonts w:ascii="Arial" w:hAnsi="Arial" w:cs="Arial"/>
                <w:color w:val="000000" w:themeColor="text1"/>
                <w:sz w:val="20"/>
                <w:szCs w:val="20"/>
              </w:rPr>
            </w:pPr>
          </w:p>
        </w:tc>
        <w:tc>
          <w:tcPr>
            <w:tcW w:w="2557" w:type="dxa"/>
          </w:tcPr>
          <w:p w14:paraId="43ABEEEE"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MTCV</w:t>
            </w:r>
          </w:p>
        </w:tc>
        <w:tc>
          <w:tcPr>
            <w:tcW w:w="5355" w:type="dxa"/>
          </w:tcPr>
          <w:p w14:paraId="35F9F7FA" w14:textId="77777777" w:rsidR="00327B41" w:rsidRPr="00C902D4" w:rsidRDefault="00327B41" w:rsidP="00AF7805">
            <w:pPr>
              <w:pStyle w:val="Default"/>
              <w:spacing w:before="120" w:after="120" w:line="360" w:lineRule="auto"/>
              <w:rPr>
                <w:rFonts w:ascii="Arial" w:hAnsi="Arial" w:cs="Arial"/>
                <w:color w:val="000000" w:themeColor="text1"/>
                <w:sz w:val="20"/>
                <w:szCs w:val="20"/>
              </w:rPr>
            </w:pPr>
            <w:r w:rsidRPr="00C902D4">
              <w:rPr>
                <w:rFonts w:ascii="Arial" w:hAnsi="Arial" w:cs="Arial"/>
                <w:color w:val="000000" w:themeColor="text1"/>
                <w:sz w:val="20"/>
                <w:szCs w:val="20"/>
              </w:rPr>
              <w:t>Mô tả công việc</w:t>
            </w:r>
          </w:p>
        </w:tc>
      </w:tr>
    </w:tbl>
    <w:p w14:paraId="7DE1EBD1" w14:textId="48877296" w:rsidR="00327B41" w:rsidRPr="00C902D4" w:rsidRDefault="00327B41" w:rsidP="00AF7805">
      <w:pPr>
        <w:pStyle w:val="Heading2"/>
        <w:keepNext/>
        <w:tabs>
          <w:tab w:val="clear" w:pos="576"/>
          <w:tab w:val="left" w:pos="1530"/>
        </w:tabs>
        <w:spacing w:before="0" w:after="0" w:line="360" w:lineRule="auto"/>
        <w:rPr>
          <w:rFonts w:ascii="Arial" w:hAnsi="Arial"/>
          <w:sz w:val="20"/>
          <w:szCs w:val="20"/>
        </w:rPr>
      </w:pPr>
      <w:bookmarkStart w:id="9" w:name="_Toc500541136"/>
      <w:r w:rsidRPr="00C902D4">
        <w:rPr>
          <w:rFonts w:ascii="Arial" w:hAnsi="Arial"/>
          <w:sz w:val="20"/>
          <w:szCs w:val="20"/>
        </w:rPr>
        <w:lastRenderedPageBreak/>
        <w:t>Quy ước các hình trên quy trình</w:t>
      </w:r>
      <w:bookmarkEnd w:id="9"/>
      <w:r w:rsidRPr="00C902D4">
        <w:rPr>
          <w:rFonts w:ascii="Arial" w:hAnsi="Arial"/>
          <w:sz w:val="20"/>
          <w:szCs w:val="20"/>
        </w:rPr>
        <w:tab/>
      </w:r>
    </w:p>
    <w:bookmarkStart w:id="10" w:name="_Toc335663650"/>
    <w:bookmarkEnd w:id="10"/>
    <w:p w14:paraId="086B4094" w14:textId="5F20A42A" w:rsidR="00327B41" w:rsidRPr="00C902D4" w:rsidRDefault="00327B41" w:rsidP="00AF7805">
      <w:pPr>
        <w:spacing w:line="360" w:lineRule="auto"/>
        <w:rPr>
          <w:rFonts w:ascii="Arial" w:hAnsi="Arial" w:cs="Arial"/>
          <w:sz w:val="20"/>
        </w:rPr>
      </w:pPr>
      <w:r w:rsidRPr="00C902D4">
        <w:rPr>
          <w:rFonts w:ascii="Arial" w:hAnsi="Arial" w:cs="Arial"/>
          <w:sz w:val="20"/>
        </w:rPr>
        <w:object w:dxaOrig="9526" w:dyaOrig="3451" w14:anchorId="6A8EA8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8" type="#_x0000_t75" style="width:475.5pt;height:172.5pt" o:ole="">
            <v:imagedata r:id="rId16" o:title=""/>
          </v:shape>
          <o:OLEObject Type="Embed" ProgID="VisioViewer.Viewer.1" ShapeID="_x0000_i2558" DrawAspect="Content" ObjectID="_1574283812" r:id="rId17"/>
        </w:object>
      </w:r>
    </w:p>
    <w:p w14:paraId="5C975D93" w14:textId="1A0DF602" w:rsidR="001E7F29" w:rsidRPr="00C902D4" w:rsidRDefault="001E7F29" w:rsidP="00AF7805">
      <w:pPr>
        <w:pStyle w:val="Heading1"/>
        <w:spacing w:before="120" w:after="120" w:line="360" w:lineRule="auto"/>
        <w:rPr>
          <w:rFonts w:ascii="Arial" w:hAnsi="Arial"/>
          <w:sz w:val="20"/>
          <w:szCs w:val="20"/>
        </w:rPr>
      </w:pPr>
      <w:bookmarkStart w:id="11" w:name="_Toc500541137"/>
      <w:r w:rsidRPr="00C902D4">
        <w:rPr>
          <w:rFonts w:ascii="Arial" w:hAnsi="Arial"/>
          <w:sz w:val="20"/>
          <w:szCs w:val="20"/>
        </w:rPr>
        <w:t>TỔNG QUAN NGHIỆP VỤ</w:t>
      </w:r>
      <w:bookmarkEnd w:id="11"/>
    </w:p>
    <w:p w14:paraId="35EDC9B6" w14:textId="53F9D24D" w:rsidR="001E7F29" w:rsidRPr="00C902D4" w:rsidRDefault="001E7F29" w:rsidP="00AF7805">
      <w:pPr>
        <w:pStyle w:val="Heading2"/>
        <w:spacing w:before="120" w:after="120" w:line="360" w:lineRule="auto"/>
        <w:rPr>
          <w:rFonts w:ascii="Arial" w:hAnsi="Arial"/>
          <w:sz w:val="20"/>
          <w:szCs w:val="20"/>
        </w:rPr>
      </w:pPr>
      <w:bookmarkStart w:id="12" w:name="_Toc500541138"/>
      <w:r w:rsidRPr="00C902D4">
        <w:rPr>
          <w:rFonts w:ascii="Arial" w:hAnsi="Arial"/>
          <w:sz w:val="20"/>
          <w:szCs w:val="20"/>
        </w:rPr>
        <w:t>Cơ cấu tổ chức</w:t>
      </w:r>
      <w:bookmarkEnd w:id="12"/>
    </w:p>
    <w:p w14:paraId="3B54E788" w14:textId="6E796A73" w:rsidR="005E3484" w:rsidRPr="00C902D4" w:rsidRDefault="001E7F29" w:rsidP="00AF7805">
      <w:pPr>
        <w:pStyle w:val="Heading3"/>
        <w:spacing w:before="120" w:after="120" w:line="360" w:lineRule="auto"/>
        <w:rPr>
          <w:rFonts w:ascii="Arial" w:hAnsi="Arial"/>
          <w:sz w:val="20"/>
          <w:szCs w:val="20"/>
        </w:rPr>
      </w:pPr>
      <w:bookmarkStart w:id="13" w:name="_Toc480276260"/>
      <w:bookmarkStart w:id="14" w:name="_Toc500541139"/>
      <w:r w:rsidRPr="00C902D4">
        <w:rPr>
          <w:rFonts w:ascii="Arial" w:hAnsi="Arial"/>
          <w:sz w:val="20"/>
          <w:szCs w:val="20"/>
        </w:rPr>
        <w:t>Sơ đồ cơ cấu tổ chức</w:t>
      </w:r>
      <w:bookmarkEnd w:id="13"/>
      <w:bookmarkEnd w:id="14"/>
    </w:p>
    <w:p w14:paraId="331F940D" w14:textId="4EE2200F" w:rsidR="001E7F29" w:rsidRPr="00C902D4" w:rsidRDefault="00F840C6" w:rsidP="00AF7805">
      <w:pPr>
        <w:pStyle w:val="atext"/>
        <w:spacing w:line="360" w:lineRule="auto"/>
        <w:ind w:left="720" w:firstLine="0"/>
        <w:rPr>
          <w:rFonts w:ascii="Arial" w:hAnsi="Arial" w:cs="Arial"/>
          <w:i/>
          <w:color w:val="4F81BD" w:themeColor="accent1"/>
          <w:sz w:val="20"/>
          <w:szCs w:val="20"/>
        </w:rPr>
      </w:pPr>
      <w:r w:rsidRPr="00C902D4">
        <w:rPr>
          <w:rFonts w:ascii="Arial" w:hAnsi="Arial" w:cs="Arial"/>
          <w:i/>
          <w:color w:val="4F81BD" w:themeColor="accent1"/>
          <w:sz w:val="20"/>
          <w:szCs w:val="20"/>
        </w:rPr>
        <w:t>&lt;Hình ảnh sơ đồ cơ cấu tổ chức của các bộ phận liên quan đến hệ thống. Ví dụ như hình bên dưới&gt;</w:t>
      </w:r>
    </w:p>
    <w:p w14:paraId="1169137F" w14:textId="77777777" w:rsidR="00A267AF" w:rsidRPr="00C902D4" w:rsidRDefault="00A267AF" w:rsidP="00AF7805">
      <w:pPr>
        <w:spacing w:line="360" w:lineRule="auto"/>
        <w:ind w:firstLine="720"/>
        <w:rPr>
          <w:rFonts w:ascii="Arial" w:hAnsi="Arial" w:cs="Arial"/>
          <w:color w:val="FF0000"/>
          <w:sz w:val="20"/>
        </w:rPr>
      </w:pPr>
      <w:r w:rsidRPr="00C902D4">
        <w:rPr>
          <w:rFonts w:ascii="Arial" w:hAnsi="Arial" w:cs="Arial"/>
          <w:color w:val="FF0000"/>
          <w:sz w:val="20"/>
        </w:rPr>
        <w:t>Sẽ update sau</w:t>
      </w:r>
    </w:p>
    <w:p w14:paraId="7D9846FF" w14:textId="7D7E228D" w:rsidR="001E7F29" w:rsidRPr="00C902D4" w:rsidRDefault="001E7F29" w:rsidP="00AF7805">
      <w:pPr>
        <w:pStyle w:val="Heading3"/>
        <w:spacing w:before="120" w:after="120" w:line="360" w:lineRule="auto"/>
        <w:rPr>
          <w:rFonts w:ascii="Arial" w:hAnsi="Arial"/>
          <w:sz w:val="20"/>
          <w:szCs w:val="20"/>
        </w:rPr>
      </w:pPr>
      <w:bookmarkStart w:id="15" w:name="_Toc500541140"/>
      <w:r w:rsidRPr="00C902D4">
        <w:rPr>
          <w:rFonts w:ascii="Arial" w:hAnsi="Arial"/>
          <w:sz w:val="20"/>
          <w:szCs w:val="20"/>
        </w:rPr>
        <w:t>Diễn giải</w:t>
      </w:r>
      <w:bookmarkEnd w:id="15"/>
    </w:p>
    <w:p w14:paraId="5750D1B7" w14:textId="0F289172" w:rsidR="001E7F29" w:rsidRPr="00C902D4" w:rsidRDefault="00F840C6" w:rsidP="00AF7805">
      <w:pPr>
        <w:pStyle w:val="atext"/>
        <w:spacing w:line="360" w:lineRule="auto"/>
        <w:ind w:firstLine="576"/>
        <w:rPr>
          <w:rFonts w:ascii="Arial" w:hAnsi="Arial" w:cs="Arial"/>
          <w:i/>
          <w:color w:val="4F81BD" w:themeColor="accent1"/>
          <w:sz w:val="20"/>
          <w:szCs w:val="20"/>
        </w:rPr>
      </w:pPr>
      <w:r w:rsidRPr="00C902D4">
        <w:rPr>
          <w:rFonts w:ascii="Arial" w:hAnsi="Arial" w:cs="Arial"/>
          <w:i/>
          <w:color w:val="4F81BD" w:themeColor="accent1"/>
          <w:sz w:val="20"/>
          <w:szCs w:val="20"/>
        </w:rPr>
        <w:t>&lt;Diễn giải sơ đồ tổ chức&gt;</w:t>
      </w:r>
    </w:p>
    <w:p w14:paraId="5A32A759" w14:textId="77777777" w:rsidR="00A267AF" w:rsidRPr="00C902D4" w:rsidRDefault="00A267AF" w:rsidP="00AF7805">
      <w:pPr>
        <w:spacing w:line="360" w:lineRule="auto"/>
        <w:ind w:firstLine="720"/>
        <w:rPr>
          <w:rFonts w:ascii="Arial" w:hAnsi="Arial" w:cs="Arial"/>
          <w:color w:val="FF0000"/>
          <w:sz w:val="20"/>
        </w:rPr>
      </w:pPr>
      <w:r w:rsidRPr="00C902D4">
        <w:rPr>
          <w:rFonts w:ascii="Arial" w:hAnsi="Arial" w:cs="Arial"/>
          <w:color w:val="FF0000"/>
          <w:sz w:val="20"/>
        </w:rPr>
        <w:t>Sẽ update sau</w:t>
      </w:r>
    </w:p>
    <w:p w14:paraId="2435D4A9" w14:textId="77777777" w:rsidR="001E7F29" w:rsidRPr="00C902D4" w:rsidRDefault="001E7F29" w:rsidP="00AF7805">
      <w:pPr>
        <w:spacing w:line="360" w:lineRule="auto"/>
        <w:rPr>
          <w:rFonts w:ascii="Arial" w:hAnsi="Arial" w:cs="Arial"/>
          <w:sz w:val="20"/>
          <w:lang w:val="vi-VN"/>
        </w:rPr>
      </w:pPr>
    </w:p>
    <w:p w14:paraId="402C2924" w14:textId="68A409B4" w:rsidR="001E7F29" w:rsidRPr="00C902D4" w:rsidRDefault="001E7F29" w:rsidP="00AF7805">
      <w:pPr>
        <w:pStyle w:val="Heading2"/>
        <w:spacing w:before="120" w:after="120" w:line="360" w:lineRule="auto"/>
        <w:rPr>
          <w:rFonts w:ascii="Arial" w:hAnsi="Arial"/>
          <w:sz w:val="20"/>
          <w:szCs w:val="20"/>
          <w:lang w:val="vi-VN"/>
        </w:rPr>
      </w:pPr>
      <w:bookmarkStart w:id="16" w:name="_Toc480276262"/>
      <w:bookmarkStart w:id="17" w:name="_Toc500541141"/>
      <w:r w:rsidRPr="00C902D4">
        <w:rPr>
          <w:rFonts w:ascii="Arial" w:hAnsi="Arial"/>
          <w:sz w:val="20"/>
          <w:szCs w:val="20"/>
          <w:lang w:val="vi-VN"/>
        </w:rPr>
        <w:t>Mối quan hệ thông tin của tổ chức</w:t>
      </w:r>
      <w:bookmarkEnd w:id="16"/>
      <w:bookmarkEnd w:id="17"/>
    </w:p>
    <w:p w14:paraId="79332A6F" w14:textId="2298A78F" w:rsidR="001E7F29" w:rsidRPr="00C902D4" w:rsidRDefault="001E7F29" w:rsidP="00AF7805">
      <w:pPr>
        <w:pStyle w:val="Heading3"/>
        <w:spacing w:before="120" w:after="120" w:line="360" w:lineRule="auto"/>
        <w:rPr>
          <w:rFonts w:ascii="Arial" w:hAnsi="Arial"/>
          <w:sz w:val="20"/>
          <w:szCs w:val="20"/>
        </w:rPr>
      </w:pPr>
      <w:bookmarkStart w:id="18" w:name="_Toc500541142"/>
      <w:r w:rsidRPr="00C902D4">
        <w:rPr>
          <w:rFonts w:ascii="Arial" w:hAnsi="Arial"/>
          <w:sz w:val="20"/>
          <w:szCs w:val="20"/>
        </w:rPr>
        <w:t>Mối quan hệ</w:t>
      </w:r>
      <w:bookmarkEnd w:id="18"/>
    </w:p>
    <w:p w14:paraId="22607478" w14:textId="3D442825" w:rsidR="00F840C6" w:rsidRPr="00C902D4" w:rsidRDefault="00F840C6" w:rsidP="00AF7805">
      <w:pPr>
        <w:pStyle w:val="atext"/>
        <w:spacing w:line="360" w:lineRule="auto"/>
        <w:ind w:left="720" w:firstLine="0"/>
        <w:rPr>
          <w:rFonts w:ascii="Arial" w:hAnsi="Arial" w:cs="Arial"/>
          <w:i/>
          <w:color w:val="4F81BD" w:themeColor="accent1"/>
          <w:sz w:val="20"/>
          <w:szCs w:val="20"/>
        </w:rPr>
      </w:pPr>
      <w:r w:rsidRPr="00C902D4">
        <w:rPr>
          <w:rFonts w:ascii="Arial" w:hAnsi="Arial" w:cs="Arial"/>
          <w:i/>
          <w:color w:val="4F81BD" w:themeColor="accent1"/>
          <w:sz w:val="20"/>
          <w:szCs w:val="20"/>
        </w:rPr>
        <w:t>&lt;Hình ảnh mô phỏng các mố quan hệ trong cơ cấu tổ chức, mối quan hệ của các bộ phận liên quan đến hệ thống. Ví dụ như hình bên dưới&gt;</w:t>
      </w:r>
    </w:p>
    <w:p w14:paraId="20FA702F" w14:textId="77777777" w:rsidR="00A267AF" w:rsidRPr="00C902D4" w:rsidRDefault="00A267AF" w:rsidP="00AF7805">
      <w:pPr>
        <w:spacing w:line="360" w:lineRule="auto"/>
        <w:ind w:firstLine="720"/>
        <w:rPr>
          <w:rFonts w:ascii="Arial" w:hAnsi="Arial" w:cs="Arial"/>
          <w:color w:val="FF0000"/>
          <w:sz w:val="20"/>
        </w:rPr>
      </w:pPr>
      <w:r w:rsidRPr="00C902D4">
        <w:rPr>
          <w:rFonts w:ascii="Arial" w:hAnsi="Arial" w:cs="Arial"/>
          <w:color w:val="FF0000"/>
          <w:sz w:val="20"/>
        </w:rPr>
        <w:t>Sẽ update sau</w:t>
      </w:r>
    </w:p>
    <w:p w14:paraId="1E11EDA0" w14:textId="4E674305" w:rsidR="00F840C6" w:rsidRPr="00C902D4" w:rsidRDefault="00FA1C90" w:rsidP="00AF7805">
      <w:pPr>
        <w:pStyle w:val="Heading3"/>
        <w:spacing w:before="120" w:after="120" w:line="360" w:lineRule="auto"/>
        <w:rPr>
          <w:rFonts w:ascii="Arial" w:hAnsi="Arial"/>
          <w:sz w:val="20"/>
          <w:szCs w:val="20"/>
        </w:rPr>
      </w:pPr>
      <w:bookmarkStart w:id="19" w:name="_Toc500541143"/>
      <w:r w:rsidRPr="00C902D4">
        <w:rPr>
          <w:rFonts w:ascii="Arial" w:hAnsi="Arial"/>
          <w:sz w:val="20"/>
          <w:szCs w:val="20"/>
        </w:rPr>
        <w:t>Diễn giải</w:t>
      </w:r>
      <w:bookmarkEnd w:id="19"/>
    </w:p>
    <w:p w14:paraId="184FC428" w14:textId="70D76705" w:rsidR="00F840C6" w:rsidRPr="00C902D4" w:rsidRDefault="00F840C6" w:rsidP="00AF7805">
      <w:pPr>
        <w:pStyle w:val="atext"/>
        <w:spacing w:line="360" w:lineRule="auto"/>
        <w:ind w:firstLine="576"/>
        <w:rPr>
          <w:rFonts w:ascii="Arial" w:hAnsi="Arial" w:cs="Arial"/>
          <w:i/>
          <w:color w:val="4F81BD" w:themeColor="accent1"/>
          <w:sz w:val="20"/>
          <w:szCs w:val="20"/>
        </w:rPr>
      </w:pPr>
      <w:r w:rsidRPr="00C902D4">
        <w:rPr>
          <w:rFonts w:ascii="Arial" w:hAnsi="Arial" w:cs="Arial"/>
          <w:i/>
          <w:color w:val="4F81BD" w:themeColor="accent1"/>
          <w:sz w:val="20"/>
          <w:szCs w:val="20"/>
        </w:rPr>
        <w:t>&lt;Mô tả mối quan hệ giữa của cơ cấu tổ chức&gt;</w:t>
      </w:r>
    </w:p>
    <w:p w14:paraId="3767A42C" w14:textId="77777777" w:rsidR="00F840C6" w:rsidRPr="00C902D4" w:rsidRDefault="00F840C6" w:rsidP="00AF7805">
      <w:pPr>
        <w:spacing w:line="360" w:lineRule="auto"/>
        <w:rPr>
          <w:rFonts w:ascii="Arial" w:hAnsi="Arial" w:cs="Arial"/>
          <w:sz w:val="20"/>
        </w:rPr>
      </w:pPr>
    </w:p>
    <w:p w14:paraId="5A1F7548" w14:textId="2E757A42" w:rsidR="001E7F29" w:rsidRPr="00C902D4" w:rsidRDefault="00346EBB" w:rsidP="00AF7805">
      <w:pPr>
        <w:pStyle w:val="Heading2"/>
        <w:spacing w:before="120" w:after="120" w:line="360" w:lineRule="auto"/>
        <w:rPr>
          <w:rFonts w:ascii="Arial" w:hAnsi="Arial"/>
          <w:sz w:val="20"/>
          <w:szCs w:val="20"/>
        </w:rPr>
      </w:pPr>
      <w:bookmarkStart w:id="20" w:name="_Toc500541144"/>
      <w:r w:rsidRPr="00C902D4">
        <w:rPr>
          <w:rFonts w:ascii="Arial" w:hAnsi="Arial"/>
          <w:sz w:val="20"/>
          <w:szCs w:val="20"/>
        </w:rPr>
        <w:t>Vai trò người sử dụng</w:t>
      </w:r>
      <w:bookmarkEnd w:id="20"/>
    </w:p>
    <w:p w14:paraId="129828D9" w14:textId="62C9441A" w:rsidR="00F840C6" w:rsidRPr="00C902D4" w:rsidRDefault="00F840C6" w:rsidP="00AF7805">
      <w:pPr>
        <w:spacing w:line="360" w:lineRule="auto"/>
        <w:ind w:firstLine="576"/>
        <w:rPr>
          <w:rFonts w:ascii="Arial" w:hAnsi="Arial" w:cs="Arial"/>
          <w:i/>
          <w:color w:val="4F81BD" w:themeColor="accent1"/>
          <w:sz w:val="20"/>
        </w:rPr>
      </w:pPr>
      <w:r w:rsidRPr="00C902D4">
        <w:rPr>
          <w:rFonts w:ascii="Arial" w:hAnsi="Arial" w:cs="Arial"/>
          <w:i/>
          <w:color w:val="4F81BD" w:themeColor="accent1"/>
          <w:sz w:val="20"/>
        </w:rPr>
        <w:t>&lt;Mô tả rõ vai trò của từng người sử dụng trong hệ thống&gt;</w:t>
      </w:r>
    </w:p>
    <w:p w14:paraId="27CAA372" w14:textId="77777777" w:rsidR="00A267AF" w:rsidRPr="00C902D4" w:rsidRDefault="00A267AF" w:rsidP="00AF7805">
      <w:pPr>
        <w:spacing w:line="360" w:lineRule="auto"/>
        <w:ind w:firstLine="720"/>
        <w:rPr>
          <w:rFonts w:ascii="Arial" w:hAnsi="Arial" w:cs="Arial"/>
          <w:color w:val="FF0000"/>
          <w:sz w:val="20"/>
        </w:rPr>
      </w:pPr>
      <w:r w:rsidRPr="00C902D4">
        <w:rPr>
          <w:rFonts w:ascii="Arial" w:hAnsi="Arial" w:cs="Arial"/>
          <w:color w:val="FF0000"/>
          <w:sz w:val="20"/>
        </w:rPr>
        <w:lastRenderedPageBreak/>
        <w:t>Sẽ update sau</w:t>
      </w:r>
    </w:p>
    <w:p w14:paraId="5E4673CF" w14:textId="77777777" w:rsidR="00A267AF" w:rsidRPr="00C902D4" w:rsidRDefault="00A267AF" w:rsidP="00AF7805">
      <w:pPr>
        <w:spacing w:line="360" w:lineRule="auto"/>
        <w:ind w:firstLine="576"/>
        <w:rPr>
          <w:rFonts w:ascii="Arial" w:hAnsi="Arial" w:cs="Arial"/>
          <w:i/>
          <w:color w:val="4F81BD" w:themeColor="accent1"/>
          <w:sz w:val="20"/>
        </w:rPr>
      </w:pPr>
    </w:p>
    <w:p w14:paraId="03E32EBD" w14:textId="5038D3AD" w:rsidR="00346EBB" w:rsidRPr="00C902D4" w:rsidRDefault="00346EBB" w:rsidP="00AF7805">
      <w:pPr>
        <w:pStyle w:val="Heading2"/>
        <w:spacing w:before="120" w:after="120" w:line="360" w:lineRule="auto"/>
        <w:rPr>
          <w:rFonts w:ascii="Arial" w:hAnsi="Arial"/>
          <w:sz w:val="20"/>
          <w:szCs w:val="20"/>
        </w:rPr>
      </w:pPr>
      <w:bookmarkStart w:id="21" w:name="_Toc500541145"/>
      <w:r w:rsidRPr="00C902D4">
        <w:rPr>
          <w:rFonts w:ascii="Arial" w:hAnsi="Arial"/>
          <w:sz w:val="20"/>
          <w:szCs w:val="20"/>
        </w:rPr>
        <w:t>Quy trình nghiệp vụ</w:t>
      </w:r>
      <w:bookmarkEnd w:id="21"/>
    </w:p>
    <w:p w14:paraId="7FBD02ED" w14:textId="7347785E" w:rsidR="00483742" w:rsidRPr="00C902D4" w:rsidRDefault="00483742" w:rsidP="00AF7805">
      <w:pPr>
        <w:pStyle w:val="Heading3"/>
        <w:spacing w:before="120" w:after="120" w:line="360" w:lineRule="auto"/>
        <w:rPr>
          <w:rFonts w:ascii="Arial" w:hAnsi="Arial"/>
          <w:sz w:val="20"/>
          <w:szCs w:val="20"/>
          <w:lang w:val="vi-VN"/>
        </w:rPr>
      </w:pPr>
      <w:bookmarkStart w:id="22" w:name="_Toc500541146"/>
      <w:r w:rsidRPr="00C902D4">
        <w:rPr>
          <w:rFonts w:ascii="Arial" w:hAnsi="Arial"/>
          <w:sz w:val="20"/>
          <w:szCs w:val="20"/>
        </w:rPr>
        <w:t xml:space="preserve">Quy trình </w:t>
      </w:r>
      <w:r w:rsidR="00327B41" w:rsidRPr="00C902D4">
        <w:rPr>
          <w:rFonts w:ascii="Arial" w:hAnsi="Arial"/>
          <w:sz w:val="20"/>
          <w:szCs w:val="20"/>
        </w:rPr>
        <w:t>tổng quan</w:t>
      </w:r>
      <w:bookmarkEnd w:id="22"/>
      <w:r w:rsidRPr="00C902D4">
        <w:rPr>
          <w:rFonts w:ascii="Arial" w:hAnsi="Arial"/>
          <w:sz w:val="20"/>
          <w:szCs w:val="20"/>
          <w:lang w:val="vi-VN"/>
        </w:rPr>
        <w:t xml:space="preserve"> </w:t>
      </w:r>
    </w:p>
    <w:p w14:paraId="782842D0" w14:textId="77777777" w:rsidR="00327B41" w:rsidRPr="00C902D4" w:rsidRDefault="00327B41" w:rsidP="00AF7805">
      <w:pPr>
        <w:pStyle w:val="AutoNumDescription"/>
        <w:spacing w:line="360" w:lineRule="auto"/>
        <w:rPr>
          <w:rFonts w:ascii="Arial" w:hAnsi="Arial" w:cs="Arial"/>
          <w:b/>
          <w:i/>
          <w:sz w:val="20"/>
          <w:szCs w:val="20"/>
          <w:lang w:val="vi-VN"/>
        </w:rPr>
      </w:pPr>
      <w:r w:rsidRPr="00C902D4">
        <w:rPr>
          <w:rFonts w:ascii="Arial" w:hAnsi="Arial" w:cs="Arial"/>
          <w:b/>
          <w:i/>
          <w:sz w:val="20"/>
          <w:szCs w:val="20"/>
          <w:lang w:val="vi-VN"/>
        </w:rPr>
        <w:t>Tổng quan các module của phần mềm nhân sự</w:t>
      </w:r>
    </w:p>
    <w:p w14:paraId="3B981821" w14:textId="77777777" w:rsidR="00327B41" w:rsidRPr="00C902D4" w:rsidRDefault="00327B41" w:rsidP="00AF7805">
      <w:pPr>
        <w:spacing w:line="360" w:lineRule="auto"/>
        <w:rPr>
          <w:rFonts w:ascii="Arial" w:hAnsi="Arial" w:cs="Arial"/>
          <w:sz w:val="20"/>
          <w:lang w:val="vi-VN"/>
        </w:rPr>
      </w:pPr>
    </w:p>
    <w:p w14:paraId="54E2797C" w14:textId="4832DF31" w:rsidR="00327B41" w:rsidRPr="00C902D4" w:rsidRDefault="00327B41" w:rsidP="00AF7805">
      <w:pPr>
        <w:pStyle w:val="AutoNumDescription"/>
        <w:spacing w:line="360" w:lineRule="auto"/>
        <w:rPr>
          <w:rFonts w:ascii="Arial" w:hAnsi="Arial" w:cs="Arial"/>
          <w:sz w:val="20"/>
          <w:szCs w:val="20"/>
          <w:lang w:val="vi-VN"/>
        </w:rPr>
      </w:pPr>
      <w:r w:rsidRPr="00C902D4">
        <w:rPr>
          <w:rFonts w:ascii="Arial" w:hAnsi="Arial" w:cs="Arial"/>
          <w:color w:val="FF0000"/>
          <w:sz w:val="20"/>
          <w:szCs w:val="20"/>
        </w:rPr>
        <w:object w:dxaOrig="13411" w:dyaOrig="6776" w14:anchorId="7416A858">
          <v:shape id="_x0000_i2557" type="#_x0000_t75" style="width:489.5pt;height:4in" o:ole="">
            <v:imagedata r:id="rId18" o:title=""/>
          </v:shape>
          <o:OLEObject Type="Embed" ProgID="Visio.Drawing.11" ShapeID="_x0000_i2557" DrawAspect="Content" ObjectID="_1574283813" r:id="rId19"/>
        </w:object>
      </w:r>
      <w:r w:rsidRPr="00C902D4">
        <w:rPr>
          <w:rFonts w:ascii="Arial" w:hAnsi="Arial" w:cs="Arial"/>
          <w:b/>
          <w:i/>
          <w:color w:val="FF0000"/>
          <w:sz w:val="20"/>
          <w:szCs w:val="20"/>
          <w:lang w:val="vi-VN"/>
        </w:rPr>
        <w:t xml:space="preserve"> </w:t>
      </w:r>
    </w:p>
    <w:p w14:paraId="44387D6A" w14:textId="78A2EFA0" w:rsidR="00327B41" w:rsidRPr="00C902D4" w:rsidRDefault="00327B41" w:rsidP="00AF7805">
      <w:pPr>
        <w:spacing w:line="360" w:lineRule="auto"/>
        <w:rPr>
          <w:rFonts w:ascii="Arial" w:hAnsi="Arial" w:cs="Arial"/>
          <w:sz w:val="20"/>
          <w:lang w:val="vi-VN"/>
        </w:rPr>
      </w:pPr>
    </w:p>
    <w:p w14:paraId="463032C2" w14:textId="77777777" w:rsidR="00327B41" w:rsidRPr="00C902D4" w:rsidRDefault="00327B41" w:rsidP="00AF7805">
      <w:pPr>
        <w:spacing w:after="200" w:line="360" w:lineRule="auto"/>
        <w:rPr>
          <w:rFonts w:ascii="Arial" w:hAnsi="Arial" w:cs="Arial"/>
          <w:b/>
          <w:i/>
          <w:sz w:val="20"/>
          <w:lang w:val="vi-VN"/>
        </w:rPr>
      </w:pPr>
      <w:r w:rsidRPr="00C902D4">
        <w:rPr>
          <w:rFonts w:ascii="Arial" w:hAnsi="Arial" w:cs="Arial"/>
          <w:b/>
          <w:i/>
          <w:sz w:val="20"/>
          <w:lang w:val="vi-VN"/>
        </w:rPr>
        <w:t xml:space="preserve">Mô tả </w:t>
      </w:r>
    </w:p>
    <w:p w14:paraId="32D79F2F" w14:textId="77777777" w:rsidR="00327B41" w:rsidRPr="00C902D4" w:rsidRDefault="00327B41" w:rsidP="00AF7805">
      <w:pPr>
        <w:spacing w:after="200" w:line="360" w:lineRule="auto"/>
        <w:rPr>
          <w:rFonts w:ascii="Arial" w:hAnsi="Arial" w:cs="Arial"/>
          <w:sz w:val="20"/>
          <w:lang w:val="vi-VN"/>
        </w:rPr>
      </w:pPr>
      <w:r w:rsidRPr="00C902D4">
        <w:rPr>
          <w:rFonts w:ascii="Arial" w:hAnsi="Arial" w:cs="Arial"/>
          <w:sz w:val="20"/>
          <w:lang w:val="vi-VN"/>
        </w:rPr>
        <w:t>Module Hoạch định nhân sự là module trung tâm của hệ thống. Module thiết lập các điều kiện ban đầu để thực hiện các nghiệp vụ ở các module khác như:</w:t>
      </w:r>
    </w:p>
    <w:p w14:paraId="150292A3"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
          <w:bCs/>
          <w:color w:val="000000" w:themeColor="text1"/>
          <w:sz w:val="20"/>
          <w:szCs w:val="20"/>
        </w:rPr>
      </w:pPr>
      <w:r w:rsidRPr="00C902D4">
        <w:rPr>
          <w:rFonts w:cs="Arial"/>
          <w:sz w:val="20"/>
          <w:szCs w:val="20"/>
        </w:rPr>
        <w:t>Thiết lập cơ cấu tổ chức</w:t>
      </w:r>
    </w:p>
    <w:p w14:paraId="1EC03269"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
          <w:bCs/>
          <w:color w:val="000000" w:themeColor="text1"/>
          <w:sz w:val="20"/>
          <w:szCs w:val="20"/>
        </w:rPr>
      </w:pPr>
      <w:r w:rsidRPr="00C902D4">
        <w:rPr>
          <w:rFonts w:cs="Arial"/>
          <w:sz w:val="20"/>
          <w:szCs w:val="20"/>
        </w:rPr>
        <w:t>Thiết lập hệ thống ngành nghề, vị trí chức danh</w:t>
      </w:r>
    </w:p>
    <w:p w14:paraId="4E5AACA7"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
          <w:bCs/>
          <w:color w:val="000000" w:themeColor="text1"/>
          <w:sz w:val="20"/>
          <w:szCs w:val="20"/>
        </w:rPr>
      </w:pPr>
      <w:r w:rsidRPr="00C902D4">
        <w:rPr>
          <w:rFonts w:cs="Arial"/>
          <w:sz w:val="20"/>
          <w:szCs w:val="20"/>
        </w:rPr>
        <w:t>Thiết lập hệ thống mô tả công việc cho</w:t>
      </w:r>
    </w:p>
    <w:p w14:paraId="079E5997"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
          <w:bCs/>
          <w:color w:val="000000" w:themeColor="text1"/>
          <w:sz w:val="20"/>
          <w:szCs w:val="20"/>
        </w:rPr>
      </w:pPr>
      <w:r w:rsidRPr="00C902D4">
        <w:rPr>
          <w:rFonts w:cs="Arial"/>
          <w:sz w:val="20"/>
          <w:szCs w:val="20"/>
        </w:rPr>
        <w:t>…..</w:t>
      </w:r>
    </w:p>
    <w:p w14:paraId="7229065F" w14:textId="71D2F581" w:rsidR="00327B41" w:rsidRPr="00C902D4" w:rsidRDefault="00327B41" w:rsidP="00AF7805">
      <w:pPr>
        <w:pStyle w:val="Heading3"/>
        <w:spacing w:before="120" w:after="120" w:line="360" w:lineRule="auto"/>
        <w:rPr>
          <w:rFonts w:ascii="Arial" w:hAnsi="Arial"/>
          <w:sz w:val="20"/>
          <w:szCs w:val="20"/>
        </w:rPr>
      </w:pPr>
      <w:bookmarkStart w:id="23" w:name="_Toc500541147"/>
      <w:r w:rsidRPr="00C902D4">
        <w:rPr>
          <w:rFonts w:ascii="Arial" w:hAnsi="Arial"/>
          <w:sz w:val="20"/>
          <w:szCs w:val="20"/>
        </w:rPr>
        <w:t>Quy trình module Hoạch định nhân sự</w:t>
      </w:r>
      <w:bookmarkEnd w:id="23"/>
    </w:p>
    <w:p w14:paraId="5C695241" w14:textId="77777777" w:rsidR="00327B41" w:rsidRPr="00C902D4" w:rsidRDefault="00327B41" w:rsidP="00AF7805">
      <w:pPr>
        <w:spacing w:line="360" w:lineRule="auto"/>
        <w:rPr>
          <w:rFonts w:ascii="Arial" w:hAnsi="Arial" w:cs="Arial"/>
          <w:sz w:val="20"/>
        </w:rPr>
      </w:pPr>
    </w:p>
    <w:p w14:paraId="3A552D6C" w14:textId="31A02E5C" w:rsidR="00327B41" w:rsidRPr="00C902D4" w:rsidRDefault="00CD727B" w:rsidP="00AF7805">
      <w:pPr>
        <w:spacing w:line="360" w:lineRule="auto"/>
        <w:rPr>
          <w:rFonts w:ascii="Arial" w:hAnsi="Arial" w:cs="Arial"/>
          <w:sz w:val="20"/>
        </w:rPr>
      </w:pPr>
      <w:r w:rsidRPr="00C902D4">
        <w:rPr>
          <w:rFonts w:ascii="Arial" w:hAnsi="Arial" w:cs="Arial"/>
          <w:sz w:val="20"/>
        </w:rPr>
        <w:object w:dxaOrig="15200" w:dyaOrig="17400" w14:anchorId="5C9F9E46">
          <v:shape id="_x0000_i2556" type="#_x0000_t75" style="width:475pt;height:540.5pt" o:ole="">
            <v:imagedata r:id="rId20" o:title=""/>
          </v:shape>
          <o:OLEObject Type="Embed" ProgID="Visio.Drawing.11" ShapeID="_x0000_i2556" DrawAspect="Content" ObjectID="_1574283814" r:id="rId21"/>
        </w:object>
      </w:r>
    </w:p>
    <w:p w14:paraId="4632C254" w14:textId="62FBC46E" w:rsidR="00327B41" w:rsidRPr="00C902D4" w:rsidRDefault="00327B41" w:rsidP="00AF7805">
      <w:pPr>
        <w:spacing w:after="200" w:line="360" w:lineRule="auto"/>
        <w:rPr>
          <w:rFonts w:ascii="Arial" w:hAnsi="Arial" w:cs="Arial"/>
          <w:b/>
          <w:sz w:val="20"/>
        </w:rPr>
      </w:pPr>
      <w:r w:rsidRPr="00C902D4">
        <w:rPr>
          <w:rFonts w:ascii="Arial" w:hAnsi="Arial" w:cs="Arial"/>
          <w:b/>
          <w:sz w:val="20"/>
        </w:rPr>
        <w:t>Mô tả</w:t>
      </w:r>
    </w:p>
    <w:p w14:paraId="7DBB0734" w14:textId="3EC5D2BF" w:rsidR="00327B41" w:rsidRPr="00C902D4" w:rsidRDefault="00327B41" w:rsidP="00AF7805">
      <w:pPr>
        <w:spacing w:after="200" w:line="360" w:lineRule="auto"/>
        <w:rPr>
          <w:rFonts w:ascii="Arial" w:hAnsi="Arial" w:cs="Arial"/>
          <w:sz w:val="20"/>
        </w:rPr>
      </w:pPr>
      <w:r w:rsidRPr="00C902D4">
        <w:rPr>
          <w:rFonts w:ascii="Arial" w:hAnsi="Arial" w:cs="Arial"/>
          <w:sz w:val="20"/>
        </w:rPr>
        <w:t xml:space="preserve">Hoạch định chia thành: </w:t>
      </w:r>
    </w:p>
    <w:p w14:paraId="0B10623C"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Cs/>
          <w:color w:val="000000" w:themeColor="text1"/>
          <w:sz w:val="20"/>
          <w:szCs w:val="20"/>
        </w:rPr>
      </w:pPr>
      <w:r w:rsidRPr="00C902D4">
        <w:rPr>
          <w:rFonts w:cs="Arial"/>
          <w:sz w:val="20"/>
          <w:szCs w:val="20"/>
        </w:rPr>
        <w:t>Hoạch định nhân sự: Hoạch định các thông tin về cơ cấu tổ chức, về nhân sự của công ty</w:t>
      </w:r>
    </w:p>
    <w:p w14:paraId="0E955385" w14:textId="77777777" w:rsidR="00327B41" w:rsidRPr="00C902D4" w:rsidRDefault="00327B41" w:rsidP="00AF7805">
      <w:pPr>
        <w:pStyle w:val="ListParagraph"/>
        <w:numPr>
          <w:ilvl w:val="0"/>
          <w:numId w:val="111"/>
        </w:numPr>
        <w:spacing w:before="0" w:line="360" w:lineRule="auto"/>
        <w:contextualSpacing/>
        <w:jc w:val="both"/>
        <w:rPr>
          <w:rFonts w:eastAsiaTheme="majorEastAsia" w:cs="Arial"/>
          <w:bCs/>
          <w:color w:val="000000" w:themeColor="text1"/>
          <w:sz w:val="20"/>
          <w:szCs w:val="20"/>
        </w:rPr>
      </w:pPr>
      <w:r w:rsidRPr="00C902D4">
        <w:rPr>
          <w:rFonts w:cs="Arial"/>
          <w:sz w:val="20"/>
          <w:szCs w:val="20"/>
        </w:rPr>
        <w:t>Thiết lập thông số hệ thống nhân sự: Thiết lập các quy định về chính sách về cơ chế áp dụng cho CBNV.</w:t>
      </w:r>
    </w:p>
    <w:p w14:paraId="0C28451E" w14:textId="77777777" w:rsidR="00327B41" w:rsidRPr="00C902D4" w:rsidRDefault="00327B41" w:rsidP="00AF7805">
      <w:pPr>
        <w:spacing w:line="360" w:lineRule="auto"/>
        <w:rPr>
          <w:rFonts w:ascii="Arial" w:hAnsi="Arial" w:cs="Arial"/>
          <w:sz w:val="20"/>
          <w:lang w:val="vi-VN"/>
        </w:rPr>
      </w:pPr>
    </w:p>
    <w:p w14:paraId="54FA675F" w14:textId="0E559C05" w:rsidR="00120098" w:rsidRPr="00C902D4" w:rsidRDefault="00120098" w:rsidP="00AF7805">
      <w:pPr>
        <w:pStyle w:val="Heading1"/>
        <w:spacing w:before="120" w:after="120" w:line="360" w:lineRule="auto"/>
        <w:rPr>
          <w:rFonts w:ascii="Arial" w:hAnsi="Arial"/>
          <w:sz w:val="20"/>
          <w:szCs w:val="20"/>
        </w:rPr>
      </w:pPr>
      <w:bookmarkStart w:id="24" w:name="_Toc498701633"/>
      <w:bookmarkStart w:id="25" w:name="_Toc500541148"/>
      <w:r w:rsidRPr="00C902D4">
        <w:rPr>
          <w:rFonts w:ascii="Arial" w:hAnsi="Arial"/>
          <w:sz w:val="20"/>
          <w:szCs w:val="20"/>
        </w:rPr>
        <w:t>YÊU CẦU CHỨC NĂNG</w:t>
      </w:r>
      <w:bookmarkEnd w:id="24"/>
      <w:bookmarkEnd w:id="25"/>
      <w:r w:rsidRPr="00C902D4">
        <w:rPr>
          <w:rFonts w:ascii="Arial" w:hAnsi="Arial"/>
          <w:sz w:val="20"/>
          <w:szCs w:val="20"/>
        </w:rPr>
        <w:t xml:space="preserve"> </w:t>
      </w:r>
    </w:p>
    <w:p w14:paraId="6A707921" w14:textId="3C482B2E" w:rsidR="00120098" w:rsidRPr="00C902D4" w:rsidRDefault="00120098" w:rsidP="00AF7805">
      <w:pPr>
        <w:pStyle w:val="Heading2"/>
        <w:spacing w:before="120" w:after="120" w:line="360" w:lineRule="auto"/>
        <w:rPr>
          <w:rFonts w:ascii="Arial" w:hAnsi="Arial"/>
          <w:sz w:val="20"/>
          <w:szCs w:val="20"/>
        </w:rPr>
      </w:pPr>
      <w:bookmarkStart w:id="26" w:name="_Toc498701634"/>
      <w:bookmarkStart w:id="27" w:name="_Toc500541149"/>
      <w:r w:rsidRPr="00C902D4">
        <w:rPr>
          <w:rFonts w:ascii="Arial" w:hAnsi="Arial"/>
          <w:sz w:val="20"/>
          <w:szCs w:val="20"/>
        </w:rPr>
        <w:t>Sơ đồ phân rã chức năng</w:t>
      </w:r>
      <w:bookmarkEnd w:id="27"/>
      <w:r w:rsidRPr="00C902D4">
        <w:rPr>
          <w:rFonts w:ascii="Arial" w:hAnsi="Arial"/>
          <w:sz w:val="20"/>
          <w:szCs w:val="20"/>
        </w:rPr>
        <w:t xml:space="preserve"> </w:t>
      </w:r>
      <w:bookmarkEnd w:id="26"/>
    </w:p>
    <w:p w14:paraId="33D22FC3" w14:textId="3C9E85D0" w:rsidR="00CD727B" w:rsidRPr="00C902D4" w:rsidRDefault="00CD727B" w:rsidP="00AF7805">
      <w:pPr>
        <w:spacing w:line="360" w:lineRule="auto"/>
        <w:rPr>
          <w:rFonts w:ascii="Arial" w:hAnsi="Arial" w:cs="Arial"/>
          <w:sz w:val="20"/>
        </w:rPr>
      </w:pPr>
      <w:r w:rsidRPr="00C902D4">
        <w:rPr>
          <w:rFonts w:ascii="Arial" w:hAnsi="Arial" w:cs="Arial"/>
          <w:sz w:val="20"/>
        </w:rPr>
        <w:object w:dxaOrig="9700" w:dyaOrig="15461" w14:anchorId="4F4E9B4C">
          <v:shape id="_x0000_i2555" type="#_x0000_t75" style="width:453.5pt;height:590.5pt" o:ole="">
            <v:imagedata r:id="rId22" o:title=""/>
          </v:shape>
          <o:OLEObject Type="Embed" ProgID="Visio.Drawing.15" ShapeID="_x0000_i2555" DrawAspect="Content" ObjectID="_1574283815" r:id="rId23"/>
        </w:object>
      </w:r>
    </w:p>
    <w:p w14:paraId="0C79E5C7" w14:textId="2947507B" w:rsidR="00521A1B" w:rsidRPr="00C902D4" w:rsidRDefault="00521A1B" w:rsidP="00AF7805">
      <w:pPr>
        <w:pStyle w:val="Heading2"/>
        <w:spacing w:line="360" w:lineRule="auto"/>
        <w:rPr>
          <w:rFonts w:ascii="Arial" w:hAnsi="Arial"/>
          <w:sz w:val="20"/>
          <w:szCs w:val="20"/>
        </w:rPr>
      </w:pPr>
      <w:bookmarkStart w:id="28" w:name="_Toc500541150"/>
      <w:r w:rsidRPr="00C902D4">
        <w:rPr>
          <w:rFonts w:ascii="Arial" w:hAnsi="Arial"/>
          <w:sz w:val="20"/>
          <w:szCs w:val="20"/>
        </w:rPr>
        <w:lastRenderedPageBreak/>
        <w:t>Hoạch định</w:t>
      </w:r>
      <w:bookmarkEnd w:id="28"/>
    </w:p>
    <w:p w14:paraId="77225A62" w14:textId="7B9512B6" w:rsidR="00521A1B" w:rsidRPr="00C902D4" w:rsidRDefault="00521A1B" w:rsidP="00AF7805">
      <w:pPr>
        <w:pStyle w:val="Heading3"/>
        <w:spacing w:before="120" w:after="120" w:line="360" w:lineRule="auto"/>
        <w:rPr>
          <w:rFonts w:ascii="Arial" w:hAnsi="Arial"/>
          <w:sz w:val="20"/>
          <w:szCs w:val="20"/>
        </w:rPr>
      </w:pPr>
      <w:bookmarkStart w:id="29" w:name="_Toc500541151"/>
      <w:r w:rsidRPr="00C902D4">
        <w:rPr>
          <w:rFonts w:ascii="Arial" w:hAnsi="Arial"/>
          <w:sz w:val="20"/>
          <w:szCs w:val="20"/>
        </w:rPr>
        <w:t>Kế hoạch Nhân sự</w:t>
      </w:r>
      <w:bookmarkEnd w:id="29"/>
    </w:p>
    <w:p w14:paraId="1F6DE994" w14:textId="608D4260" w:rsidR="00120098" w:rsidRPr="00C902D4" w:rsidRDefault="00120098" w:rsidP="00AF7805">
      <w:pPr>
        <w:pStyle w:val="Heading4"/>
        <w:spacing w:line="360" w:lineRule="auto"/>
        <w:rPr>
          <w:rFonts w:ascii="Arial" w:hAnsi="Arial" w:cs="Arial"/>
          <w:sz w:val="20"/>
          <w:szCs w:val="20"/>
        </w:rPr>
      </w:pPr>
      <w:bookmarkStart w:id="30" w:name="_Toc500541152"/>
      <w:r w:rsidRPr="00C902D4">
        <w:rPr>
          <w:rFonts w:ascii="Arial" w:hAnsi="Arial" w:cs="Arial"/>
          <w:sz w:val="20"/>
          <w:szCs w:val="20"/>
        </w:rPr>
        <w:t>Thiết lập cơ cấu tổ chức</w:t>
      </w:r>
      <w:bookmarkEnd w:id="30"/>
    </w:p>
    <w:p w14:paraId="62719544" w14:textId="4423FD34" w:rsidR="00120098" w:rsidRPr="00C902D4" w:rsidRDefault="00120098" w:rsidP="00AF7805">
      <w:pPr>
        <w:pStyle w:val="Heading5"/>
        <w:tabs>
          <w:tab w:val="clear" w:pos="1458"/>
          <w:tab w:val="num" w:pos="1080"/>
        </w:tabs>
        <w:spacing w:line="360" w:lineRule="auto"/>
        <w:ind w:hanging="1458"/>
        <w:rPr>
          <w:rFonts w:ascii="Arial" w:hAnsi="Arial" w:cs="Arial"/>
          <w:sz w:val="20"/>
          <w:szCs w:val="20"/>
        </w:rPr>
      </w:pPr>
      <w:bookmarkStart w:id="31" w:name="_Toc500541153"/>
      <w:r w:rsidRPr="00C902D4">
        <w:rPr>
          <w:rFonts w:ascii="Arial" w:hAnsi="Arial" w:cs="Arial"/>
          <w:sz w:val="20"/>
          <w:szCs w:val="20"/>
        </w:rPr>
        <w:t>Mối quan hệ giữa các chức năng</w:t>
      </w:r>
      <w:bookmarkEnd w:id="31"/>
    </w:p>
    <w:p w14:paraId="33B5906E" w14:textId="0AE89BF2" w:rsidR="008465E6" w:rsidRPr="00C902D4" w:rsidRDefault="00323FEF" w:rsidP="00AF7805">
      <w:pPr>
        <w:spacing w:line="360" w:lineRule="auto"/>
        <w:rPr>
          <w:rFonts w:ascii="Arial" w:hAnsi="Arial" w:cs="Arial"/>
          <w:sz w:val="20"/>
        </w:rPr>
      </w:pPr>
      <w:r w:rsidRPr="00C902D4">
        <w:rPr>
          <w:rFonts w:ascii="Arial" w:hAnsi="Arial" w:cs="Arial"/>
          <w:sz w:val="20"/>
        </w:rPr>
        <w:object w:dxaOrig="12470" w:dyaOrig="3290" w14:anchorId="576ED388">
          <v:shape id="_x0000_i2554" type="#_x0000_t75" style="width:454pt;height:122.5pt" o:ole="">
            <v:imagedata r:id="rId24" o:title=""/>
          </v:shape>
          <o:OLEObject Type="Embed" ProgID="Visio.Drawing.15" ShapeID="_x0000_i2554" DrawAspect="Content" ObjectID="_1574283816" r:id="rId25"/>
        </w:object>
      </w:r>
    </w:p>
    <w:p w14:paraId="048BA6EF" w14:textId="77777777" w:rsidR="00120098" w:rsidRPr="00C902D4" w:rsidRDefault="00120098" w:rsidP="00AF7805">
      <w:pPr>
        <w:pStyle w:val="Heading5"/>
        <w:tabs>
          <w:tab w:val="clear" w:pos="1458"/>
          <w:tab w:val="num" w:pos="1080"/>
        </w:tabs>
        <w:spacing w:line="360" w:lineRule="auto"/>
        <w:ind w:hanging="1458"/>
        <w:rPr>
          <w:rFonts w:ascii="Arial" w:hAnsi="Arial" w:cs="Arial"/>
          <w:sz w:val="20"/>
          <w:szCs w:val="20"/>
        </w:rPr>
      </w:pPr>
      <w:bookmarkStart w:id="32" w:name="_Toc500541154"/>
      <w:r w:rsidRPr="00C902D4">
        <w:rPr>
          <w:rFonts w:ascii="Arial" w:hAnsi="Arial" w:cs="Arial"/>
          <w:sz w:val="20"/>
          <w:szCs w:val="20"/>
        </w:rPr>
        <w:t>Mục đích, vai trò thực hiện, bước thực hiện</w:t>
      </w:r>
      <w:bookmarkEnd w:id="32"/>
    </w:p>
    <w:p w14:paraId="7C8FCFAD"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41F0A2C" w14:textId="77777777" w:rsidR="00120098" w:rsidRPr="00C902D4" w:rsidRDefault="00120098" w:rsidP="00AF7805">
      <w:pPr>
        <w:pStyle w:val="ListParagraph"/>
        <w:keepLines/>
        <w:numPr>
          <w:ilvl w:val="0"/>
          <w:numId w:val="12"/>
        </w:numPr>
        <w:spacing w:after="120" w:line="360" w:lineRule="auto"/>
        <w:contextualSpacing/>
        <w:jc w:val="both"/>
        <w:rPr>
          <w:rFonts w:cs="Arial"/>
          <w:sz w:val="20"/>
          <w:szCs w:val="20"/>
        </w:rPr>
      </w:pPr>
      <w:bookmarkStart w:id="33" w:name="_Toc439077710"/>
      <w:r w:rsidRPr="00C902D4">
        <w:rPr>
          <w:rFonts w:cs="Arial"/>
          <w:sz w:val="20"/>
          <w:szCs w:val="20"/>
        </w:rPr>
        <w:t>Thiết lập sơ đồ tổ chức của hệ thống.</w:t>
      </w:r>
    </w:p>
    <w:p w14:paraId="25D60A3C" w14:textId="77777777" w:rsidR="00120098" w:rsidRPr="00C902D4" w:rsidRDefault="00120098" w:rsidP="00AF7805">
      <w:pPr>
        <w:pStyle w:val="ListParagraph"/>
        <w:keepLines/>
        <w:numPr>
          <w:ilvl w:val="0"/>
          <w:numId w:val="12"/>
        </w:numPr>
        <w:spacing w:after="120" w:line="360" w:lineRule="auto"/>
        <w:contextualSpacing/>
        <w:jc w:val="both"/>
        <w:rPr>
          <w:rFonts w:cs="Arial"/>
          <w:sz w:val="20"/>
          <w:szCs w:val="20"/>
        </w:rPr>
      </w:pPr>
      <w:r w:rsidRPr="00C902D4">
        <w:rPr>
          <w:rFonts w:cs="Arial"/>
          <w:sz w:val="20"/>
          <w:szCs w:val="20"/>
        </w:rPr>
        <w:t>Tính năng này dùng để quản lý các cấp sơ đồ tổ chức của công ty như khi tổ chức của công ty được mở rộng: Thêm khối, Đơn vị chuyên môn… hoặc khi công ty giải thể một khối, đơn vị chuyên môn...</w:t>
      </w:r>
      <w:bookmarkEnd w:id="33"/>
    </w:p>
    <w:p w14:paraId="1F5367E1"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DC4F289"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w:t>
      </w:r>
      <w:r w:rsidRPr="00C902D4">
        <w:rPr>
          <w:rFonts w:cs="Arial"/>
        </w:rPr>
        <w:t xml:space="preserve"> </w:t>
      </w:r>
      <w:r w:rsidRPr="00C902D4">
        <w:rPr>
          <w:rFonts w:cs="Arial"/>
          <w:lang w:val="en-US"/>
        </w:rPr>
        <w:t>cơ cấu tổ chức.</w:t>
      </w:r>
    </w:p>
    <w:p w14:paraId="67995CC4" w14:textId="01549C7D"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r w:rsidR="00DF2166" w:rsidRPr="00C902D4">
        <w:rPr>
          <w:rFonts w:ascii="Arial" w:hAnsi="Arial" w:cs="Arial"/>
          <w:b/>
          <w:color w:val="000000" w:themeColor="text1"/>
          <w:sz w:val="20"/>
          <w:szCs w:val="20"/>
        </w:rPr>
        <w:t>:</w:t>
      </w:r>
    </w:p>
    <w:p w14:paraId="0188B3BB" w14:textId="5CA9C041" w:rsidR="00120098" w:rsidRPr="00C902D4" w:rsidRDefault="0001780F" w:rsidP="00AF7805">
      <w:pPr>
        <w:pStyle w:val="atext"/>
        <w:numPr>
          <w:ilvl w:val="0"/>
          <w:numId w:val="4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w:t>
      </w:r>
      <w:r w:rsidR="00120098" w:rsidRPr="00C902D4">
        <w:rPr>
          <w:rFonts w:ascii="Arial" w:hAnsi="Arial" w:cs="Arial"/>
          <w:color w:val="000000" w:themeColor="text1"/>
          <w:sz w:val="20"/>
          <w:szCs w:val="20"/>
        </w:rPr>
        <w:t>Chọn chức năng</w:t>
      </w:r>
      <w:r w:rsidRPr="00C902D4">
        <w:rPr>
          <w:rFonts w:ascii="Arial" w:hAnsi="Arial" w:cs="Arial"/>
          <w:color w:val="000000" w:themeColor="text1"/>
          <w:sz w:val="20"/>
          <w:szCs w:val="20"/>
        </w:rPr>
        <w:t>:</w:t>
      </w:r>
      <w:r w:rsidR="00120098" w:rsidRPr="00C902D4">
        <w:rPr>
          <w:rFonts w:ascii="Arial" w:hAnsi="Arial" w:cs="Arial"/>
          <w:color w:val="000000" w:themeColor="text1"/>
          <w:sz w:val="20"/>
          <w:szCs w:val="20"/>
        </w:rPr>
        <w:t xml:space="preserve"> </w:t>
      </w:r>
      <w:r w:rsidRPr="00C902D4">
        <w:rPr>
          <w:rFonts w:ascii="Arial" w:hAnsi="Arial" w:cs="Arial"/>
          <w:color w:val="000000" w:themeColor="text1"/>
          <w:sz w:val="20"/>
          <w:szCs w:val="20"/>
        </w:rPr>
        <w:t xml:space="preserve">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w:t>
      </w:r>
      <w:r w:rsidR="00120098" w:rsidRPr="00C902D4">
        <w:rPr>
          <w:rFonts w:ascii="Arial" w:hAnsi="Arial" w:cs="Arial"/>
          <w:color w:val="000000" w:themeColor="text1"/>
          <w:sz w:val="20"/>
          <w:szCs w:val="20"/>
        </w:rPr>
        <w:t xml:space="preserve">Thiết lập cơ cấu tổ chức. Hệ thống mặc định hiển danh sách 10 </w:t>
      </w:r>
      <w:r w:rsidR="005F58A2" w:rsidRPr="00C902D4">
        <w:rPr>
          <w:rFonts w:ascii="Arial" w:hAnsi="Arial" w:cs="Arial"/>
          <w:bCs/>
          <w:color w:val="000000" w:themeColor="text1"/>
          <w:sz w:val="20"/>
          <w:szCs w:val="20"/>
          <w:lang w:eastAsia="ja-JP"/>
        </w:rPr>
        <w:t>bản ghi</w:t>
      </w:r>
      <w:r w:rsidR="00120098" w:rsidRPr="00C902D4">
        <w:rPr>
          <w:rFonts w:ascii="Arial" w:hAnsi="Arial" w:cs="Arial"/>
          <w:color w:val="000000" w:themeColor="text1"/>
          <w:sz w:val="20"/>
          <w:szCs w:val="20"/>
        </w:rPr>
        <w:t xml:space="preserve"> được tạo mới nhất</w:t>
      </w:r>
      <w:r w:rsidR="00E60F74" w:rsidRPr="00C902D4">
        <w:rPr>
          <w:rFonts w:ascii="Arial" w:hAnsi="Arial" w:cs="Arial"/>
          <w:color w:val="000000" w:themeColor="text1"/>
          <w:sz w:val="20"/>
          <w:szCs w:val="20"/>
        </w:rPr>
        <w:t xml:space="preserve"> tại lưới bên trái</w:t>
      </w:r>
      <w:r w:rsidR="00120098" w:rsidRPr="00C902D4">
        <w:rPr>
          <w:rFonts w:ascii="Arial" w:hAnsi="Arial" w:cs="Arial"/>
          <w:color w:val="000000" w:themeColor="text1"/>
          <w:sz w:val="20"/>
          <w:szCs w:val="20"/>
        </w:rPr>
        <w:t>.</w:t>
      </w:r>
    </w:p>
    <w:p w14:paraId="59A0B90A" w14:textId="21D87B20" w:rsidR="00BF7AB4" w:rsidRPr="00C902D4" w:rsidRDefault="004B2C1C" w:rsidP="00AF7805">
      <w:pPr>
        <w:pStyle w:val="atext"/>
        <w:numPr>
          <w:ilvl w:val="0"/>
          <w:numId w:val="4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w:t>
      </w:r>
      <w:r w:rsidR="00393DD2" w:rsidRPr="00C902D4">
        <w:rPr>
          <w:rFonts w:ascii="Arial" w:hAnsi="Arial" w:cs="Arial"/>
          <w:color w:val="000000" w:themeColor="text1"/>
          <w:sz w:val="20"/>
          <w:szCs w:val="20"/>
        </w:rPr>
        <w:t>Người dùng thực hiện thao tác tại vùng nhập thông tin</w:t>
      </w:r>
      <w:r w:rsidRPr="00C902D4">
        <w:rPr>
          <w:rFonts w:ascii="Arial" w:hAnsi="Arial" w:cs="Arial"/>
          <w:color w:val="000000" w:themeColor="text1"/>
          <w:sz w:val="20"/>
          <w:szCs w:val="20"/>
        </w:rPr>
        <w:t xml:space="preserve">. </w:t>
      </w:r>
    </w:p>
    <w:p w14:paraId="54475E23" w14:textId="77777777" w:rsidR="003B6CCD" w:rsidRPr="00C902D4" w:rsidRDefault="004B2C1C" w:rsidP="00AF7805">
      <w:pPr>
        <w:pStyle w:val="atext"/>
        <w:numPr>
          <w:ilvl w:val="1"/>
          <w:numId w:val="4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 xml:space="preserve">Thông </w:t>
      </w:r>
      <w:r w:rsidR="00393DD2" w:rsidRPr="00C902D4">
        <w:rPr>
          <w:rFonts w:ascii="Arial" w:hAnsi="Arial" w:cs="Arial"/>
          <w:color w:val="000000" w:themeColor="text1"/>
          <w:sz w:val="20"/>
          <w:szCs w:val="20"/>
        </w:rPr>
        <w:t>tin sau khi lưu vào hệ thống thành công sẽ hiển thị trên lưới dữ liệu</w:t>
      </w:r>
      <w:r w:rsidRPr="00C902D4">
        <w:rPr>
          <w:rFonts w:ascii="Arial" w:hAnsi="Arial" w:cs="Arial"/>
          <w:color w:val="000000" w:themeColor="text1"/>
          <w:sz w:val="20"/>
          <w:szCs w:val="20"/>
        </w:rPr>
        <w:t>.</w:t>
      </w:r>
    </w:p>
    <w:p w14:paraId="116137A7" w14:textId="50F35867" w:rsidR="00BF7AB4" w:rsidRPr="00C902D4" w:rsidRDefault="00BF7AB4" w:rsidP="00AF7805">
      <w:pPr>
        <w:pStyle w:val="atext"/>
        <w:numPr>
          <w:ilvl w:val="1"/>
          <w:numId w:val="4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 xml:space="preserve">Người dùng thao tác tại các </w:t>
      </w:r>
      <w:r w:rsidR="004C193E" w:rsidRPr="00C902D4">
        <w:rPr>
          <w:rFonts w:ascii="Arial" w:hAnsi="Arial" w:cs="Arial"/>
          <w:color w:val="000000" w:themeColor="text1"/>
          <w:sz w:val="20"/>
          <w:szCs w:val="20"/>
        </w:rPr>
        <w:t xml:space="preserve">nút </w:t>
      </w:r>
      <w:r w:rsidRPr="00C902D4">
        <w:rPr>
          <w:rFonts w:ascii="Arial" w:hAnsi="Arial" w:cs="Arial"/>
          <w:color w:val="000000" w:themeColor="text1"/>
          <w:sz w:val="20"/>
          <w:szCs w:val="20"/>
        </w:rPr>
        <w:t xml:space="preserve">chức năng: Làm mới, Ghi, Lấy mẫu excel, </w:t>
      </w:r>
      <w:r w:rsidR="00A60A8B" w:rsidRPr="00C902D4">
        <w:rPr>
          <w:rFonts w:ascii="Arial" w:hAnsi="Arial" w:cs="Arial"/>
          <w:color w:val="000000" w:themeColor="text1"/>
          <w:sz w:val="20"/>
          <w:szCs w:val="20"/>
        </w:rPr>
        <w:t xml:space="preserve"> </w:t>
      </w:r>
      <w:r w:rsidRPr="00C902D4">
        <w:rPr>
          <w:rFonts w:ascii="Arial" w:hAnsi="Arial" w:cs="Arial"/>
          <w:color w:val="000000" w:themeColor="text1"/>
          <w:sz w:val="20"/>
          <w:szCs w:val="20"/>
        </w:rPr>
        <w:t>Nhập từ excel, Chọn, Giải thể.</w:t>
      </w:r>
    </w:p>
    <w:p w14:paraId="7463CF51" w14:textId="77777777" w:rsidR="00120098" w:rsidRPr="00C902D4" w:rsidRDefault="00120098" w:rsidP="00AF7805">
      <w:pPr>
        <w:pStyle w:val="Heading5"/>
        <w:tabs>
          <w:tab w:val="clear" w:pos="1458"/>
          <w:tab w:val="num" w:pos="1080"/>
        </w:tabs>
        <w:spacing w:line="360" w:lineRule="auto"/>
        <w:ind w:hanging="1458"/>
        <w:rPr>
          <w:rFonts w:ascii="Arial" w:hAnsi="Arial" w:cs="Arial"/>
          <w:sz w:val="20"/>
          <w:szCs w:val="20"/>
        </w:rPr>
      </w:pPr>
      <w:bookmarkStart w:id="34" w:name="_Toc500541155"/>
      <w:r w:rsidRPr="00C902D4">
        <w:rPr>
          <w:rFonts w:ascii="Arial" w:hAnsi="Arial" w:cs="Arial"/>
          <w:sz w:val="20"/>
          <w:szCs w:val="20"/>
        </w:rPr>
        <w:t>Trường thông tin</w:t>
      </w:r>
      <w:bookmarkEnd w:id="34"/>
    </w:p>
    <w:p w14:paraId="34155415"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Look w:val="04A0" w:firstRow="1" w:lastRow="0" w:firstColumn="1" w:lastColumn="0" w:noHBand="0" w:noVBand="1"/>
      </w:tblPr>
      <w:tblGrid>
        <w:gridCol w:w="594"/>
        <w:gridCol w:w="1002"/>
        <w:gridCol w:w="756"/>
        <w:gridCol w:w="671"/>
        <w:gridCol w:w="812"/>
        <w:gridCol w:w="955"/>
        <w:gridCol w:w="704"/>
        <w:gridCol w:w="2201"/>
        <w:gridCol w:w="1359"/>
      </w:tblGrid>
      <w:tr w:rsidR="00120098" w:rsidRPr="00C902D4" w14:paraId="0279A15B" w14:textId="77777777" w:rsidTr="00DF6AA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147802C"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F0CE9F5"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D782AE7"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612C406"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8F6E76E"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3194B37"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C67582B"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3AE45A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FB233CA"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120098" w:rsidRPr="00C902D4" w14:paraId="59EB5935"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0F2FD2CA" w14:textId="6327E75A" w:rsidR="00120098" w:rsidRPr="00C902D4" w:rsidRDefault="00120098"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8B641BD"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sz w:val="20"/>
              </w:rPr>
              <w:t>Đơn vị cấp trên</w:t>
            </w:r>
          </w:p>
        </w:tc>
        <w:tc>
          <w:tcPr>
            <w:tcW w:w="0" w:type="auto"/>
            <w:tcBorders>
              <w:top w:val="nil"/>
              <w:left w:val="nil"/>
              <w:bottom w:val="single" w:sz="8" w:space="0" w:color="auto"/>
              <w:right w:val="single" w:sz="8" w:space="0" w:color="auto"/>
            </w:tcBorders>
            <w:shd w:val="clear" w:color="auto" w:fill="auto"/>
            <w:vAlign w:val="center"/>
          </w:tcPr>
          <w:p w14:paraId="4304BC89" w14:textId="3018ED60" w:rsidR="00120098" w:rsidRPr="00C902D4" w:rsidRDefault="003B46CC" w:rsidP="00AF7805">
            <w:pPr>
              <w:spacing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27C1BB8C"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4E44B34A"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C9EF806" w14:textId="66A6E7BB" w:rsidR="00120098" w:rsidRPr="00C902D4" w:rsidRDefault="00583EE3"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Thiết lập cơ cấu tổ chức</w:t>
            </w:r>
          </w:p>
        </w:tc>
        <w:tc>
          <w:tcPr>
            <w:tcW w:w="0" w:type="auto"/>
            <w:tcBorders>
              <w:top w:val="nil"/>
              <w:left w:val="nil"/>
              <w:bottom w:val="single" w:sz="8" w:space="0" w:color="auto"/>
              <w:right w:val="single" w:sz="8" w:space="0" w:color="auto"/>
            </w:tcBorders>
            <w:shd w:val="clear" w:color="auto" w:fill="auto"/>
            <w:vAlign w:val="center"/>
          </w:tcPr>
          <w:p w14:paraId="399DC55D"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A949B0" w14:textId="6329F68F" w:rsidR="00120098" w:rsidRPr="00C902D4" w:rsidRDefault="00026B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Thông tin đơn vị cấp trên khi thêm đơn vị SĐTC. Trường hợp tạo đơn vị cấp 1 thì không cần chọn cấp trên</w:t>
            </w:r>
          </w:p>
        </w:tc>
        <w:tc>
          <w:tcPr>
            <w:tcW w:w="0" w:type="auto"/>
            <w:tcBorders>
              <w:top w:val="nil"/>
              <w:left w:val="nil"/>
              <w:bottom w:val="single" w:sz="8" w:space="0" w:color="auto"/>
              <w:right w:val="single" w:sz="8" w:space="0" w:color="auto"/>
            </w:tcBorders>
            <w:shd w:val="clear" w:color="auto" w:fill="auto"/>
            <w:vAlign w:val="center"/>
          </w:tcPr>
          <w:p w14:paraId="1D7CDB07" w14:textId="56894989" w:rsidR="00120098" w:rsidRPr="00C902D4" w:rsidRDefault="003B46CC" w:rsidP="00AF7805">
            <w:pPr>
              <w:spacing w:line="360" w:lineRule="auto"/>
              <w:rPr>
                <w:rFonts w:ascii="Arial" w:hAnsi="Arial" w:cs="Arial"/>
                <w:color w:val="000000"/>
                <w:sz w:val="20"/>
                <w:lang w:eastAsia="ja-JP"/>
              </w:rPr>
            </w:pPr>
            <w:r w:rsidRPr="00C902D4">
              <w:rPr>
                <w:rFonts w:ascii="Arial" w:hAnsi="Arial" w:cs="Arial"/>
                <w:sz w:val="20"/>
              </w:rPr>
              <w:t>Combobox</w:t>
            </w:r>
          </w:p>
        </w:tc>
      </w:tr>
      <w:tr w:rsidR="00BA24EC" w:rsidRPr="00C902D4" w14:paraId="7001F930"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2A823678" w14:textId="77777777"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07074EE" w14:textId="59870429" w:rsidR="00BA24EC" w:rsidRPr="00C902D4" w:rsidRDefault="00BA24EC" w:rsidP="00AF7805">
            <w:pPr>
              <w:spacing w:line="360" w:lineRule="auto"/>
              <w:rPr>
                <w:rFonts w:ascii="Arial" w:hAnsi="Arial" w:cs="Arial"/>
                <w:sz w:val="20"/>
              </w:rPr>
            </w:pPr>
            <w:r w:rsidRPr="00C902D4">
              <w:rPr>
                <w:rFonts w:ascii="Arial" w:hAnsi="Arial" w:cs="Arial"/>
                <w:sz w:val="20"/>
              </w:rPr>
              <w:t>Tên đơn vị</w:t>
            </w:r>
          </w:p>
        </w:tc>
        <w:tc>
          <w:tcPr>
            <w:tcW w:w="0" w:type="auto"/>
            <w:tcBorders>
              <w:top w:val="nil"/>
              <w:left w:val="nil"/>
              <w:bottom w:val="single" w:sz="8" w:space="0" w:color="auto"/>
              <w:right w:val="single" w:sz="8" w:space="0" w:color="auto"/>
            </w:tcBorders>
            <w:shd w:val="clear" w:color="auto" w:fill="auto"/>
            <w:vAlign w:val="center"/>
          </w:tcPr>
          <w:p w14:paraId="5542B869" w14:textId="2BB78FCF" w:rsidR="00BA24EC" w:rsidRPr="00C902D4" w:rsidRDefault="00BA24EC" w:rsidP="00AF7805">
            <w:pPr>
              <w:spacing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BA967D6" w14:textId="3C14B5CA"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2D0178D3" w14:textId="018EEC11" w:rsidR="00BA24EC" w:rsidRPr="00C902D4" w:rsidRDefault="00BA24EC" w:rsidP="00AF7805">
            <w:pPr>
              <w:spacing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2C8508B3"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AB90E6"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EE2812C" w14:textId="23272861" w:rsidR="00BA24EC" w:rsidRPr="00C902D4" w:rsidRDefault="00026B4A" w:rsidP="00AF7805">
            <w:pPr>
              <w:spacing w:line="360" w:lineRule="auto"/>
              <w:rPr>
                <w:rFonts w:ascii="Arial" w:hAnsi="Arial" w:cs="Arial"/>
                <w:sz w:val="20"/>
              </w:rPr>
            </w:pPr>
            <w:r w:rsidRPr="00C902D4">
              <w:rPr>
                <w:rFonts w:ascii="Arial" w:hAnsi="Arial" w:cs="Arial"/>
                <w:sz w:val="20"/>
              </w:rPr>
              <w:t>Tên của phòng ban/ đơn vị</w:t>
            </w:r>
          </w:p>
        </w:tc>
        <w:tc>
          <w:tcPr>
            <w:tcW w:w="0" w:type="auto"/>
            <w:tcBorders>
              <w:top w:val="nil"/>
              <w:left w:val="nil"/>
              <w:bottom w:val="single" w:sz="8" w:space="0" w:color="auto"/>
              <w:right w:val="single" w:sz="8" w:space="0" w:color="auto"/>
            </w:tcBorders>
            <w:shd w:val="clear" w:color="auto" w:fill="auto"/>
            <w:vAlign w:val="center"/>
          </w:tcPr>
          <w:p w14:paraId="528268F9" w14:textId="6302E7F2" w:rsidR="00BA24EC" w:rsidRPr="00C902D4" w:rsidRDefault="00BA24EC" w:rsidP="00AF7805">
            <w:pPr>
              <w:spacing w:line="360" w:lineRule="auto"/>
              <w:rPr>
                <w:rFonts w:ascii="Arial" w:hAnsi="Arial" w:cs="Arial"/>
                <w:sz w:val="20"/>
              </w:rPr>
            </w:pPr>
            <w:r w:rsidRPr="00C902D4">
              <w:rPr>
                <w:rFonts w:ascii="Arial" w:hAnsi="Arial" w:cs="Arial"/>
                <w:sz w:val="20"/>
              </w:rPr>
              <w:t>Textbox</w:t>
            </w:r>
          </w:p>
        </w:tc>
      </w:tr>
      <w:tr w:rsidR="00BA24EC" w:rsidRPr="00C902D4" w14:paraId="78EB0DB5"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022B0AAD" w14:textId="77777777"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8453224" w14:textId="62E5E462" w:rsidR="00BA24EC" w:rsidRPr="00C902D4" w:rsidRDefault="00BA24EC" w:rsidP="00AF7805">
            <w:pPr>
              <w:spacing w:line="360" w:lineRule="auto"/>
              <w:rPr>
                <w:rFonts w:ascii="Arial" w:hAnsi="Arial" w:cs="Arial"/>
                <w:sz w:val="20"/>
              </w:rPr>
            </w:pPr>
            <w:r w:rsidRPr="00C902D4">
              <w:rPr>
                <w:rFonts w:ascii="Arial" w:hAnsi="Arial" w:cs="Arial"/>
                <w:sz w:val="20"/>
              </w:rPr>
              <w:t>Tên tiếng anh</w:t>
            </w:r>
          </w:p>
        </w:tc>
        <w:tc>
          <w:tcPr>
            <w:tcW w:w="0" w:type="auto"/>
            <w:tcBorders>
              <w:top w:val="nil"/>
              <w:left w:val="nil"/>
              <w:bottom w:val="single" w:sz="8" w:space="0" w:color="auto"/>
              <w:right w:val="single" w:sz="8" w:space="0" w:color="auto"/>
            </w:tcBorders>
            <w:shd w:val="clear" w:color="auto" w:fill="auto"/>
            <w:vAlign w:val="center"/>
          </w:tcPr>
          <w:p w14:paraId="21A157C3" w14:textId="53114752" w:rsidR="00BA24EC" w:rsidRPr="00C902D4" w:rsidRDefault="00BA24EC" w:rsidP="00AF7805">
            <w:pPr>
              <w:spacing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45B0A5A9" w14:textId="58E9E4F6"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24D02BB9" w14:textId="1B04BBF0" w:rsidR="00BA24EC" w:rsidRPr="00C902D4" w:rsidRDefault="00BA24EC" w:rsidP="00AF7805">
            <w:pPr>
              <w:spacing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612A1E30"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7D50A4E"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2F91745" w14:textId="01BEF3F9" w:rsidR="00BA24EC" w:rsidRPr="00C902D4" w:rsidRDefault="00026B4A" w:rsidP="00AF7805">
            <w:pPr>
              <w:spacing w:line="360" w:lineRule="auto"/>
              <w:rPr>
                <w:rFonts w:ascii="Arial" w:hAnsi="Arial" w:cs="Arial"/>
                <w:sz w:val="20"/>
              </w:rPr>
            </w:pPr>
            <w:r w:rsidRPr="00C902D4">
              <w:rPr>
                <w:rFonts w:ascii="Arial" w:hAnsi="Arial" w:cs="Arial"/>
                <w:sz w:val="20"/>
              </w:rPr>
              <w:t>Tên tiếng Anh của đơn vị/phòng ban</w:t>
            </w:r>
          </w:p>
        </w:tc>
        <w:tc>
          <w:tcPr>
            <w:tcW w:w="0" w:type="auto"/>
            <w:tcBorders>
              <w:top w:val="nil"/>
              <w:left w:val="nil"/>
              <w:bottom w:val="single" w:sz="8" w:space="0" w:color="auto"/>
              <w:right w:val="single" w:sz="8" w:space="0" w:color="auto"/>
            </w:tcBorders>
            <w:shd w:val="clear" w:color="auto" w:fill="auto"/>
            <w:vAlign w:val="center"/>
          </w:tcPr>
          <w:p w14:paraId="18FE901B" w14:textId="666B4296" w:rsidR="00BA24EC" w:rsidRPr="00C902D4" w:rsidRDefault="00BA24EC" w:rsidP="00AF7805">
            <w:pPr>
              <w:spacing w:line="360" w:lineRule="auto"/>
              <w:rPr>
                <w:rFonts w:ascii="Arial" w:hAnsi="Arial" w:cs="Arial"/>
                <w:sz w:val="20"/>
              </w:rPr>
            </w:pPr>
            <w:r w:rsidRPr="00C902D4">
              <w:rPr>
                <w:rFonts w:ascii="Arial" w:hAnsi="Arial" w:cs="Arial"/>
                <w:sz w:val="20"/>
              </w:rPr>
              <w:t>Textbox</w:t>
            </w:r>
          </w:p>
        </w:tc>
      </w:tr>
      <w:tr w:rsidR="00BA24EC" w:rsidRPr="00C902D4" w14:paraId="6B67BBB8"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34CA32E7" w14:textId="0CE35E63"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C0F89EE"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Tên viết tắt</w:t>
            </w:r>
          </w:p>
        </w:tc>
        <w:tc>
          <w:tcPr>
            <w:tcW w:w="0" w:type="auto"/>
            <w:tcBorders>
              <w:top w:val="nil"/>
              <w:left w:val="nil"/>
              <w:bottom w:val="single" w:sz="8" w:space="0" w:color="auto"/>
              <w:right w:val="single" w:sz="8" w:space="0" w:color="auto"/>
            </w:tcBorders>
            <w:shd w:val="clear" w:color="auto" w:fill="auto"/>
            <w:vAlign w:val="center"/>
          </w:tcPr>
          <w:p w14:paraId="0B2B4A47"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16CD3EF7"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5AF553E8"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10A0E4BE"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74115D"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ACAC314"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 xml:space="preserve">Ký hiệu viết tắt hoặc mã quy ước đơn vị </w:t>
            </w:r>
          </w:p>
        </w:tc>
        <w:tc>
          <w:tcPr>
            <w:tcW w:w="0" w:type="auto"/>
            <w:tcBorders>
              <w:top w:val="nil"/>
              <w:left w:val="nil"/>
              <w:bottom w:val="single" w:sz="8" w:space="0" w:color="auto"/>
              <w:right w:val="single" w:sz="8" w:space="0" w:color="auto"/>
            </w:tcBorders>
            <w:shd w:val="clear" w:color="auto" w:fill="auto"/>
            <w:vAlign w:val="center"/>
          </w:tcPr>
          <w:p w14:paraId="1FAA82C6"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Textbox</w:t>
            </w:r>
          </w:p>
        </w:tc>
      </w:tr>
      <w:tr w:rsidR="00BA24EC" w:rsidRPr="00C902D4" w14:paraId="30542E23"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0599813A" w14:textId="09A8A4A8"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CFF3974" w14:textId="166BB26F" w:rsidR="00BA24EC" w:rsidRPr="00C902D4" w:rsidRDefault="00BA24EC" w:rsidP="00AF7805">
            <w:pPr>
              <w:spacing w:line="360" w:lineRule="auto"/>
              <w:rPr>
                <w:rFonts w:ascii="Arial" w:hAnsi="Arial" w:cs="Arial"/>
                <w:sz w:val="20"/>
              </w:rPr>
            </w:pPr>
            <w:r w:rsidRPr="00C902D4">
              <w:rPr>
                <w:rFonts w:ascii="Arial" w:hAnsi="Arial" w:cs="Arial"/>
                <w:sz w:val="20"/>
              </w:rPr>
              <w:t>Thứ tự sắp xếp</w:t>
            </w:r>
          </w:p>
        </w:tc>
        <w:tc>
          <w:tcPr>
            <w:tcW w:w="0" w:type="auto"/>
            <w:tcBorders>
              <w:top w:val="nil"/>
              <w:left w:val="nil"/>
              <w:bottom w:val="single" w:sz="8" w:space="0" w:color="auto"/>
              <w:right w:val="single" w:sz="8" w:space="0" w:color="auto"/>
            </w:tcBorders>
            <w:shd w:val="clear" w:color="auto" w:fill="auto"/>
            <w:vAlign w:val="center"/>
          </w:tcPr>
          <w:p w14:paraId="164BF780" w14:textId="3CA9196D"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8" w:space="0" w:color="auto"/>
              <w:right w:val="single" w:sz="8" w:space="0" w:color="auto"/>
            </w:tcBorders>
            <w:shd w:val="clear" w:color="auto" w:fill="auto"/>
            <w:vAlign w:val="center"/>
          </w:tcPr>
          <w:p w14:paraId="7B62B3C0" w14:textId="3E4140EA"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8" w:space="0" w:color="auto"/>
              <w:right w:val="single" w:sz="8" w:space="0" w:color="auto"/>
            </w:tcBorders>
            <w:shd w:val="clear" w:color="auto" w:fill="auto"/>
            <w:vAlign w:val="center"/>
          </w:tcPr>
          <w:p w14:paraId="1496CD2E" w14:textId="6864346F"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8" w:space="0" w:color="auto"/>
              <w:right w:val="single" w:sz="8" w:space="0" w:color="auto"/>
            </w:tcBorders>
            <w:shd w:val="clear" w:color="auto" w:fill="auto"/>
            <w:vAlign w:val="center"/>
          </w:tcPr>
          <w:p w14:paraId="784A1E12"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E7099DD"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0CBA0E8" w14:textId="4B97565A" w:rsidR="00BA24EC" w:rsidRPr="00C902D4" w:rsidRDefault="00026B4A" w:rsidP="00AF7805">
            <w:pPr>
              <w:spacing w:line="360" w:lineRule="auto"/>
              <w:rPr>
                <w:rFonts w:ascii="Arial" w:hAnsi="Arial" w:cs="Arial"/>
                <w:sz w:val="20"/>
              </w:rPr>
            </w:pPr>
            <w:r w:rsidRPr="00C902D4">
              <w:rPr>
                <w:rFonts w:ascii="Arial" w:hAnsi="Arial" w:cs="Arial"/>
                <w:color w:val="000000"/>
                <w:sz w:val="20"/>
                <w:lang w:eastAsia="ja-JP"/>
              </w:rPr>
              <w:t>Thứ tự sắp xếp vị trí trên SDTC (thứ tự sắp xếp trong cùng cấp trên), khi sắp xếp thứ tự hiển thị hệ thống sắp xếp theo thứ tự, nếu trường hợp trùng số thì đưa ra cảnh báo và không cho lưu, trường hợp đó người dùng nhập giá trị khác</w:t>
            </w:r>
          </w:p>
        </w:tc>
        <w:tc>
          <w:tcPr>
            <w:tcW w:w="0" w:type="auto"/>
            <w:tcBorders>
              <w:top w:val="nil"/>
              <w:left w:val="nil"/>
              <w:bottom w:val="single" w:sz="8" w:space="0" w:color="auto"/>
              <w:right w:val="single" w:sz="8" w:space="0" w:color="auto"/>
            </w:tcBorders>
            <w:shd w:val="clear" w:color="auto" w:fill="auto"/>
            <w:vAlign w:val="center"/>
          </w:tcPr>
          <w:p w14:paraId="2EE8B428" w14:textId="673C87F3"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BA24EC" w:rsidRPr="00C902D4" w14:paraId="4DCA3A05"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287AB2C2" w14:textId="25C16659"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6287F3E" w14:textId="77777777" w:rsidR="00BA24EC" w:rsidRPr="00C902D4" w:rsidRDefault="00BA24EC" w:rsidP="00AF7805">
            <w:pPr>
              <w:spacing w:line="360" w:lineRule="auto"/>
              <w:rPr>
                <w:rFonts w:ascii="Arial" w:hAnsi="Arial" w:cs="Arial"/>
                <w:sz w:val="20"/>
              </w:rPr>
            </w:pPr>
            <w:r w:rsidRPr="00C902D4">
              <w:rPr>
                <w:rFonts w:ascii="Arial" w:hAnsi="Arial" w:cs="Arial"/>
                <w:sz w:val="20"/>
              </w:rPr>
              <w:t>Ngày thành  lập</w:t>
            </w:r>
          </w:p>
        </w:tc>
        <w:tc>
          <w:tcPr>
            <w:tcW w:w="0" w:type="auto"/>
            <w:tcBorders>
              <w:top w:val="nil"/>
              <w:left w:val="nil"/>
              <w:bottom w:val="single" w:sz="8" w:space="0" w:color="auto"/>
              <w:right w:val="single" w:sz="8" w:space="0" w:color="auto"/>
            </w:tcBorders>
            <w:shd w:val="clear" w:color="auto" w:fill="auto"/>
            <w:vAlign w:val="center"/>
          </w:tcPr>
          <w:p w14:paraId="5AA61AEE"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3163F926"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6359F4BA"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0D0E802E"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0581AD0"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F095695" w14:textId="607D6FDF" w:rsidR="00BA24EC" w:rsidRPr="00C902D4" w:rsidRDefault="00503E61" w:rsidP="00AF7805">
            <w:pPr>
              <w:spacing w:line="360" w:lineRule="auto"/>
              <w:rPr>
                <w:rFonts w:ascii="Arial" w:hAnsi="Arial" w:cs="Arial"/>
                <w:color w:val="000000"/>
                <w:sz w:val="20"/>
                <w:lang w:eastAsia="ja-JP"/>
              </w:rPr>
            </w:pPr>
            <w:r w:rsidRPr="00C902D4">
              <w:rPr>
                <w:rFonts w:ascii="Arial" w:hAnsi="Arial" w:cs="Arial"/>
                <w:sz w:val="20"/>
              </w:rPr>
              <w:t>Ngày thành lập của đơn vị</w:t>
            </w:r>
          </w:p>
        </w:tc>
        <w:tc>
          <w:tcPr>
            <w:tcW w:w="0" w:type="auto"/>
            <w:tcBorders>
              <w:top w:val="nil"/>
              <w:left w:val="nil"/>
              <w:bottom w:val="single" w:sz="8" w:space="0" w:color="auto"/>
              <w:right w:val="single" w:sz="8" w:space="0" w:color="auto"/>
            </w:tcBorders>
            <w:shd w:val="clear" w:color="auto" w:fill="auto"/>
            <w:vAlign w:val="center"/>
          </w:tcPr>
          <w:p w14:paraId="344B74BD" w14:textId="090A3B6A" w:rsidR="00BA24EC" w:rsidRPr="00C902D4" w:rsidRDefault="00503E61"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dd/mm/yyyy</w:t>
            </w:r>
          </w:p>
        </w:tc>
      </w:tr>
      <w:tr w:rsidR="00BA24EC" w:rsidRPr="00C902D4" w14:paraId="2ADE6171"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6220B6F8" w14:textId="07802958" w:rsidR="00BA24EC" w:rsidRPr="00C902D4" w:rsidRDefault="00BA24E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C182A2D" w14:textId="77777777" w:rsidR="00BA24EC" w:rsidRPr="00C902D4" w:rsidRDefault="00BA24EC" w:rsidP="00AF7805">
            <w:pPr>
              <w:spacing w:line="360" w:lineRule="auto"/>
              <w:rPr>
                <w:rFonts w:ascii="Arial" w:hAnsi="Arial" w:cs="Arial"/>
                <w:sz w:val="20"/>
              </w:rPr>
            </w:pPr>
            <w:r w:rsidRPr="00C902D4">
              <w:rPr>
                <w:rFonts w:ascii="Arial" w:hAnsi="Arial" w:cs="Arial"/>
                <w:sz w:val="20"/>
              </w:rPr>
              <w:t>Ngày giải thể</w:t>
            </w:r>
          </w:p>
        </w:tc>
        <w:tc>
          <w:tcPr>
            <w:tcW w:w="0" w:type="auto"/>
            <w:tcBorders>
              <w:top w:val="nil"/>
              <w:left w:val="nil"/>
              <w:bottom w:val="single" w:sz="8" w:space="0" w:color="auto"/>
              <w:right w:val="single" w:sz="8" w:space="0" w:color="auto"/>
            </w:tcBorders>
            <w:shd w:val="clear" w:color="auto" w:fill="auto"/>
            <w:vAlign w:val="center"/>
          </w:tcPr>
          <w:p w14:paraId="6616D145"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8" w:space="0" w:color="auto"/>
              <w:right w:val="single" w:sz="8" w:space="0" w:color="auto"/>
            </w:tcBorders>
            <w:shd w:val="clear" w:color="auto" w:fill="auto"/>
            <w:vAlign w:val="center"/>
          </w:tcPr>
          <w:p w14:paraId="14672481"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53F01392" w14:textId="77777777" w:rsidR="00BA24EC" w:rsidRPr="00C902D4" w:rsidRDefault="00BA24EC"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3C2BB669"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01A2F9" w14:textId="77777777" w:rsidR="00BA24EC" w:rsidRPr="00C902D4" w:rsidRDefault="00BA24E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F74A8C2" w14:textId="297ADBF7" w:rsidR="00503E61" w:rsidRPr="00C902D4" w:rsidRDefault="00503E61" w:rsidP="00AF7805">
            <w:pPr>
              <w:spacing w:line="360" w:lineRule="auto"/>
              <w:rPr>
                <w:rFonts w:ascii="Arial" w:hAnsi="Arial" w:cs="Arial"/>
                <w:color w:val="000000"/>
                <w:sz w:val="20"/>
                <w:lang w:eastAsia="ja-JP"/>
              </w:rPr>
            </w:pPr>
            <w:r w:rsidRPr="00C902D4">
              <w:rPr>
                <w:rFonts w:ascii="Arial" w:hAnsi="Arial" w:cs="Arial"/>
                <w:sz w:val="20"/>
              </w:rPr>
              <w:t>Ngày giải thể của đơn vị</w:t>
            </w:r>
          </w:p>
          <w:p w14:paraId="7DD61992" w14:textId="0904AF0C" w:rsidR="006B7A2B" w:rsidRPr="00C902D4" w:rsidRDefault="006B7A2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Ngày giải thể &gt; Ngày thành lập</w:t>
            </w:r>
          </w:p>
        </w:tc>
        <w:tc>
          <w:tcPr>
            <w:tcW w:w="0" w:type="auto"/>
            <w:tcBorders>
              <w:top w:val="nil"/>
              <w:left w:val="nil"/>
              <w:bottom w:val="single" w:sz="8" w:space="0" w:color="auto"/>
              <w:right w:val="single" w:sz="8" w:space="0" w:color="auto"/>
            </w:tcBorders>
            <w:shd w:val="clear" w:color="auto" w:fill="auto"/>
            <w:vAlign w:val="center"/>
          </w:tcPr>
          <w:p w14:paraId="19A004A1" w14:textId="45D6AF66" w:rsidR="00BA24EC" w:rsidRPr="00C902D4" w:rsidRDefault="00503E61"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dd/mm/yyyy</w:t>
            </w:r>
          </w:p>
        </w:tc>
      </w:tr>
      <w:tr w:rsidR="0097262C" w:rsidRPr="00C902D4" w14:paraId="105798E1"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425D6F76" w14:textId="77777777" w:rsidR="0097262C" w:rsidRPr="00C902D4" w:rsidRDefault="0097262C"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589E261" w14:textId="0B90B653" w:rsidR="0097262C" w:rsidRPr="00C902D4" w:rsidRDefault="0097262C" w:rsidP="00AF7805">
            <w:pPr>
              <w:spacing w:line="360" w:lineRule="auto"/>
              <w:rPr>
                <w:rFonts w:ascii="Arial" w:hAnsi="Arial" w:cs="Arial"/>
                <w:sz w:val="20"/>
              </w:rPr>
            </w:pPr>
            <w:r w:rsidRPr="00C902D4">
              <w:rPr>
                <w:rFonts w:ascii="Arial" w:hAnsi="Arial" w:cs="Arial"/>
                <w:sz w:val="20"/>
              </w:rPr>
              <w:t>Mã đơn vị</w:t>
            </w:r>
          </w:p>
        </w:tc>
        <w:tc>
          <w:tcPr>
            <w:tcW w:w="0" w:type="auto"/>
            <w:tcBorders>
              <w:top w:val="nil"/>
              <w:left w:val="nil"/>
              <w:bottom w:val="single" w:sz="8" w:space="0" w:color="auto"/>
              <w:right w:val="single" w:sz="8" w:space="0" w:color="auto"/>
            </w:tcBorders>
            <w:shd w:val="clear" w:color="auto" w:fill="auto"/>
            <w:vAlign w:val="center"/>
          </w:tcPr>
          <w:p w14:paraId="65BE54EA" w14:textId="25760A80" w:rsidR="0097262C" w:rsidRPr="00C902D4" w:rsidRDefault="0097262C" w:rsidP="00AF7805">
            <w:pPr>
              <w:spacing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51CC7F41" w14:textId="55634D5F" w:rsidR="0097262C" w:rsidRPr="00C902D4" w:rsidRDefault="00B97521"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r w:rsidR="000D70EA" w:rsidRPr="00C902D4">
              <w:rPr>
                <w:rFonts w:ascii="Arial" w:hAnsi="Arial" w:cs="Arial"/>
                <w:color w:val="000000"/>
                <w:sz w:val="20"/>
                <w:lang w:eastAsia="ja-JP"/>
              </w:rPr>
              <w:t>0</w:t>
            </w:r>
          </w:p>
        </w:tc>
        <w:tc>
          <w:tcPr>
            <w:tcW w:w="0" w:type="auto"/>
            <w:tcBorders>
              <w:top w:val="nil"/>
              <w:left w:val="nil"/>
              <w:bottom w:val="single" w:sz="8" w:space="0" w:color="auto"/>
              <w:right w:val="single" w:sz="8" w:space="0" w:color="auto"/>
            </w:tcBorders>
            <w:shd w:val="clear" w:color="auto" w:fill="auto"/>
            <w:vAlign w:val="center"/>
          </w:tcPr>
          <w:p w14:paraId="2D3AD02F" w14:textId="57CF1306" w:rsidR="0097262C" w:rsidRPr="00C902D4" w:rsidRDefault="0097262C" w:rsidP="00AF7805">
            <w:pPr>
              <w:spacing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8" w:space="0" w:color="auto"/>
              <w:right w:val="single" w:sz="8" w:space="0" w:color="auto"/>
            </w:tcBorders>
            <w:shd w:val="clear" w:color="auto" w:fill="auto"/>
            <w:vAlign w:val="center"/>
          </w:tcPr>
          <w:p w14:paraId="4451604F" w14:textId="77777777" w:rsidR="0097262C" w:rsidRPr="00C902D4" w:rsidRDefault="0097262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0E88A40" w14:textId="77777777" w:rsidR="0097262C" w:rsidRPr="00C902D4" w:rsidRDefault="0097262C"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DFC3EB4" w14:textId="77777777" w:rsidR="00374E35" w:rsidRPr="00C902D4" w:rsidRDefault="00374E35"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đơn vị cấp 2 theo quy định ở dưới phần mô tả.</w:t>
            </w:r>
          </w:p>
          <w:p w14:paraId="740C5AAA" w14:textId="67A80866" w:rsidR="00027F2F" w:rsidRPr="00C902D4" w:rsidRDefault="00374E35"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phòng ban (cấp 3 trở xuống): Hệ thống tự động sinh mã đơn vị theo quy tắc: tên viết tắt yyyy/mm (năm, tháng thành lập)</w:t>
            </w:r>
          </w:p>
        </w:tc>
        <w:tc>
          <w:tcPr>
            <w:tcW w:w="0" w:type="auto"/>
            <w:tcBorders>
              <w:top w:val="nil"/>
              <w:left w:val="nil"/>
              <w:bottom w:val="single" w:sz="8" w:space="0" w:color="auto"/>
              <w:right w:val="single" w:sz="8" w:space="0" w:color="auto"/>
            </w:tcBorders>
            <w:shd w:val="clear" w:color="auto" w:fill="auto"/>
            <w:vAlign w:val="center"/>
          </w:tcPr>
          <w:p w14:paraId="18FF2C6A" w14:textId="3C7D9FD9" w:rsidR="0097262C" w:rsidRPr="00C902D4" w:rsidRDefault="0097262C" w:rsidP="00AF7805">
            <w:pPr>
              <w:spacing w:line="360" w:lineRule="auto"/>
              <w:rPr>
                <w:rFonts w:ascii="Arial" w:hAnsi="Arial" w:cs="Arial"/>
                <w:sz w:val="20"/>
              </w:rPr>
            </w:pPr>
            <w:r w:rsidRPr="00C902D4">
              <w:rPr>
                <w:rFonts w:ascii="Arial" w:hAnsi="Arial" w:cs="Arial"/>
                <w:sz w:val="20"/>
              </w:rPr>
              <w:t>Read-only</w:t>
            </w:r>
          </w:p>
        </w:tc>
      </w:tr>
      <w:tr w:rsidR="00A4265B" w:rsidRPr="00C902D4" w14:paraId="5DF7FDEB" w14:textId="77777777" w:rsidTr="00DF6AA2">
        <w:trPr>
          <w:trHeight w:val="727"/>
        </w:trPr>
        <w:tc>
          <w:tcPr>
            <w:tcW w:w="0" w:type="auto"/>
            <w:tcBorders>
              <w:top w:val="nil"/>
              <w:left w:val="single" w:sz="8" w:space="0" w:color="auto"/>
              <w:bottom w:val="single" w:sz="8" w:space="0" w:color="auto"/>
              <w:right w:val="single" w:sz="8" w:space="0" w:color="auto"/>
            </w:tcBorders>
            <w:shd w:val="clear" w:color="auto" w:fill="auto"/>
            <w:vAlign w:val="center"/>
          </w:tcPr>
          <w:p w14:paraId="52062285" w14:textId="417EB74A"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0673915" w14:textId="77777777" w:rsidR="00A4265B" w:rsidRPr="00C902D4" w:rsidRDefault="00A4265B" w:rsidP="00AF7805">
            <w:pPr>
              <w:spacing w:line="360" w:lineRule="auto"/>
              <w:rPr>
                <w:rFonts w:ascii="Arial" w:hAnsi="Arial" w:cs="Arial"/>
                <w:sz w:val="20"/>
              </w:rPr>
            </w:pPr>
            <w:r w:rsidRPr="00C902D4">
              <w:rPr>
                <w:rFonts w:ascii="Arial" w:hAnsi="Arial" w:cs="Arial"/>
                <w:sz w:val="20"/>
              </w:rPr>
              <w:t>Mã số thuế</w:t>
            </w:r>
          </w:p>
        </w:tc>
        <w:tc>
          <w:tcPr>
            <w:tcW w:w="0" w:type="auto"/>
            <w:tcBorders>
              <w:top w:val="nil"/>
              <w:left w:val="nil"/>
              <w:bottom w:val="single" w:sz="8" w:space="0" w:color="auto"/>
              <w:right w:val="single" w:sz="8" w:space="0" w:color="auto"/>
            </w:tcBorders>
            <w:shd w:val="clear" w:color="auto" w:fill="auto"/>
            <w:vAlign w:val="center"/>
          </w:tcPr>
          <w:p w14:paraId="2305C2A2"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2F0878D3"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8" w:space="0" w:color="auto"/>
              <w:right w:val="single" w:sz="8" w:space="0" w:color="auto"/>
            </w:tcBorders>
            <w:shd w:val="clear" w:color="auto" w:fill="auto"/>
            <w:vAlign w:val="center"/>
          </w:tcPr>
          <w:p w14:paraId="7310046D"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4886B844"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357ED7B"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F3E6D4A" w14:textId="4D80E519"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themeColor="text1"/>
                <w:sz w:val="20"/>
              </w:rPr>
              <w:t>Mã số thuế của đơn vị</w:t>
            </w:r>
          </w:p>
        </w:tc>
        <w:tc>
          <w:tcPr>
            <w:tcW w:w="0" w:type="auto"/>
            <w:tcBorders>
              <w:top w:val="nil"/>
              <w:left w:val="nil"/>
              <w:bottom w:val="single" w:sz="8" w:space="0" w:color="auto"/>
              <w:right w:val="single" w:sz="8" w:space="0" w:color="auto"/>
            </w:tcBorders>
            <w:shd w:val="clear" w:color="auto" w:fill="auto"/>
            <w:vAlign w:val="center"/>
          </w:tcPr>
          <w:p w14:paraId="68F36F0C"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Textbox</w:t>
            </w:r>
          </w:p>
        </w:tc>
      </w:tr>
      <w:tr w:rsidR="00A4265B" w:rsidRPr="00C902D4" w14:paraId="791266FE"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7F817317" w14:textId="77777777"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2429415A" w14:textId="64E95CB8" w:rsidR="00A4265B" w:rsidRPr="00C902D4" w:rsidRDefault="00A4265B" w:rsidP="00AF7805">
            <w:pPr>
              <w:spacing w:line="360" w:lineRule="auto"/>
              <w:rPr>
                <w:rFonts w:ascii="Arial" w:hAnsi="Arial" w:cs="Arial"/>
                <w:sz w:val="20"/>
                <w:highlight w:val="yellow"/>
              </w:rPr>
            </w:pPr>
            <w:r w:rsidRPr="00C902D4">
              <w:rPr>
                <w:rFonts w:ascii="Arial" w:hAnsi="Arial" w:cs="Arial"/>
                <w:sz w:val="20"/>
              </w:rPr>
              <w:t>Số điện thoại</w:t>
            </w:r>
          </w:p>
        </w:tc>
        <w:tc>
          <w:tcPr>
            <w:tcW w:w="0" w:type="auto"/>
            <w:tcBorders>
              <w:top w:val="nil"/>
              <w:left w:val="nil"/>
              <w:bottom w:val="single" w:sz="8" w:space="0" w:color="auto"/>
              <w:right w:val="single" w:sz="8" w:space="0" w:color="auto"/>
            </w:tcBorders>
            <w:shd w:val="clear" w:color="auto" w:fill="auto"/>
            <w:vAlign w:val="center"/>
          </w:tcPr>
          <w:p w14:paraId="5DBCE73F" w14:textId="22620D08" w:rsidR="00A4265B" w:rsidRPr="00C902D4" w:rsidRDefault="00A4265B" w:rsidP="00AF7805">
            <w:pPr>
              <w:spacing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330035A7" w14:textId="269AB809"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30</w:t>
            </w:r>
          </w:p>
        </w:tc>
        <w:tc>
          <w:tcPr>
            <w:tcW w:w="0" w:type="auto"/>
            <w:tcBorders>
              <w:top w:val="nil"/>
              <w:left w:val="nil"/>
              <w:bottom w:val="single" w:sz="8" w:space="0" w:color="auto"/>
              <w:right w:val="single" w:sz="8" w:space="0" w:color="auto"/>
            </w:tcBorders>
            <w:shd w:val="clear" w:color="auto" w:fill="auto"/>
            <w:vAlign w:val="center"/>
          </w:tcPr>
          <w:p w14:paraId="2A171260" w14:textId="1892F9BA" w:rsidR="00A4265B" w:rsidRPr="00C902D4" w:rsidRDefault="00A4265B" w:rsidP="00AF7805">
            <w:pPr>
              <w:spacing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228A405"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C294807"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6BD2A2E" w14:textId="64E1D1DD"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Số điện thoại của đơn vị</w:t>
            </w:r>
          </w:p>
        </w:tc>
        <w:tc>
          <w:tcPr>
            <w:tcW w:w="0" w:type="auto"/>
            <w:tcBorders>
              <w:top w:val="nil"/>
              <w:left w:val="nil"/>
              <w:bottom w:val="single" w:sz="8" w:space="0" w:color="auto"/>
              <w:right w:val="single" w:sz="8" w:space="0" w:color="auto"/>
            </w:tcBorders>
            <w:shd w:val="clear" w:color="auto" w:fill="auto"/>
            <w:vAlign w:val="center"/>
          </w:tcPr>
          <w:p w14:paraId="32080772" w14:textId="598320D9" w:rsidR="00A4265B" w:rsidRPr="00C902D4" w:rsidRDefault="00A4265B" w:rsidP="00AF7805">
            <w:pPr>
              <w:spacing w:line="360" w:lineRule="auto"/>
              <w:rPr>
                <w:rFonts w:ascii="Arial" w:hAnsi="Arial" w:cs="Arial"/>
                <w:sz w:val="20"/>
              </w:rPr>
            </w:pPr>
            <w:r w:rsidRPr="00C902D4">
              <w:rPr>
                <w:rFonts w:ascii="Arial" w:hAnsi="Arial" w:cs="Arial"/>
                <w:sz w:val="20"/>
              </w:rPr>
              <w:t>Textbox</w:t>
            </w:r>
          </w:p>
        </w:tc>
      </w:tr>
      <w:tr w:rsidR="00A4265B" w:rsidRPr="00C902D4" w14:paraId="2EFB05DD"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2569F704" w14:textId="77777777"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6D36121E" w14:textId="6CAA2EB7" w:rsidR="00A4265B" w:rsidRPr="00C902D4" w:rsidRDefault="00A4265B" w:rsidP="00AF7805">
            <w:pPr>
              <w:spacing w:line="360" w:lineRule="auto"/>
              <w:rPr>
                <w:rFonts w:ascii="Arial" w:hAnsi="Arial" w:cs="Arial"/>
                <w:sz w:val="20"/>
                <w:highlight w:val="yellow"/>
              </w:rPr>
            </w:pPr>
            <w:r w:rsidRPr="00C902D4">
              <w:rPr>
                <w:rFonts w:ascii="Arial" w:hAnsi="Arial" w:cs="Arial"/>
                <w:sz w:val="20"/>
              </w:rPr>
              <w:t>Số Fax</w:t>
            </w:r>
          </w:p>
        </w:tc>
        <w:tc>
          <w:tcPr>
            <w:tcW w:w="0" w:type="auto"/>
            <w:tcBorders>
              <w:top w:val="nil"/>
              <w:left w:val="nil"/>
              <w:bottom w:val="single" w:sz="8" w:space="0" w:color="auto"/>
              <w:right w:val="single" w:sz="8" w:space="0" w:color="auto"/>
            </w:tcBorders>
            <w:shd w:val="clear" w:color="auto" w:fill="auto"/>
            <w:vAlign w:val="center"/>
          </w:tcPr>
          <w:p w14:paraId="4E61F58B" w14:textId="77777777" w:rsidR="00A4265B" w:rsidRPr="00C902D4" w:rsidRDefault="00A4265B" w:rsidP="00AF7805">
            <w:pPr>
              <w:spacing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1F15BE06"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30</w:t>
            </w:r>
          </w:p>
        </w:tc>
        <w:tc>
          <w:tcPr>
            <w:tcW w:w="0" w:type="auto"/>
            <w:tcBorders>
              <w:top w:val="nil"/>
              <w:left w:val="nil"/>
              <w:bottom w:val="single" w:sz="8" w:space="0" w:color="auto"/>
              <w:right w:val="single" w:sz="8" w:space="0" w:color="auto"/>
            </w:tcBorders>
            <w:shd w:val="clear" w:color="auto" w:fill="auto"/>
            <w:vAlign w:val="center"/>
          </w:tcPr>
          <w:p w14:paraId="2027AE92" w14:textId="77777777" w:rsidR="00A4265B" w:rsidRPr="00C902D4" w:rsidRDefault="00A4265B" w:rsidP="00AF7805">
            <w:pPr>
              <w:spacing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D60C7F8"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4E44005"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7378F23B" w14:textId="463CE6B3"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Số fax của đơn vị</w:t>
            </w:r>
          </w:p>
        </w:tc>
        <w:tc>
          <w:tcPr>
            <w:tcW w:w="0" w:type="auto"/>
            <w:tcBorders>
              <w:top w:val="nil"/>
              <w:left w:val="nil"/>
              <w:bottom w:val="single" w:sz="8" w:space="0" w:color="auto"/>
              <w:right w:val="single" w:sz="8" w:space="0" w:color="auto"/>
            </w:tcBorders>
            <w:shd w:val="clear" w:color="auto" w:fill="auto"/>
            <w:vAlign w:val="center"/>
          </w:tcPr>
          <w:p w14:paraId="01F1A95D" w14:textId="77777777" w:rsidR="00A4265B" w:rsidRPr="00C902D4" w:rsidRDefault="00A4265B" w:rsidP="00AF7805">
            <w:pPr>
              <w:spacing w:line="360" w:lineRule="auto"/>
              <w:rPr>
                <w:rFonts w:ascii="Arial" w:hAnsi="Arial" w:cs="Arial"/>
                <w:sz w:val="20"/>
              </w:rPr>
            </w:pPr>
            <w:r w:rsidRPr="00C902D4">
              <w:rPr>
                <w:rFonts w:ascii="Arial" w:hAnsi="Arial" w:cs="Arial"/>
                <w:sz w:val="20"/>
              </w:rPr>
              <w:t>Textbox</w:t>
            </w:r>
          </w:p>
        </w:tc>
      </w:tr>
      <w:tr w:rsidR="00A4265B" w:rsidRPr="00C902D4" w14:paraId="3DE191BC" w14:textId="77777777" w:rsidTr="00DF6AA2">
        <w:trPr>
          <w:trHeight w:val="673"/>
        </w:trPr>
        <w:tc>
          <w:tcPr>
            <w:tcW w:w="0" w:type="auto"/>
            <w:tcBorders>
              <w:top w:val="nil"/>
              <w:left w:val="single" w:sz="8" w:space="0" w:color="auto"/>
              <w:bottom w:val="single" w:sz="8" w:space="0" w:color="auto"/>
              <w:right w:val="single" w:sz="8" w:space="0" w:color="auto"/>
            </w:tcBorders>
            <w:shd w:val="clear" w:color="auto" w:fill="auto"/>
            <w:vAlign w:val="center"/>
          </w:tcPr>
          <w:p w14:paraId="0E598577" w14:textId="77777777"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B61DDFB" w14:textId="354D4B44" w:rsidR="00A4265B" w:rsidRPr="00C902D4" w:rsidRDefault="00A4265B" w:rsidP="00AF7805">
            <w:pPr>
              <w:spacing w:line="360" w:lineRule="auto"/>
              <w:rPr>
                <w:rFonts w:ascii="Arial" w:hAnsi="Arial" w:cs="Arial"/>
                <w:color w:val="000000" w:themeColor="text1"/>
                <w:sz w:val="20"/>
              </w:rPr>
            </w:pPr>
            <w:r w:rsidRPr="00C902D4">
              <w:rPr>
                <w:rFonts w:ascii="Arial" w:hAnsi="Arial" w:cs="Arial"/>
                <w:sz w:val="20"/>
              </w:rPr>
              <w:t>Quản lý đơn vị</w:t>
            </w:r>
          </w:p>
        </w:tc>
        <w:tc>
          <w:tcPr>
            <w:tcW w:w="0" w:type="auto"/>
            <w:tcBorders>
              <w:top w:val="nil"/>
              <w:left w:val="nil"/>
              <w:bottom w:val="single" w:sz="8" w:space="0" w:color="auto"/>
              <w:right w:val="single" w:sz="8" w:space="0" w:color="auto"/>
            </w:tcBorders>
            <w:shd w:val="clear" w:color="auto" w:fill="auto"/>
            <w:vAlign w:val="center"/>
          </w:tcPr>
          <w:p w14:paraId="148D9F0F"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8" w:space="0" w:color="auto"/>
              <w:right w:val="single" w:sz="8" w:space="0" w:color="auto"/>
            </w:tcBorders>
            <w:shd w:val="clear" w:color="auto" w:fill="auto"/>
            <w:vAlign w:val="center"/>
          </w:tcPr>
          <w:p w14:paraId="181BB0C2"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8" w:space="0" w:color="auto"/>
              <w:right w:val="single" w:sz="8" w:space="0" w:color="auto"/>
            </w:tcBorders>
            <w:shd w:val="clear" w:color="auto" w:fill="auto"/>
            <w:vAlign w:val="center"/>
          </w:tcPr>
          <w:p w14:paraId="7958BFB1"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5CBED280" w14:textId="175D860D"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Gán vị trí chức danh sử dụng cho mỗi đơn vị</w:t>
            </w:r>
          </w:p>
        </w:tc>
        <w:tc>
          <w:tcPr>
            <w:tcW w:w="0" w:type="auto"/>
            <w:tcBorders>
              <w:top w:val="nil"/>
              <w:left w:val="nil"/>
              <w:bottom w:val="single" w:sz="8" w:space="0" w:color="auto"/>
              <w:right w:val="single" w:sz="8" w:space="0" w:color="auto"/>
            </w:tcBorders>
            <w:shd w:val="clear" w:color="auto" w:fill="auto"/>
            <w:vAlign w:val="center"/>
          </w:tcPr>
          <w:p w14:paraId="1F9E533E"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49BB8BD4" w14:textId="0F73C2B5"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Chọn chức danh đứng đầu của đơn vị</w:t>
            </w:r>
          </w:p>
        </w:tc>
        <w:tc>
          <w:tcPr>
            <w:tcW w:w="0" w:type="auto"/>
            <w:tcBorders>
              <w:top w:val="nil"/>
              <w:left w:val="nil"/>
              <w:bottom w:val="single" w:sz="8" w:space="0" w:color="auto"/>
              <w:right w:val="single" w:sz="8" w:space="0" w:color="auto"/>
            </w:tcBorders>
            <w:shd w:val="clear" w:color="auto" w:fill="auto"/>
            <w:vAlign w:val="center"/>
          </w:tcPr>
          <w:p w14:paraId="592364DF"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Combobox</w:t>
            </w:r>
          </w:p>
        </w:tc>
      </w:tr>
      <w:tr w:rsidR="00A4265B" w:rsidRPr="00C902D4" w14:paraId="50D18DD1"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11A0A128" w14:textId="620349DE"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5A53366C" w14:textId="77777777" w:rsidR="00A4265B" w:rsidRPr="00C902D4" w:rsidRDefault="00A4265B" w:rsidP="00AF7805">
            <w:pPr>
              <w:spacing w:line="360" w:lineRule="auto"/>
              <w:rPr>
                <w:rFonts w:ascii="Arial" w:hAnsi="Arial" w:cs="Arial"/>
                <w:sz w:val="20"/>
              </w:rPr>
            </w:pPr>
            <w:r w:rsidRPr="00C902D4">
              <w:rPr>
                <w:rFonts w:ascii="Arial" w:hAnsi="Arial" w:cs="Arial"/>
                <w:sz w:val="20"/>
              </w:rPr>
              <w:t>Họ tên</w:t>
            </w:r>
          </w:p>
        </w:tc>
        <w:tc>
          <w:tcPr>
            <w:tcW w:w="0" w:type="auto"/>
            <w:tcBorders>
              <w:top w:val="nil"/>
              <w:left w:val="nil"/>
              <w:bottom w:val="single" w:sz="8" w:space="0" w:color="auto"/>
              <w:right w:val="single" w:sz="8" w:space="0" w:color="auto"/>
            </w:tcBorders>
            <w:shd w:val="clear" w:color="auto" w:fill="auto"/>
            <w:vAlign w:val="center"/>
          </w:tcPr>
          <w:p w14:paraId="455BC498"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6C91E29E"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8" w:space="0" w:color="auto"/>
              <w:right w:val="single" w:sz="8" w:space="0" w:color="auto"/>
            </w:tcBorders>
            <w:shd w:val="clear" w:color="auto" w:fill="auto"/>
            <w:vAlign w:val="center"/>
          </w:tcPr>
          <w:p w14:paraId="33AFBAB7"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779AC6EF"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07CEB178"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F7AF8C6" w14:textId="376CE893"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Hiển thị tên người đứng đầu đơn vị theo chức danh. Hệ thống tự động update họ tên người theo chức danh được chọn QLĐV khi có thay đổi nhân sự</w:t>
            </w:r>
          </w:p>
        </w:tc>
        <w:tc>
          <w:tcPr>
            <w:tcW w:w="0" w:type="auto"/>
            <w:tcBorders>
              <w:top w:val="nil"/>
              <w:left w:val="nil"/>
              <w:bottom w:val="single" w:sz="8" w:space="0" w:color="auto"/>
              <w:right w:val="single" w:sz="8" w:space="0" w:color="auto"/>
            </w:tcBorders>
            <w:shd w:val="clear" w:color="auto" w:fill="auto"/>
            <w:vAlign w:val="center"/>
          </w:tcPr>
          <w:p w14:paraId="4BA695E7"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Read-only</w:t>
            </w:r>
          </w:p>
        </w:tc>
      </w:tr>
      <w:tr w:rsidR="00A4265B" w:rsidRPr="00C902D4" w14:paraId="593A28F8" w14:textId="77777777" w:rsidTr="00DF6AA2">
        <w:trPr>
          <w:trHeight w:val="1335"/>
        </w:trPr>
        <w:tc>
          <w:tcPr>
            <w:tcW w:w="0" w:type="auto"/>
            <w:tcBorders>
              <w:top w:val="nil"/>
              <w:left w:val="single" w:sz="8" w:space="0" w:color="auto"/>
              <w:bottom w:val="single" w:sz="8" w:space="0" w:color="auto"/>
              <w:right w:val="single" w:sz="8" w:space="0" w:color="auto"/>
            </w:tcBorders>
            <w:shd w:val="clear" w:color="auto" w:fill="auto"/>
            <w:vAlign w:val="center"/>
          </w:tcPr>
          <w:p w14:paraId="304CF46F" w14:textId="5ABED39C"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34A0BA3" w14:textId="77777777" w:rsidR="00A4265B" w:rsidRPr="00C902D4" w:rsidRDefault="00A4265B" w:rsidP="00AF7805">
            <w:pPr>
              <w:spacing w:line="360" w:lineRule="auto"/>
              <w:rPr>
                <w:rFonts w:ascii="Arial" w:hAnsi="Arial" w:cs="Arial"/>
                <w:sz w:val="20"/>
              </w:rPr>
            </w:pPr>
            <w:r w:rsidRPr="00C902D4">
              <w:rPr>
                <w:rFonts w:ascii="Arial" w:hAnsi="Arial" w:cs="Arial"/>
                <w:sz w:val="20"/>
              </w:rPr>
              <w:t>Địa chỉ</w:t>
            </w:r>
          </w:p>
        </w:tc>
        <w:tc>
          <w:tcPr>
            <w:tcW w:w="0" w:type="auto"/>
            <w:tcBorders>
              <w:top w:val="nil"/>
              <w:left w:val="nil"/>
              <w:bottom w:val="single" w:sz="8" w:space="0" w:color="auto"/>
              <w:right w:val="single" w:sz="8" w:space="0" w:color="auto"/>
            </w:tcBorders>
            <w:shd w:val="clear" w:color="auto" w:fill="auto"/>
            <w:vAlign w:val="center"/>
          </w:tcPr>
          <w:p w14:paraId="1AAD205E"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8" w:space="0" w:color="auto"/>
              <w:right w:val="single" w:sz="8" w:space="0" w:color="auto"/>
            </w:tcBorders>
            <w:shd w:val="clear" w:color="auto" w:fill="auto"/>
            <w:vAlign w:val="center"/>
          </w:tcPr>
          <w:p w14:paraId="7EBF79CE"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8" w:space="0" w:color="auto"/>
              <w:right w:val="single" w:sz="8" w:space="0" w:color="auto"/>
            </w:tcBorders>
            <w:shd w:val="clear" w:color="auto" w:fill="auto"/>
            <w:vAlign w:val="center"/>
          </w:tcPr>
          <w:p w14:paraId="12B0D4DE"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8" w:space="0" w:color="auto"/>
              <w:right w:val="single" w:sz="8" w:space="0" w:color="auto"/>
            </w:tcBorders>
            <w:shd w:val="clear" w:color="auto" w:fill="auto"/>
            <w:vAlign w:val="center"/>
          </w:tcPr>
          <w:p w14:paraId="24E2F409"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31B8B744"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8" w:space="0" w:color="auto"/>
              <w:right w:val="single" w:sz="8" w:space="0" w:color="auto"/>
            </w:tcBorders>
            <w:shd w:val="clear" w:color="auto" w:fill="auto"/>
            <w:vAlign w:val="center"/>
          </w:tcPr>
          <w:p w14:paraId="165B75CF" w14:textId="682310AA"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Địa chỉ của đơn vị</w:t>
            </w:r>
          </w:p>
        </w:tc>
        <w:tc>
          <w:tcPr>
            <w:tcW w:w="0" w:type="auto"/>
            <w:tcBorders>
              <w:top w:val="nil"/>
              <w:left w:val="nil"/>
              <w:bottom w:val="single" w:sz="8" w:space="0" w:color="auto"/>
              <w:right w:val="single" w:sz="8" w:space="0" w:color="auto"/>
            </w:tcBorders>
            <w:shd w:val="clear" w:color="auto" w:fill="auto"/>
            <w:vAlign w:val="center"/>
          </w:tcPr>
          <w:p w14:paraId="4DC35253"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Textbox</w:t>
            </w:r>
          </w:p>
        </w:tc>
      </w:tr>
      <w:tr w:rsidR="00A4265B" w:rsidRPr="00C902D4" w14:paraId="7E35184E" w14:textId="77777777" w:rsidTr="00DF6AA2">
        <w:trPr>
          <w:trHeight w:val="1335"/>
        </w:trPr>
        <w:tc>
          <w:tcPr>
            <w:tcW w:w="0" w:type="auto"/>
            <w:tcBorders>
              <w:top w:val="nil"/>
              <w:left w:val="single" w:sz="8" w:space="0" w:color="auto"/>
              <w:bottom w:val="single" w:sz="4" w:space="0" w:color="auto"/>
              <w:right w:val="single" w:sz="8" w:space="0" w:color="auto"/>
            </w:tcBorders>
            <w:shd w:val="clear" w:color="auto" w:fill="auto"/>
            <w:vAlign w:val="center"/>
          </w:tcPr>
          <w:p w14:paraId="20689A46" w14:textId="4E302F9A"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67F33868" w14:textId="77777777" w:rsidR="00A4265B" w:rsidRPr="00C902D4" w:rsidRDefault="00A4265B" w:rsidP="00AF7805">
            <w:pPr>
              <w:spacing w:line="360" w:lineRule="auto"/>
              <w:rPr>
                <w:rFonts w:ascii="Arial" w:hAnsi="Arial" w:cs="Arial"/>
                <w:sz w:val="20"/>
              </w:rPr>
            </w:pPr>
            <w:r w:rsidRPr="00C902D4">
              <w:rPr>
                <w:rFonts w:ascii="Arial" w:hAnsi="Arial" w:cs="Arial"/>
                <w:sz w:val="20"/>
              </w:rPr>
              <w:t>Logo</w:t>
            </w:r>
          </w:p>
        </w:tc>
        <w:tc>
          <w:tcPr>
            <w:tcW w:w="0" w:type="auto"/>
            <w:tcBorders>
              <w:top w:val="nil"/>
              <w:left w:val="nil"/>
              <w:bottom w:val="single" w:sz="4" w:space="0" w:color="auto"/>
              <w:right w:val="single" w:sz="8" w:space="0" w:color="auto"/>
            </w:tcBorders>
            <w:shd w:val="clear" w:color="auto" w:fill="auto"/>
            <w:vAlign w:val="center"/>
          </w:tcPr>
          <w:p w14:paraId="78C7EAD5"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Ảnh</w:t>
            </w:r>
          </w:p>
        </w:tc>
        <w:tc>
          <w:tcPr>
            <w:tcW w:w="0" w:type="auto"/>
            <w:tcBorders>
              <w:top w:val="nil"/>
              <w:left w:val="nil"/>
              <w:bottom w:val="single" w:sz="4" w:space="0" w:color="auto"/>
              <w:right w:val="single" w:sz="8" w:space="0" w:color="auto"/>
            </w:tcBorders>
            <w:shd w:val="clear" w:color="auto" w:fill="auto"/>
            <w:vAlign w:val="center"/>
          </w:tcPr>
          <w:p w14:paraId="2888F3A7" w14:textId="1787E5AA"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8" w:space="0" w:color="auto"/>
            </w:tcBorders>
            <w:shd w:val="clear" w:color="auto" w:fill="auto"/>
            <w:vAlign w:val="center"/>
          </w:tcPr>
          <w:p w14:paraId="28F81454"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8" w:space="0" w:color="auto"/>
            </w:tcBorders>
            <w:shd w:val="clear" w:color="auto" w:fill="auto"/>
            <w:vAlign w:val="center"/>
          </w:tcPr>
          <w:p w14:paraId="50309901"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736AA7EE"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8" w:space="0" w:color="auto"/>
            </w:tcBorders>
            <w:shd w:val="clear" w:color="auto" w:fill="auto"/>
            <w:vAlign w:val="center"/>
          </w:tcPr>
          <w:p w14:paraId="5DB95D3B" w14:textId="3FED086B"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Cho phép insert logo của đơn vị cấp 2 (sử dụng để sau in ra biểu mẫu QĐ, HĐ)</w:t>
            </w:r>
          </w:p>
        </w:tc>
        <w:tc>
          <w:tcPr>
            <w:tcW w:w="0" w:type="auto"/>
            <w:tcBorders>
              <w:top w:val="nil"/>
              <w:left w:val="nil"/>
              <w:bottom w:val="single" w:sz="4" w:space="0" w:color="auto"/>
              <w:right w:val="single" w:sz="8" w:space="0" w:color="auto"/>
            </w:tcBorders>
            <w:shd w:val="clear" w:color="auto" w:fill="auto"/>
            <w:vAlign w:val="center"/>
          </w:tcPr>
          <w:p w14:paraId="2B3A7F5F"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Upload file</w:t>
            </w:r>
          </w:p>
        </w:tc>
      </w:tr>
      <w:tr w:rsidR="00A4265B" w:rsidRPr="00C902D4" w14:paraId="1D8D210C" w14:textId="77777777" w:rsidTr="00DF6AA2">
        <w:trPr>
          <w:trHeight w:val="133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F25C66" w14:textId="27CC618B" w:rsidR="00A4265B" w:rsidRPr="00C902D4" w:rsidRDefault="00A4265B" w:rsidP="00AF7805">
            <w:pPr>
              <w:pStyle w:val="ListParagraph"/>
              <w:numPr>
                <w:ilvl w:val="0"/>
                <w:numId w:val="33"/>
              </w:numPr>
              <w:spacing w:after="120" w:line="360" w:lineRule="auto"/>
              <w:ind w:left="504"/>
              <w:jc w:val="center"/>
              <w:rPr>
                <w:rFonts w:cs="Arial"/>
                <w:color w:val="000000"/>
                <w:sz w:val="20"/>
                <w:szCs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DCF9CD4" w14:textId="5AC3782D" w:rsidR="00A4265B" w:rsidRPr="00C902D4" w:rsidRDefault="00A4265B" w:rsidP="00AF7805">
            <w:pPr>
              <w:spacing w:line="360" w:lineRule="auto"/>
              <w:rPr>
                <w:rFonts w:ascii="Arial" w:hAnsi="Arial" w:cs="Arial"/>
                <w:sz w:val="20"/>
              </w:rPr>
            </w:pPr>
            <w:r w:rsidRPr="00C902D4">
              <w:rPr>
                <w:rFonts w:ascii="Arial" w:hAnsi="Arial" w:cs="Arial"/>
                <w:sz w:val="20"/>
              </w:rPr>
              <w:t>Mô tả</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C060CF"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F4EBF56"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0F33C9"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142954A"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6607AF" w14:textId="77777777" w:rsidR="00A4265B" w:rsidRPr="00C902D4" w:rsidRDefault="00A4265B" w:rsidP="00AF7805">
            <w:pPr>
              <w:spacing w:line="360" w:lineRule="auto"/>
              <w:rPr>
                <w:rFonts w:ascii="Arial" w:hAnsi="Arial" w:cs="Arial"/>
                <w:color w:val="000000"/>
                <w:sz w:val="20"/>
                <w:lang w:eastAsia="ja-JP"/>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418936" w14:textId="634CFB48"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Mô tả thêm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0399EC7" w14:textId="77777777" w:rsidR="00A4265B" w:rsidRPr="00C902D4" w:rsidRDefault="00A4265B" w:rsidP="00AF7805">
            <w:pPr>
              <w:spacing w:line="360" w:lineRule="auto"/>
              <w:rPr>
                <w:rFonts w:ascii="Arial" w:hAnsi="Arial" w:cs="Arial"/>
                <w:color w:val="000000"/>
                <w:sz w:val="20"/>
                <w:lang w:eastAsia="ja-JP"/>
              </w:rPr>
            </w:pPr>
            <w:r w:rsidRPr="00C902D4">
              <w:rPr>
                <w:rFonts w:ascii="Arial" w:hAnsi="Arial" w:cs="Arial"/>
                <w:sz w:val="20"/>
              </w:rPr>
              <w:t>Textbox</w:t>
            </w:r>
          </w:p>
        </w:tc>
      </w:tr>
      <w:tr w:rsidR="00900D52" w:rsidRPr="00C902D4" w14:paraId="41963892" w14:textId="77777777" w:rsidTr="00DF6AA2">
        <w:trPr>
          <w:trHeight w:val="1335"/>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1F64A47B" w14:textId="77777777" w:rsidR="00900D52" w:rsidRPr="00C902D4" w:rsidRDefault="00900D52" w:rsidP="00AF7805">
            <w:pPr>
              <w:spacing w:line="360" w:lineRule="auto"/>
              <w:rPr>
                <w:rFonts w:ascii="Arial" w:hAnsi="Arial" w:cs="Arial"/>
                <w:b/>
                <w:sz w:val="20"/>
              </w:rPr>
            </w:pPr>
            <w:r w:rsidRPr="00C902D4">
              <w:rPr>
                <w:rFonts w:ascii="Arial" w:hAnsi="Arial" w:cs="Arial"/>
                <w:b/>
                <w:sz w:val="20"/>
              </w:rPr>
              <w:t>Mô tả nghiệp vụ:</w:t>
            </w:r>
          </w:p>
          <w:p w14:paraId="7306D2B4"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 xml:space="preserve">Quy tắc đặt mã các công ty: </w:t>
            </w:r>
          </w:p>
          <w:p w14:paraId="67CE434B"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 xml:space="preserve">01: Tập đoàn Công nghệ CMC (CMC Group) </w:t>
            </w:r>
          </w:p>
          <w:p w14:paraId="6EF8707B"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 xml:space="preserve">02: Công ty Tập đoàn (CMC Corp.) </w:t>
            </w:r>
          </w:p>
          <w:p w14:paraId="4C000F86"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lastRenderedPageBreak/>
              <w:t>03: Công ty TNHH Tích hợp Hệ thống CMC (CMC SI Hà Nội)</w:t>
            </w:r>
          </w:p>
          <w:p w14:paraId="396076A6"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 xml:space="preserve">04: Công ty TNHH Tích hợp Hệ thống CMC Sài Gòn (CMC SI Sài Gòn) </w:t>
            </w:r>
          </w:p>
          <w:p w14:paraId="44B49885"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05: Công ty TNHH Giải pháp Phần mềm CMC (CMC Soft)</w:t>
            </w:r>
          </w:p>
          <w:p w14:paraId="5F4BF477"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06: Công ty TNHH Sản xuất và Thương mại CMC (CMC P&amp;T)</w:t>
            </w:r>
          </w:p>
          <w:p w14:paraId="7FEE6460"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07: Công ty Cổ phần Hạ tầng Viễn thông CMC (CMC Telecom)</w:t>
            </w:r>
          </w:p>
          <w:p w14:paraId="778DAD55"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08: Công ty Cổ phần An ninh An toàn thông tin CMC (CMC InfoSec)</w:t>
            </w:r>
          </w:p>
          <w:p w14:paraId="113F9CD4"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 xml:space="preserve">    : Công ty CP Liên doanh Ciber</w:t>
            </w:r>
          </w:p>
          <w:p w14:paraId="507029BC" w14:textId="77777777" w:rsidR="00900D52" w:rsidRPr="00C902D4" w:rsidRDefault="00900D52" w:rsidP="00AF7805">
            <w:pPr>
              <w:pStyle w:val="ListParagraph"/>
              <w:spacing w:after="120" w:line="360" w:lineRule="auto"/>
              <w:ind w:left="540"/>
              <w:rPr>
                <w:rFonts w:cs="Arial"/>
                <w:sz w:val="20"/>
                <w:szCs w:val="20"/>
              </w:rPr>
            </w:pPr>
            <w:r w:rsidRPr="00C902D4">
              <w:rPr>
                <w:rFonts w:cs="Arial"/>
                <w:sz w:val="20"/>
                <w:szCs w:val="20"/>
              </w:rPr>
              <w:t xml:space="preserve">    : Công ty TNHH CMC Global</w:t>
            </w:r>
          </w:p>
          <w:p w14:paraId="79FDFE64"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Mong muốn tìm kiếm các đơn vị giải thể theo ngày giải thể (ví dụ: nhập ngày giải thể: 10/05/2017 và nhấn vào “Tìm kiếm” thì sẽ hiển thị các đơn vị có ngày giải thể trước ngày 10/05/2017 thì sẽ hiển thị ra)</w:t>
            </w:r>
          </w:p>
          <w:p w14:paraId="20152E27"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Xem SĐTC ở dạng view orgchart.</w:t>
            </w:r>
          </w:p>
          <w:p w14:paraId="67985054"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Khi tạo bản ghi cấp 2 (cấp công ty) thì hiển thị trường logo để nhập, còn nếu tạo dữ liệu từ đơn vị cấp 3 trở xuống thì disable trường “Logo”.</w:t>
            </w:r>
          </w:p>
          <w:p w14:paraId="594E8F44"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Thêm chức năng import Cơ cấu tổ chức</w:t>
            </w:r>
          </w:p>
          <w:p w14:paraId="35DAFAFF"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Quản lý đơn vị: hệ thống tự động lấy lên dữ liệu theo vị trí đứng đầu của đơn vị bên HSNV theo chức danh trước. Chọn chức danh và hệ thống tự động lấy lên CBNV theo chức danh, nếu chưa có thì người dùng được chọn.</w:t>
            </w:r>
          </w:p>
          <w:p w14:paraId="2CDBD391"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Một số vị trí của công ty CMC corp (các công ty hoạt động độc lập) nhưng vẫn có quyền ở công ty thành viên (liên quan đến phần phân quyền).</w:t>
            </w:r>
          </w:p>
          <w:p w14:paraId="08502DBB" w14:textId="77777777"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Bổ sung: Mã số thuế, đơn vị cấp trên (bỏ bắt buộc nhập).</w:t>
            </w:r>
          </w:p>
          <w:p w14:paraId="640226C5" w14:textId="06F7206D" w:rsidR="00900D52" w:rsidRPr="00C902D4" w:rsidRDefault="00900D52" w:rsidP="00AF7805">
            <w:pPr>
              <w:pStyle w:val="ListParagraph"/>
              <w:keepLines/>
              <w:numPr>
                <w:ilvl w:val="0"/>
                <w:numId w:val="48"/>
              </w:numPr>
              <w:spacing w:after="120" w:line="360" w:lineRule="auto"/>
              <w:ind w:left="540" w:hanging="540"/>
              <w:contextualSpacing/>
              <w:jc w:val="both"/>
              <w:rPr>
                <w:rFonts w:cs="Arial"/>
                <w:sz w:val="20"/>
                <w:szCs w:val="20"/>
              </w:rPr>
            </w:pPr>
            <w:r w:rsidRPr="00C902D4">
              <w:rPr>
                <w:rFonts w:cs="Arial"/>
                <w:sz w:val="20"/>
                <w:szCs w:val="20"/>
              </w:rPr>
              <w:t>Với chức danh kiêm nhiệm thì hiển thị như thế nào trên Phần QL đơn vị.</w:t>
            </w:r>
          </w:p>
        </w:tc>
      </w:tr>
    </w:tbl>
    <w:p w14:paraId="4A397A4A"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lastRenderedPageBreak/>
        <w:t>Grid thông tin liệt kê:</w:t>
      </w:r>
    </w:p>
    <w:tbl>
      <w:tblPr>
        <w:tblStyle w:val="TableGrid"/>
        <w:tblW w:w="0" w:type="auto"/>
        <w:tblLook w:val="04A0" w:firstRow="1" w:lastRow="0" w:firstColumn="1" w:lastColumn="0" w:noHBand="0" w:noVBand="1"/>
      </w:tblPr>
      <w:tblGrid>
        <w:gridCol w:w="594"/>
        <w:gridCol w:w="1859"/>
        <w:gridCol w:w="3970"/>
        <w:gridCol w:w="2559"/>
      </w:tblGrid>
      <w:tr w:rsidR="00120098" w:rsidRPr="00C902D4" w14:paraId="5E20CC4D" w14:textId="77777777" w:rsidTr="00DF6AA2">
        <w:trPr>
          <w:tblHeader/>
        </w:trPr>
        <w:tc>
          <w:tcPr>
            <w:tcW w:w="0" w:type="auto"/>
            <w:vAlign w:val="center"/>
          </w:tcPr>
          <w:p w14:paraId="1A1533D0" w14:textId="77777777" w:rsidR="00120098" w:rsidRPr="00C902D4" w:rsidRDefault="00120098" w:rsidP="00AF7805">
            <w:pPr>
              <w:pStyle w:val="-Tiubng"/>
              <w:spacing w:before="120" w:after="120"/>
              <w:rPr>
                <w:rFonts w:cs="Arial"/>
              </w:rPr>
            </w:pPr>
            <w:r w:rsidRPr="00C902D4">
              <w:rPr>
                <w:rFonts w:cs="Arial"/>
              </w:rPr>
              <w:t>STT</w:t>
            </w:r>
          </w:p>
        </w:tc>
        <w:tc>
          <w:tcPr>
            <w:tcW w:w="0" w:type="auto"/>
            <w:vAlign w:val="center"/>
          </w:tcPr>
          <w:p w14:paraId="3A717E9E"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2F1334E3"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0EE0B8DE"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43F4CE67" w14:textId="77777777" w:rsidTr="00DF6AA2">
        <w:trPr>
          <w:tblHeader/>
        </w:trPr>
        <w:tc>
          <w:tcPr>
            <w:tcW w:w="0" w:type="auto"/>
            <w:vAlign w:val="center"/>
          </w:tcPr>
          <w:p w14:paraId="2B4A93E5"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67187D93"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Mã</w:t>
            </w:r>
          </w:p>
        </w:tc>
        <w:tc>
          <w:tcPr>
            <w:tcW w:w="0" w:type="auto"/>
            <w:vAlign w:val="center"/>
          </w:tcPr>
          <w:p w14:paraId="319651E3" w14:textId="64B6C7C3"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00193CC8" w:rsidRPr="00C902D4">
              <w:rPr>
                <w:rFonts w:cs="Arial"/>
                <w:lang w:val="en-US"/>
              </w:rPr>
              <w:t>Mã đơn vị</w:t>
            </w:r>
            <w:r w:rsidRPr="00C902D4">
              <w:rPr>
                <w:rFonts w:cs="Arial"/>
                <w:lang w:val="en-US"/>
              </w:rPr>
              <w:t>”</w:t>
            </w:r>
          </w:p>
        </w:tc>
        <w:tc>
          <w:tcPr>
            <w:tcW w:w="0" w:type="auto"/>
            <w:vAlign w:val="center"/>
          </w:tcPr>
          <w:p w14:paraId="6ED03100" w14:textId="67568E23" w:rsidR="00120098" w:rsidRPr="00C902D4" w:rsidRDefault="00EB17FC" w:rsidP="00AF7805">
            <w:pPr>
              <w:pStyle w:val="-Thng"/>
              <w:spacing w:before="120" w:after="120"/>
              <w:ind w:firstLine="0"/>
              <w:jc w:val="left"/>
              <w:rPr>
                <w:rFonts w:cs="Arial"/>
                <w:lang w:val="en-US"/>
              </w:rPr>
            </w:pPr>
            <w:r w:rsidRPr="00C902D4">
              <w:rPr>
                <w:rFonts w:cs="Arial"/>
                <w:lang w:val="en-US"/>
              </w:rPr>
              <w:t>Grid</w:t>
            </w:r>
          </w:p>
        </w:tc>
      </w:tr>
      <w:tr w:rsidR="00120098" w:rsidRPr="00C902D4" w14:paraId="481003E3" w14:textId="77777777" w:rsidTr="00DF6AA2">
        <w:trPr>
          <w:tblHeader/>
        </w:trPr>
        <w:tc>
          <w:tcPr>
            <w:tcW w:w="0" w:type="auto"/>
            <w:vAlign w:val="center"/>
          </w:tcPr>
          <w:p w14:paraId="219F1392"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2</w:t>
            </w:r>
          </w:p>
        </w:tc>
        <w:tc>
          <w:tcPr>
            <w:tcW w:w="0" w:type="auto"/>
            <w:vAlign w:val="center"/>
          </w:tcPr>
          <w:p w14:paraId="6EBE8CD2" w14:textId="2EAEB5BD" w:rsidR="00120098" w:rsidRPr="00C902D4" w:rsidRDefault="00193CC8" w:rsidP="00AF7805">
            <w:pPr>
              <w:pStyle w:val="-Thng"/>
              <w:spacing w:before="120" w:after="120"/>
              <w:ind w:firstLine="0"/>
              <w:jc w:val="left"/>
              <w:rPr>
                <w:rFonts w:cs="Arial"/>
                <w:lang w:val="en-US"/>
              </w:rPr>
            </w:pPr>
            <w:r w:rsidRPr="00C902D4">
              <w:rPr>
                <w:rFonts w:cs="Arial"/>
                <w:lang w:val="en-US"/>
              </w:rPr>
              <w:t>Đơn vị</w:t>
            </w:r>
          </w:p>
        </w:tc>
        <w:tc>
          <w:tcPr>
            <w:tcW w:w="0" w:type="auto"/>
            <w:vAlign w:val="center"/>
          </w:tcPr>
          <w:p w14:paraId="1F2D4AC1"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thông tin theo trường “Tên đơn vị”</w:t>
            </w:r>
          </w:p>
        </w:tc>
        <w:tc>
          <w:tcPr>
            <w:tcW w:w="0" w:type="auto"/>
            <w:vAlign w:val="center"/>
          </w:tcPr>
          <w:p w14:paraId="27998856" w14:textId="1D2C11BA" w:rsidR="00120098" w:rsidRPr="00C902D4" w:rsidRDefault="00EB17FC" w:rsidP="00AF7805">
            <w:pPr>
              <w:pStyle w:val="-Thng"/>
              <w:spacing w:before="120" w:after="120"/>
              <w:ind w:firstLine="0"/>
              <w:jc w:val="left"/>
              <w:rPr>
                <w:rFonts w:cs="Arial"/>
                <w:lang w:val="en-US"/>
              </w:rPr>
            </w:pPr>
            <w:r w:rsidRPr="00C902D4">
              <w:rPr>
                <w:rFonts w:cs="Arial"/>
                <w:lang w:val="en-US"/>
              </w:rPr>
              <w:t>Grid</w:t>
            </w:r>
          </w:p>
        </w:tc>
      </w:tr>
    </w:tbl>
    <w:p w14:paraId="29720198"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lastRenderedPageBreak/>
        <w:t>Là danh sách liệt kê các tổ chức/đơn vị đã nhập vào hệ thống.</w:t>
      </w:r>
    </w:p>
    <w:p w14:paraId="15B3EDCD"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32B69330"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21395761"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Thông tin sẽ được hiển thị dạng như sau:</w:t>
      </w:r>
    </w:p>
    <w:p w14:paraId="2FD9EDE5" w14:textId="77777777" w:rsidR="00120098" w:rsidRPr="00C902D4" w:rsidRDefault="00120098" w:rsidP="00AF7805">
      <w:pPr>
        <w:pStyle w:val="-Gch"/>
        <w:spacing w:before="120" w:after="120"/>
        <w:ind w:left="360" w:firstLine="0"/>
        <w:rPr>
          <w:rFonts w:cs="Arial"/>
          <w:szCs w:val="20"/>
        </w:rPr>
      </w:pPr>
      <w:r w:rsidRPr="00C902D4">
        <w:rPr>
          <w:rFonts w:cs="Arial"/>
          <w:szCs w:val="20"/>
        </w:rPr>
        <w:tab/>
      </w:r>
      <w:r w:rsidRPr="00C902D4">
        <w:rPr>
          <w:rFonts w:cs="Arial"/>
          <w:szCs w:val="20"/>
        </w:rPr>
        <w:tab/>
        <w:t>Đơn vị A (cấp công ty)</w:t>
      </w:r>
    </w:p>
    <w:p w14:paraId="568832DF" w14:textId="77777777" w:rsidR="00120098" w:rsidRPr="00C902D4" w:rsidRDefault="00120098" w:rsidP="00AF7805">
      <w:pPr>
        <w:pStyle w:val="-Gch"/>
        <w:spacing w:before="120" w:after="120"/>
        <w:ind w:left="360" w:firstLine="0"/>
        <w:rPr>
          <w:rFonts w:cs="Arial"/>
          <w:szCs w:val="20"/>
        </w:rPr>
      </w:pPr>
      <w:r w:rsidRPr="00C902D4">
        <w:rPr>
          <w:rFonts w:cs="Arial"/>
          <w:szCs w:val="20"/>
        </w:rPr>
        <w:tab/>
      </w:r>
      <w:r w:rsidRPr="00C902D4">
        <w:rPr>
          <w:rFonts w:cs="Arial"/>
          <w:szCs w:val="20"/>
        </w:rPr>
        <w:tab/>
        <w:t>---Bộ phận 1 (cấp bộ phận)</w:t>
      </w:r>
    </w:p>
    <w:p w14:paraId="42147632" w14:textId="77777777" w:rsidR="00120098" w:rsidRPr="00C902D4" w:rsidRDefault="00120098" w:rsidP="00AF7805">
      <w:pPr>
        <w:pStyle w:val="-Gch"/>
        <w:spacing w:before="120" w:after="120"/>
        <w:ind w:left="360" w:firstLine="0"/>
        <w:rPr>
          <w:rFonts w:cs="Arial"/>
          <w:szCs w:val="20"/>
        </w:rPr>
      </w:pPr>
      <w:r w:rsidRPr="00C902D4">
        <w:rPr>
          <w:rFonts w:cs="Arial"/>
          <w:szCs w:val="20"/>
        </w:rPr>
        <w:t xml:space="preserve"> </w:t>
      </w:r>
      <w:r w:rsidRPr="00C902D4">
        <w:rPr>
          <w:rFonts w:cs="Arial"/>
          <w:szCs w:val="20"/>
        </w:rPr>
        <w:tab/>
      </w:r>
      <w:r w:rsidRPr="00C902D4">
        <w:rPr>
          <w:rFonts w:cs="Arial"/>
          <w:szCs w:val="20"/>
        </w:rPr>
        <w:tab/>
        <w:t>---Bộ phận 2 (cấp bộ phận)</w:t>
      </w:r>
    </w:p>
    <w:p w14:paraId="26072632" w14:textId="77777777" w:rsidR="00120098" w:rsidRPr="00C902D4" w:rsidRDefault="00120098" w:rsidP="00AF7805">
      <w:pPr>
        <w:pStyle w:val="-Gch"/>
        <w:spacing w:before="120" w:after="120"/>
        <w:ind w:left="360" w:firstLine="0"/>
        <w:rPr>
          <w:rFonts w:cs="Arial"/>
          <w:szCs w:val="20"/>
        </w:rPr>
      </w:pPr>
      <w:r w:rsidRPr="00C902D4">
        <w:rPr>
          <w:rFonts w:cs="Arial"/>
          <w:szCs w:val="20"/>
        </w:rPr>
        <w:tab/>
      </w:r>
      <w:r w:rsidRPr="00C902D4">
        <w:rPr>
          <w:rFonts w:cs="Arial"/>
          <w:szCs w:val="20"/>
        </w:rPr>
        <w:tab/>
        <w:t>Đơn vị B (cấp công ty)</w:t>
      </w:r>
    </w:p>
    <w:p w14:paraId="7B511152" w14:textId="77777777" w:rsidR="00120098" w:rsidRPr="00C902D4" w:rsidRDefault="00120098" w:rsidP="00AF7805">
      <w:pPr>
        <w:spacing w:line="360" w:lineRule="auto"/>
        <w:ind w:firstLine="360"/>
        <w:rPr>
          <w:rFonts w:ascii="Arial" w:hAnsi="Arial" w:cs="Arial"/>
          <w:b/>
          <w:bCs/>
          <w:color w:val="000000"/>
          <w:sz w:val="20"/>
          <w:u w:val="single"/>
          <w:lang w:eastAsia="ja-JP"/>
        </w:rPr>
      </w:pPr>
      <w:r w:rsidRPr="00C902D4">
        <w:rPr>
          <w:rFonts w:ascii="Arial" w:hAnsi="Arial" w:cs="Arial"/>
          <w:b/>
          <w:bCs/>
          <w:color w:val="000000"/>
          <w:sz w:val="20"/>
          <w:u w:val="single"/>
          <w:lang w:eastAsia="ja-JP"/>
        </w:rPr>
        <w:t xml:space="preserve">Lưu ý: </w:t>
      </w:r>
    </w:p>
    <w:p w14:paraId="701269BA" w14:textId="77777777" w:rsidR="00120098" w:rsidRPr="00C902D4" w:rsidRDefault="00120098"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 xml:space="preserve">Khi thêm mới thành công đơn vị vào sơ đồ tổ chức thì quản trị phải phân quyền cho người dùng được truy cập đơn vị đó. </w:t>
      </w:r>
    </w:p>
    <w:p w14:paraId="0D6EF6FD" w14:textId="77777777" w:rsidR="00120098" w:rsidRPr="00C902D4" w:rsidRDefault="00120098"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Người dùng được phân quyền trên phạm vi theo dõi đơn vị nào thì tên đơn vị mới hiển thị ở các chức năng liên quan. khối, đơn vị chuyên môn.</w:t>
      </w:r>
    </w:p>
    <w:p w14:paraId="75060978" w14:textId="77777777" w:rsidR="00120098" w:rsidRPr="00C902D4" w:rsidRDefault="00120098" w:rsidP="00AF7805">
      <w:pPr>
        <w:pStyle w:val="Heading5"/>
        <w:tabs>
          <w:tab w:val="clear" w:pos="1458"/>
          <w:tab w:val="num" w:pos="1080"/>
        </w:tabs>
        <w:spacing w:line="360" w:lineRule="auto"/>
        <w:ind w:hanging="1458"/>
        <w:rPr>
          <w:rFonts w:ascii="Arial" w:hAnsi="Arial" w:cs="Arial"/>
          <w:sz w:val="20"/>
          <w:szCs w:val="20"/>
        </w:rPr>
      </w:pPr>
      <w:bookmarkStart w:id="35" w:name="_Toc500541156"/>
      <w:r w:rsidRPr="00C902D4">
        <w:rPr>
          <w:rFonts w:ascii="Arial" w:hAnsi="Arial" w:cs="Arial"/>
          <w:sz w:val="20"/>
          <w:szCs w:val="20"/>
        </w:rPr>
        <w:t>Thao tác chức năng</w:t>
      </w:r>
      <w:bookmarkEnd w:id="35"/>
    </w:p>
    <w:tbl>
      <w:tblPr>
        <w:tblStyle w:val="TableGrid"/>
        <w:tblW w:w="0" w:type="auto"/>
        <w:tblLook w:val="04A0" w:firstRow="1" w:lastRow="0" w:firstColumn="1" w:lastColumn="0" w:noHBand="0" w:noVBand="1"/>
      </w:tblPr>
      <w:tblGrid>
        <w:gridCol w:w="594"/>
        <w:gridCol w:w="927"/>
        <w:gridCol w:w="7543"/>
      </w:tblGrid>
      <w:tr w:rsidR="00120098" w:rsidRPr="00C902D4" w14:paraId="32E65CAD" w14:textId="77777777" w:rsidTr="00DF6AA2">
        <w:trPr>
          <w:trHeight w:val="377"/>
        </w:trPr>
        <w:tc>
          <w:tcPr>
            <w:tcW w:w="0" w:type="auto"/>
            <w:vAlign w:val="center"/>
          </w:tcPr>
          <w:p w14:paraId="03A63E54"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1BB1C834"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0E5A2266"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4FB6A7FC" w14:textId="77777777" w:rsidTr="00DF6AA2">
        <w:tc>
          <w:tcPr>
            <w:tcW w:w="0" w:type="auto"/>
            <w:vAlign w:val="center"/>
          </w:tcPr>
          <w:p w14:paraId="4A7E2679" w14:textId="3514C678" w:rsidR="00120098" w:rsidRPr="00C902D4" w:rsidRDefault="00120098"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6496D0B0" w14:textId="7907D0E9" w:rsidR="00120098" w:rsidRPr="00C902D4" w:rsidRDefault="008C2C4B"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08D0DCE3"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431AFF51" w14:textId="77777777" w:rsidTr="00DF6AA2">
        <w:tc>
          <w:tcPr>
            <w:tcW w:w="0" w:type="auto"/>
            <w:vAlign w:val="center"/>
          </w:tcPr>
          <w:p w14:paraId="2D575F3E" w14:textId="790EC7A0" w:rsidR="00120098" w:rsidRPr="00C902D4" w:rsidRDefault="00120098"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0BED8832" w14:textId="090958EB" w:rsidR="00120098" w:rsidRPr="00C902D4" w:rsidRDefault="008C2C4B"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328EA242" w14:textId="77777777" w:rsidR="00120098" w:rsidRPr="00C902D4" w:rsidRDefault="00120098"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4F38B61" w14:textId="0042AF78" w:rsidR="00120098" w:rsidRPr="00C902D4" w:rsidRDefault="00120098"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w:t>
            </w:r>
            <w:r w:rsidR="0035623C" w:rsidRPr="00C902D4">
              <w:rPr>
                <w:rFonts w:cs="Arial"/>
                <w:sz w:val="20"/>
                <w:szCs w:val="20"/>
                <w:lang w:val="en-US"/>
              </w:rPr>
              <w:t xml:space="preserve"> và thông báo “Nhập thành công”</w:t>
            </w:r>
          </w:p>
          <w:p w14:paraId="2E36D411" w14:textId="4A8C98BC" w:rsidR="00120098" w:rsidRPr="00C902D4" w:rsidRDefault="00120098"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Khi sửa: Chương trình sẽ cập nhật thông tin thay đổi vào hệ thống</w:t>
            </w:r>
            <w:r w:rsidR="0035623C" w:rsidRPr="00C902D4">
              <w:rPr>
                <w:rFonts w:cs="Arial"/>
                <w:bCs/>
                <w:color w:val="000000"/>
                <w:sz w:val="20"/>
                <w:szCs w:val="20"/>
                <w:lang w:eastAsia="ja-JP"/>
              </w:rPr>
              <w:t xml:space="preserve"> </w:t>
            </w:r>
            <w:r w:rsidR="0035623C" w:rsidRPr="00C902D4">
              <w:rPr>
                <w:rFonts w:cs="Arial"/>
                <w:sz w:val="20"/>
                <w:szCs w:val="20"/>
              </w:rPr>
              <w:t>và thông báo “Sửa thành công”</w:t>
            </w:r>
          </w:p>
          <w:p w14:paraId="08726320" w14:textId="7FB8F7D8" w:rsidR="00120098" w:rsidRPr="00C902D4" w:rsidRDefault="00120098" w:rsidP="00AF7805">
            <w:pPr>
              <w:pStyle w:val="ListParagraph"/>
              <w:numPr>
                <w:ilvl w:val="0"/>
                <w:numId w:val="14"/>
              </w:numPr>
              <w:spacing w:after="120" w:line="360" w:lineRule="auto"/>
              <w:rPr>
                <w:rFonts w:cs="Arial"/>
                <w:sz w:val="20"/>
                <w:szCs w:val="20"/>
              </w:rPr>
            </w:pPr>
            <w:r w:rsidRPr="00C902D4">
              <w:rPr>
                <w:rFonts w:cs="Arial"/>
                <w:sz w:val="20"/>
                <w:szCs w:val="20"/>
              </w:rPr>
              <w:t>Sau khi ấn nút [</w:t>
            </w:r>
            <w:r w:rsidR="008C2C4B" w:rsidRPr="00C902D4">
              <w:rPr>
                <w:rFonts w:cs="Arial"/>
                <w:sz w:val="20"/>
                <w:szCs w:val="20"/>
              </w:rPr>
              <w:t>Ghi</w:t>
            </w:r>
            <w:r w:rsidRPr="00C902D4">
              <w:rPr>
                <w:rFonts w:cs="Arial"/>
                <w:sz w:val="20"/>
                <w:szCs w:val="20"/>
              </w:rPr>
              <w:t>], chương trình thực hiện giữ lại thông tin dạng xem chi tiết.</w:t>
            </w:r>
          </w:p>
          <w:p w14:paraId="27517906" w14:textId="77777777" w:rsidR="00120098" w:rsidRPr="00C902D4" w:rsidRDefault="00120098"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7B9CB012" w14:textId="5BE6D3A8" w:rsidR="00120098" w:rsidRPr="00C902D4" w:rsidRDefault="00120098"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w:t>
            </w:r>
            <w:r w:rsidR="008C2C4B" w:rsidRPr="00C902D4">
              <w:rPr>
                <w:rFonts w:ascii="Arial" w:hAnsi="Arial" w:cs="Arial"/>
                <w:bCs/>
                <w:color w:val="000000"/>
                <w:sz w:val="20"/>
                <w:lang w:val="vi-VN" w:eastAsia="ja-JP"/>
              </w:rPr>
              <w:t>Ghi</w:t>
            </w:r>
            <w:r w:rsidRPr="00C902D4">
              <w:rPr>
                <w:rFonts w:ascii="Arial" w:hAnsi="Arial" w:cs="Arial"/>
                <w:bCs/>
                <w:color w:val="000000"/>
                <w:sz w:val="20"/>
                <w:lang w:val="vi-VN" w:eastAsia="ja-JP"/>
              </w:rPr>
              <w:t>], hệ thống thực hiện kiểm tra các thông tin đã nhập vào có hợp lệ không?</w:t>
            </w:r>
          </w:p>
          <w:p w14:paraId="451B9B06" w14:textId="0B11BBE9" w:rsidR="00120098" w:rsidRPr="00C902D4" w:rsidRDefault="00120098"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0035623C" w:rsidRPr="00C902D4">
              <w:rPr>
                <w:rFonts w:cs="Arial"/>
                <w:sz w:val="20"/>
                <w:szCs w:val="20"/>
              </w:rPr>
              <w:t xml:space="preserve"> và thông báo “Nhập thành công”</w:t>
            </w:r>
          </w:p>
          <w:p w14:paraId="4F171204" w14:textId="77777777" w:rsidR="00120098" w:rsidRPr="00C902D4" w:rsidRDefault="00120098"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4F1CFCE4" w14:textId="77777777" w:rsidTr="00DF6AA2">
        <w:tc>
          <w:tcPr>
            <w:tcW w:w="0" w:type="auto"/>
            <w:vAlign w:val="center"/>
          </w:tcPr>
          <w:p w14:paraId="7DC1946C" w14:textId="470D43C1" w:rsidR="00120098" w:rsidRPr="00C902D4" w:rsidRDefault="00120098"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0667F6D0"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D743B8A"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FB3AC9" w:rsidRPr="00C902D4" w14:paraId="709F982B" w14:textId="77777777" w:rsidTr="00DF6AA2">
        <w:tc>
          <w:tcPr>
            <w:tcW w:w="0" w:type="auto"/>
            <w:vAlign w:val="center"/>
          </w:tcPr>
          <w:p w14:paraId="049AB895" w14:textId="62ED1C0D" w:rsidR="00FB3AC9" w:rsidRPr="00C902D4" w:rsidRDefault="00FB3AC9"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3EA7EAD8" w14:textId="1E99E848" w:rsidR="00FB3AC9" w:rsidRPr="00C902D4" w:rsidRDefault="00FB3AC9"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4AE93B95" w14:textId="1170DDE9" w:rsidR="00FB3AC9" w:rsidRPr="00C902D4" w:rsidRDefault="00FB3AC9"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FB3AC9" w:rsidRPr="00C902D4" w14:paraId="29587E26" w14:textId="77777777" w:rsidTr="00DF6AA2">
        <w:tc>
          <w:tcPr>
            <w:tcW w:w="0" w:type="auto"/>
            <w:vAlign w:val="center"/>
          </w:tcPr>
          <w:p w14:paraId="1830FAC3" w14:textId="3D5A0FDD" w:rsidR="00FB3AC9" w:rsidRPr="00C902D4" w:rsidRDefault="00FB3AC9"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2A10C356" w14:textId="784457A4" w:rsidR="00FB3AC9" w:rsidRPr="00C902D4" w:rsidRDefault="00FB3AC9"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70E32975" w14:textId="77777777" w:rsidR="00FB3AC9" w:rsidRPr="00C902D4" w:rsidRDefault="00FB3AC9"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55BA6982" w14:textId="77777777" w:rsidR="00FB3AC9" w:rsidRPr="00C902D4" w:rsidRDefault="00FB3AC9"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6B6E91BE" w14:textId="77777777" w:rsidR="00FB3AC9" w:rsidRPr="00C902D4" w:rsidRDefault="00FB3AC9"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0BDA06FC" w14:textId="77777777" w:rsidR="00FB3AC9" w:rsidRPr="00C902D4" w:rsidRDefault="00FB3AC9"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464AA6D2" w14:textId="77777777" w:rsidR="00FB3AC9" w:rsidRPr="00C902D4" w:rsidRDefault="00FB3AC9"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38EEA5C0" w14:textId="77777777" w:rsidR="00FB3AC9" w:rsidRPr="00C902D4" w:rsidRDefault="00FB3AC9"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6022926E" w14:textId="365979F6" w:rsidR="00FB3AC9" w:rsidRPr="00C902D4" w:rsidRDefault="00FB3AC9" w:rsidP="00AF7805">
            <w:pPr>
              <w:tabs>
                <w:tab w:val="left" w:pos="630"/>
              </w:tabs>
              <w:spacing w:line="360" w:lineRule="auto"/>
              <w:contextualSpacing/>
              <w:jc w:val="both"/>
              <w:rPr>
                <w:rFonts w:ascii="Arial" w:hAnsi="Arial" w:cs="Arial"/>
                <w:sz w:val="20"/>
                <w:lang w:val="vi-VN"/>
              </w:rPr>
            </w:pPr>
            <w:r w:rsidRPr="00C902D4">
              <w:rPr>
                <w:rFonts w:ascii="Arial" w:hAnsi="Arial" w:cs="Arial"/>
                <w:bCs/>
                <w:color w:val="000000"/>
                <w:sz w:val="20"/>
                <w:lang w:val="vi-VN" w:eastAsia="ja-JP"/>
              </w:rPr>
              <w:t>Thông tin chưa tồn tại trong CSDL thì thực hiện thêm mới vào CSDL.</w:t>
            </w:r>
          </w:p>
        </w:tc>
      </w:tr>
      <w:tr w:rsidR="00FB3AC9" w:rsidRPr="00C902D4" w14:paraId="1D9A9536" w14:textId="77777777" w:rsidTr="00DF6AA2">
        <w:tc>
          <w:tcPr>
            <w:tcW w:w="0" w:type="auto"/>
            <w:vAlign w:val="center"/>
          </w:tcPr>
          <w:p w14:paraId="261E95EA" w14:textId="431F75C4" w:rsidR="00FB3AC9" w:rsidRPr="00C902D4" w:rsidRDefault="00FB3AC9"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7E69F8BD" w14:textId="77777777" w:rsidR="00FB3AC9" w:rsidRPr="00C902D4" w:rsidRDefault="00FB3AC9"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4278567B" w14:textId="77777777" w:rsidR="00FB3AC9" w:rsidRPr="00C902D4" w:rsidRDefault="00FB3AC9"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FB3AC9" w:rsidRPr="00C902D4" w14:paraId="5A63DA32" w14:textId="77777777" w:rsidTr="00DF6AA2">
        <w:tc>
          <w:tcPr>
            <w:tcW w:w="0" w:type="auto"/>
            <w:vAlign w:val="center"/>
          </w:tcPr>
          <w:p w14:paraId="5AB3BDA2" w14:textId="28F5A9EF" w:rsidR="00FB3AC9" w:rsidRPr="00C902D4" w:rsidRDefault="00FB3AC9"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3C7ECFFC" w14:textId="77777777" w:rsidR="00FB3AC9" w:rsidRPr="00C902D4" w:rsidRDefault="00FB3AC9"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Giải thể</w:t>
            </w:r>
          </w:p>
        </w:tc>
        <w:tc>
          <w:tcPr>
            <w:tcW w:w="0" w:type="auto"/>
            <w:vAlign w:val="center"/>
          </w:tcPr>
          <w:p w14:paraId="67FDD21B" w14:textId="77777777" w:rsidR="00FB3AC9" w:rsidRPr="00C902D4" w:rsidRDefault="00FB3AC9"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sử dụng để giải thể một đơn vị trên sơ đồ tổ chức. </w:t>
            </w:r>
          </w:p>
          <w:p w14:paraId="0F7254AA" w14:textId="1D26DCC9" w:rsidR="00FB3AC9" w:rsidRPr="00C902D4" w:rsidRDefault="00FB3AC9"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 xml:space="preserve">Khi nhấn vào chức năng [Giải thể] thì phải nhập “Ngày giải thể” </w:t>
            </w:r>
          </w:p>
          <w:p w14:paraId="3026C517" w14:textId="77777777" w:rsidR="00FB3AC9" w:rsidRPr="00C902D4" w:rsidRDefault="00FB3AC9"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Trước khi giải thể 1 đơn vị phải chuyển hết nhân viên ở đơn vị đó sang phòng ban khác hoặc cho nghỉ việc.</w:t>
            </w:r>
          </w:p>
        </w:tc>
      </w:tr>
      <w:tr w:rsidR="00FB3AC9" w:rsidRPr="00C902D4" w14:paraId="75F67B52" w14:textId="77777777" w:rsidTr="00DF6AA2">
        <w:tc>
          <w:tcPr>
            <w:tcW w:w="0" w:type="auto"/>
            <w:vAlign w:val="center"/>
          </w:tcPr>
          <w:p w14:paraId="43B69E02" w14:textId="73850578" w:rsidR="00FB3AC9" w:rsidRPr="00C902D4" w:rsidRDefault="00FB3AC9" w:rsidP="00AF7805">
            <w:pPr>
              <w:pStyle w:val="ListParagraph"/>
              <w:numPr>
                <w:ilvl w:val="0"/>
                <w:numId w:val="34"/>
              </w:numPr>
              <w:tabs>
                <w:tab w:val="left" w:pos="630"/>
              </w:tabs>
              <w:spacing w:after="120" w:line="360" w:lineRule="auto"/>
              <w:ind w:left="504"/>
              <w:contextualSpacing/>
              <w:jc w:val="center"/>
              <w:rPr>
                <w:rFonts w:cs="Arial"/>
                <w:sz w:val="20"/>
                <w:szCs w:val="20"/>
              </w:rPr>
            </w:pPr>
          </w:p>
        </w:tc>
        <w:tc>
          <w:tcPr>
            <w:tcW w:w="0" w:type="auto"/>
            <w:vAlign w:val="center"/>
          </w:tcPr>
          <w:p w14:paraId="4FD89781" w14:textId="77777777" w:rsidR="00FB3AC9" w:rsidRPr="00C902D4" w:rsidRDefault="00FB3AC9"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Tìm kiếm</w:t>
            </w:r>
          </w:p>
        </w:tc>
        <w:tc>
          <w:tcPr>
            <w:tcW w:w="0" w:type="auto"/>
            <w:vAlign w:val="center"/>
          </w:tcPr>
          <w:p w14:paraId="43391577" w14:textId="77777777" w:rsidR="00FB3AC9" w:rsidRPr="00C902D4" w:rsidRDefault="00FB3AC9" w:rsidP="00AF7805">
            <w:pPr>
              <w:tabs>
                <w:tab w:val="left" w:pos="630"/>
              </w:tabs>
              <w:spacing w:line="360" w:lineRule="auto"/>
              <w:contextualSpacing/>
              <w:rPr>
                <w:rFonts w:ascii="Arial" w:hAnsi="Arial" w:cs="Arial"/>
                <w:bCs/>
                <w:color w:val="000000"/>
                <w:sz w:val="20"/>
                <w:lang w:val="vi-VN" w:eastAsia="ja-JP"/>
              </w:rPr>
            </w:pPr>
            <w:r w:rsidRPr="00C902D4">
              <w:rPr>
                <w:rFonts w:ascii="Arial" w:hAnsi="Arial" w:cs="Arial"/>
                <w:bCs/>
                <w:color w:val="000000"/>
                <w:sz w:val="20"/>
                <w:lang w:val="vi-VN" w:eastAsia="ja-JP"/>
              </w:rPr>
              <w:t>Người dùng sử dụng chức năng này để tìm kiếm thông tin đơn vị giải thể theo Ngày giải thể.</w:t>
            </w:r>
          </w:p>
          <w:p w14:paraId="7FF95BC1" w14:textId="77777777" w:rsidR="00FB3AC9" w:rsidRPr="00C902D4" w:rsidRDefault="00FB3AC9" w:rsidP="00AF7805">
            <w:pPr>
              <w:spacing w:line="360" w:lineRule="auto"/>
              <w:rPr>
                <w:rFonts w:ascii="Arial" w:hAnsi="Arial" w:cs="Arial"/>
                <w:sz w:val="20"/>
                <w:lang w:val="vi-VN"/>
              </w:rPr>
            </w:pPr>
            <w:r w:rsidRPr="00C902D4">
              <w:rPr>
                <w:rFonts w:ascii="Arial" w:hAnsi="Arial" w:cs="Arial"/>
                <w:sz w:val="20"/>
                <w:lang w:val="vi-VN"/>
              </w:rPr>
              <w:t>Khi nhập chuỗi ký tự vào trường tìm kiếm và chọn nút [Tìm kiếm] thì hệ thống kiểm tra:</w:t>
            </w:r>
          </w:p>
          <w:p w14:paraId="1C42000A" w14:textId="77777777" w:rsidR="00FB3AC9" w:rsidRPr="00C902D4" w:rsidRDefault="00FB3AC9" w:rsidP="00AF7805">
            <w:pPr>
              <w:pStyle w:val="ListParagraph"/>
              <w:numPr>
                <w:ilvl w:val="0"/>
                <w:numId w:val="13"/>
              </w:numPr>
              <w:spacing w:after="120" w:line="360" w:lineRule="auto"/>
              <w:rPr>
                <w:rFonts w:cs="Arial"/>
                <w:bCs/>
                <w:color w:val="000000"/>
                <w:sz w:val="20"/>
                <w:szCs w:val="20"/>
                <w:lang w:eastAsia="ja-JP"/>
              </w:rPr>
            </w:pPr>
            <w:r w:rsidRPr="00C902D4">
              <w:rPr>
                <w:rFonts w:cs="Arial"/>
                <w:bCs/>
                <w:color w:val="000000"/>
                <w:sz w:val="20"/>
                <w:szCs w:val="20"/>
                <w:lang w:eastAsia="ja-JP"/>
              </w:rPr>
              <w:lastRenderedPageBreak/>
              <w:t xml:space="preserve">Nếu tồn tại dữ liệu theo tiêu chí tìm kiếm </w:t>
            </w:r>
            <w:r w:rsidRPr="00C902D4">
              <w:rPr>
                <w:rFonts w:cs="Arial"/>
                <w:bCs/>
                <w:color w:val="000000"/>
                <w:sz w:val="20"/>
                <w:szCs w:val="20"/>
                <w:lang w:val="en-US" w:eastAsia="ja-JP"/>
              </w:rPr>
              <w:sym w:font="Wingdings" w:char="F0E0"/>
            </w:r>
            <w:r w:rsidRPr="00C902D4">
              <w:rPr>
                <w:rFonts w:cs="Arial"/>
                <w:bCs/>
                <w:color w:val="000000"/>
                <w:sz w:val="20"/>
                <w:szCs w:val="20"/>
                <w:lang w:eastAsia="ja-JP"/>
              </w:rPr>
              <w:t xml:space="preserve"> Hệ thống đưa ra các kết quả tương ứng với chuỗi tìm kiếm trên bảng kết quả tìm kiếm. </w:t>
            </w:r>
            <w:r w:rsidRPr="00C902D4">
              <w:rPr>
                <w:rFonts w:cs="Arial"/>
                <w:sz w:val="20"/>
                <w:szCs w:val="20"/>
              </w:rPr>
              <w:t>Ví dụ: nhập ngày giải thể là 10/05/2017 và nhấn vào “Tìm kiếm” thì sẽ hiển thị các đơn vị có ngày giải thể trước ngày 10/05/2017 sẽ hiển thị ra trên bảng kết quả.</w:t>
            </w:r>
          </w:p>
          <w:p w14:paraId="2B083C1A" w14:textId="77777777" w:rsidR="00FB3AC9" w:rsidRPr="00C902D4" w:rsidRDefault="00FB3AC9" w:rsidP="00AF7805">
            <w:pPr>
              <w:pStyle w:val="ListParagraph"/>
              <w:numPr>
                <w:ilvl w:val="0"/>
                <w:numId w:val="13"/>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không có kết quả tương ứng với tiêu chí tìm kiếm </w:t>
            </w:r>
            <w:r w:rsidRPr="00C902D4">
              <w:rPr>
                <w:rFonts w:cs="Arial"/>
                <w:bCs/>
                <w:color w:val="000000"/>
                <w:sz w:val="20"/>
                <w:szCs w:val="20"/>
                <w:lang w:val="en-US" w:eastAsia="ja-JP"/>
              </w:rPr>
              <w:sym w:font="Wingdings" w:char="F0E0"/>
            </w:r>
            <w:r w:rsidRPr="00C902D4">
              <w:rPr>
                <w:rFonts w:cs="Arial"/>
                <w:bCs/>
                <w:color w:val="000000"/>
                <w:sz w:val="20"/>
                <w:szCs w:val="20"/>
                <w:lang w:eastAsia="ja-JP"/>
              </w:rPr>
              <w:t xml:space="preserve"> Hệ thống hiển thị thông báo “Không tìm thấy kết quả nào thỏa mãn với điều kiện tìm kiếm” trên bảng kết quả tìm kiếm.</w:t>
            </w:r>
          </w:p>
        </w:tc>
      </w:tr>
    </w:tbl>
    <w:p w14:paraId="0BE5FCBE" w14:textId="078365E1" w:rsidR="00120098" w:rsidRPr="00C902D4" w:rsidRDefault="008B12DA" w:rsidP="00AF7805">
      <w:pPr>
        <w:pStyle w:val="Heading5"/>
        <w:tabs>
          <w:tab w:val="clear" w:pos="1458"/>
          <w:tab w:val="num" w:pos="1080"/>
        </w:tabs>
        <w:spacing w:line="360" w:lineRule="auto"/>
        <w:ind w:hanging="1458"/>
        <w:rPr>
          <w:rFonts w:ascii="Arial" w:hAnsi="Arial" w:cs="Arial"/>
          <w:sz w:val="20"/>
          <w:szCs w:val="20"/>
        </w:rPr>
      </w:pPr>
      <w:bookmarkStart w:id="36" w:name="_Toc500541157"/>
      <w:r w:rsidRPr="00C902D4">
        <w:rPr>
          <w:rFonts w:ascii="Arial" w:hAnsi="Arial" w:cs="Arial"/>
          <w:sz w:val="20"/>
          <w:szCs w:val="20"/>
        </w:rPr>
        <w:lastRenderedPageBreak/>
        <w:t>Màn hình</w:t>
      </w:r>
      <w:bookmarkEnd w:id="36"/>
    </w:p>
    <w:p w14:paraId="40AE513C" w14:textId="3776202F" w:rsidR="0091628F" w:rsidRPr="00C902D4" w:rsidRDefault="009F3C17" w:rsidP="00AF7805">
      <w:pPr>
        <w:spacing w:line="360" w:lineRule="auto"/>
        <w:rPr>
          <w:rFonts w:ascii="Arial" w:hAnsi="Arial" w:cs="Arial"/>
          <w:sz w:val="20"/>
        </w:rPr>
      </w:pPr>
      <w:r w:rsidRPr="00C902D4">
        <w:rPr>
          <w:rFonts w:ascii="Arial" w:hAnsi="Arial" w:cs="Arial"/>
          <w:noProof/>
          <w:sz w:val="20"/>
          <w:lang w:eastAsia="ja-JP"/>
        </w:rPr>
        <w:drawing>
          <wp:inline distT="0" distB="0" distL="0" distR="0" wp14:anchorId="49BD6A77" wp14:editId="72FF157B">
            <wp:extent cx="5761990" cy="37188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1990" cy="3718823"/>
                    </a:xfrm>
                    <a:prstGeom prst="rect">
                      <a:avLst/>
                    </a:prstGeom>
                  </pic:spPr>
                </pic:pic>
              </a:graphicData>
            </a:graphic>
          </wp:inline>
        </w:drawing>
      </w:r>
    </w:p>
    <w:p w14:paraId="0EB1D7B3" w14:textId="3150AD3D" w:rsidR="00D66889" w:rsidRPr="00C902D4" w:rsidRDefault="004B5E5A" w:rsidP="00AF7805">
      <w:pPr>
        <w:spacing w:line="360" w:lineRule="auto"/>
        <w:jc w:val="center"/>
        <w:rPr>
          <w:rFonts w:ascii="Arial" w:hAnsi="Arial" w:cs="Arial"/>
          <w:i/>
          <w:sz w:val="20"/>
        </w:rPr>
      </w:pPr>
      <w:r w:rsidRPr="00C902D4">
        <w:rPr>
          <w:rFonts w:ascii="Arial" w:hAnsi="Arial" w:cs="Arial"/>
          <w:i/>
          <w:sz w:val="20"/>
        </w:rPr>
        <w:t>Màn hình</w:t>
      </w:r>
      <w:r w:rsidR="00D66889" w:rsidRPr="00C902D4">
        <w:rPr>
          <w:rFonts w:ascii="Arial" w:hAnsi="Arial" w:cs="Arial"/>
          <w:i/>
          <w:sz w:val="20"/>
        </w:rPr>
        <w:t>: Thiết lập sơ đồ tổ chức</w:t>
      </w:r>
    </w:p>
    <w:p w14:paraId="52FDE3B7" w14:textId="11D69F96" w:rsidR="00165464" w:rsidRPr="00C902D4" w:rsidRDefault="00165464" w:rsidP="00AF7805">
      <w:pPr>
        <w:pStyle w:val="Heading4"/>
        <w:spacing w:line="360" w:lineRule="auto"/>
        <w:rPr>
          <w:rFonts w:ascii="Arial" w:hAnsi="Arial" w:cs="Arial"/>
          <w:sz w:val="20"/>
          <w:szCs w:val="20"/>
        </w:rPr>
      </w:pPr>
      <w:bookmarkStart w:id="37" w:name="_Toc500541158"/>
      <w:r w:rsidRPr="00C902D4">
        <w:rPr>
          <w:rFonts w:ascii="Arial" w:hAnsi="Arial" w:cs="Arial"/>
          <w:sz w:val="20"/>
          <w:szCs w:val="20"/>
        </w:rPr>
        <w:t>Định biên nhân sự</w:t>
      </w:r>
      <w:bookmarkEnd w:id="37"/>
    </w:p>
    <w:p w14:paraId="7115D2AC"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38" w:name="_Toc500541159"/>
      <w:r w:rsidRPr="00C902D4">
        <w:rPr>
          <w:rFonts w:ascii="Arial" w:hAnsi="Arial" w:cs="Arial"/>
          <w:sz w:val="20"/>
          <w:szCs w:val="20"/>
        </w:rPr>
        <w:t>Mối quan hệ giữa các chức năng</w:t>
      </w:r>
      <w:bookmarkEnd w:id="38"/>
    </w:p>
    <w:p w14:paraId="6D3FFF9A" w14:textId="77777777" w:rsidR="00165464" w:rsidRPr="00C902D4" w:rsidRDefault="00165464" w:rsidP="00AF7805">
      <w:pPr>
        <w:spacing w:line="360" w:lineRule="auto"/>
        <w:jc w:val="center"/>
        <w:rPr>
          <w:rFonts w:ascii="Arial" w:hAnsi="Arial" w:cs="Arial"/>
          <w:sz w:val="20"/>
        </w:rPr>
      </w:pPr>
      <w:r w:rsidRPr="00C902D4">
        <w:rPr>
          <w:rFonts w:ascii="Arial" w:hAnsi="Arial" w:cs="Arial"/>
          <w:noProof/>
          <w:sz w:val="20"/>
          <w:lang w:eastAsia="ja-JP"/>
        </w:rPr>
        <w:lastRenderedPageBreak/>
        <w:drawing>
          <wp:inline distT="0" distB="0" distL="0" distR="0" wp14:anchorId="059A4D28" wp14:editId="0B8EA47E">
            <wp:extent cx="4883401" cy="3441877"/>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83401" cy="3441877"/>
                    </a:xfrm>
                    <a:prstGeom prst="rect">
                      <a:avLst/>
                    </a:prstGeom>
                  </pic:spPr>
                </pic:pic>
              </a:graphicData>
            </a:graphic>
          </wp:inline>
        </w:drawing>
      </w:r>
    </w:p>
    <w:p w14:paraId="4B3D9F2C"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39" w:name="_Toc500541160"/>
      <w:r w:rsidRPr="00C902D4">
        <w:rPr>
          <w:rFonts w:ascii="Arial" w:hAnsi="Arial" w:cs="Arial"/>
          <w:sz w:val="20"/>
          <w:szCs w:val="20"/>
        </w:rPr>
        <w:t>Mục đích, vai trò thực hiện, bước thực hiện</w:t>
      </w:r>
      <w:bookmarkEnd w:id="39"/>
    </w:p>
    <w:p w14:paraId="161027F0"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4D8EA92"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sz w:val="20"/>
          <w:szCs w:val="20"/>
        </w:rPr>
        <w:t xml:space="preserve">Quản lý định biên nhân sự theo đơn vị/bộ phận và vị trí chức danh. </w:t>
      </w:r>
    </w:p>
    <w:p w14:paraId="10ABA85A"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sz w:val="20"/>
          <w:szCs w:val="20"/>
        </w:rPr>
        <w:t>Thông tin định biên nhân sự là căn cứ để lập đề xuất tuyển dụng</w:t>
      </w:r>
    </w:p>
    <w:p w14:paraId="246638D9"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09FA07F"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định biên nhân sự</w:t>
      </w:r>
    </w:p>
    <w:p w14:paraId="06DCDC71"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2018649"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định biên nhân sự cho từng chức danh của các đơn vị/bộ phận.</w:t>
      </w:r>
    </w:p>
    <w:p w14:paraId="6F897C71"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Thông tin định biên nhân sự là căn cứ để đề xuất và lập kế hoạch tuyển dụng. Số lượng định biên nhân sự là tham chiếu để đưa ra số lượng cần tuyển ở chức năng kế hoạch tuyển dụng và khai báo yêu cầu tuyển dụng</w:t>
      </w:r>
    </w:p>
    <w:p w14:paraId="0877DC03"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Ghi, Lấy mẫu excel, Nhập từ excel, Xem lịch sử, Xuất excel, các chức năng hoạt động được mô tả ở dưới</w:t>
      </w:r>
    </w:p>
    <w:p w14:paraId="7940145C"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0" w:name="_Toc500541161"/>
      <w:r w:rsidRPr="00C902D4">
        <w:rPr>
          <w:rFonts w:ascii="Arial" w:hAnsi="Arial" w:cs="Arial"/>
          <w:sz w:val="20"/>
          <w:szCs w:val="20"/>
        </w:rPr>
        <w:t>Trường thông tin</w:t>
      </w:r>
      <w:bookmarkEnd w:id="40"/>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
        <w:gridCol w:w="1151"/>
        <w:gridCol w:w="769"/>
        <w:gridCol w:w="583"/>
        <w:gridCol w:w="1074"/>
        <w:gridCol w:w="1030"/>
        <w:gridCol w:w="753"/>
        <w:gridCol w:w="1772"/>
        <w:gridCol w:w="1332"/>
      </w:tblGrid>
      <w:tr w:rsidR="00165464" w:rsidRPr="00C902D4" w14:paraId="7778FF41" w14:textId="77777777" w:rsidTr="004F5ABB">
        <w:trPr>
          <w:trHeight w:val="1005"/>
          <w:tblHeader/>
        </w:trPr>
        <w:tc>
          <w:tcPr>
            <w:tcW w:w="0" w:type="auto"/>
            <w:shd w:val="clear" w:color="auto" w:fill="auto"/>
            <w:vAlign w:val="center"/>
            <w:hideMark/>
          </w:tcPr>
          <w:p w14:paraId="2A5A133F"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lastRenderedPageBreak/>
              <w:t>STT</w:t>
            </w:r>
          </w:p>
        </w:tc>
        <w:tc>
          <w:tcPr>
            <w:tcW w:w="0" w:type="auto"/>
            <w:shd w:val="clear" w:color="auto" w:fill="auto"/>
            <w:vAlign w:val="center"/>
            <w:hideMark/>
          </w:tcPr>
          <w:p w14:paraId="5CA11B3F"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2B9F250B"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135CD2B8"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6B0C8767"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5AB35AD9"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2DB12E58"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014BB4F3"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50696C9F"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Đối tượng trên giao diện</w:t>
            </w:r>
          </w:p>
        </w:tc>
      </w:tr>
      <w:tr w:rsidR="00165464" w:rsidRPr="00C902D4" w14:paraId="66CCA56F" w14:textId="77777777" w:rsidTr="004F5ABB">
        <w:trPr>
          <w:trHeight w:val="500"/>
        </w:trPr>
        <w:tc>
          <w:tcPr>
            <w:tcW w:w="0" w:type="auto"/>
            <w:shd w:val="clear" w:color="auto" w:fill="auto"/>
            <w:vAlign w:val="center"/>
          </w:tcPr>
          <w:p w14:paraId="77E550B4"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3355FF67"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Năm</w:t>
            </w:r>
          </w:p>
        </w:tc>
        <w:tc>
          <w:tcPr>
            <w:tcW w:w="0" w:type="auto"/>
            <w:shd w:val="clear" w:color="auto" w:fill="auto"/>
            <w:vAlign w:val="center"/>
          </w:tcPr>
          <w:p w14:paraId="0533EF8F"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Năm</w:t>
            </w:r>
          </w:p>
        </w:tc>
        <w:tc>
          <w:tcPr>
            <w:tcW w:w="0" w:type="auto"/>
            <w:shd w:val="clear" w:color="auto" w:fill="auto"/>
            <w:vAlign w:val="center"/>
          </w:tcPr>
          <w:p w14:paraId="3479EBF6" w14:textId="77777777" w:rsidR="00165464" w:rsidRPr="00C902D4" w:rsidRDefault="00165464" w:rsidP="00AF7805">
            <w:pPr>
              <w:spacing w:line="360" w:lineRule="auto"/>
              <w:rPr>
                <w:rFonts w:ascii="Arial" w:hAnsi="Arial" w:cs="Arial"/>
                <w:sz w:val="20"/>
              </w:rPr>
            </w:pPr>
            <w:r w:rsidRPr="00C902D4">
              <w:rPr>
                <w:rFonts w:ascii="Arial" w:hAnsi="Arial" w:cs="Arial"/>
                <w:sz w:val="20"/>
              </w:rPr>
              <w:t>4</w:t>
            </w:r>
          </w:p>
        </w:tc>
        <w:tc>
          <w:tcPr>
            <w:tcW w:w="0" w:type="auto"/>
            <w:shd w:val="clear" w:color="auto" w:fill="auto"/>
            <w:vAlign w:val="center"/>
          </w:tcPr>
          <w:p w14:paraId="445DF9E2"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44831CF"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40ABC2D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185DA5FE"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Chọn năm khai báo định biên. Theo năm tài chính</w:t>
            </w:r>
          </w:p>
        </w:tc>
        <w:tc>
          <w:tcPr>
            <w:tcW w:w="0" w:type="auto"/>
            <w:shd w:val="clear" w:color="auto" w:fill="auto"/>
            <w:vAlign w:val="center"/>
          </w:tcPr>
          <w:p w14:paraId="5BB5C17C"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rPr>
              <w:t>yyyy</w:t>
            </w:r>
          </w:p>
        </w:tc>
      </w:tr>
      <w:tr w:rsidR="00165464" w:rsidRPr="00C902D4" w14:paraId="2CF3958D" w14:textId="77777777" w:rsidTr="004F5ABB">
        <w:trPr>
          <w:trHeight w:val="1335"/>
        </w:trPr>
        <w:tc>
          <w:tcPr>
            <w:tcW w:w="0" w:type="auto"/>
            <w:shd w:val="clear" w:color="auto" w:fill="auto"/>
            <w:vAlign w:val="center"/>
          </w:tcPr>
          <w:p w14:paraId="53F38909"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40DD05D2"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 xml:space="preserve">Phòng ban </w:t>
            </w:r>
          </w:p>
        </w:tc>
        <w:tc>
          <w:tcPr>
            <w:tcW w:w="0" w:type="auto"/>
            <w:shd w:val="clear" w:color="auto" w:fill="auto"/>
            <w:vAlign w:val="center"/>
          </w:tcPr>
          <w:p w14:paraId="7A35242D"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63B9B8D9" w14:textId="77777777" w:rsidR="00165464" w:rsidRPr="00C902D4" w:rsidRDefault="00165464" w:rsidP="00AF7805">
            <w:pPr>
              <w:spacing w:line="360" w:lineRule="auto"/>
              <w:rPr>
                <w:rFonts w:ascii="Arial" w:hAnsi="Arial" w:cs="Arial"/>
                <w:sz w:val="20"/>
              </w:rPr>
            </w:pPr>
            <w:r w:rsidRPr="00C902D4">
              <w:rPr>
                <w:rFonts w:ascii="Arial" w:hAnsi="Arial" w:cs="Arial"/>
                <w:sz w:val="20"/>
              </w:rPr>
              <w:t>255</w:t>
            </w:r>
          </w:p>
        </w:tc>
        <w:tc>
          <w:tcPr>
            <w:tcW w:w="0" w:type="auto"/>
            <w:shd w:val="clear" w:color="auto" w:fill="auto"/>
            <w:vAlign w:val="center"/>
          </w:tcPr>
          <w:p w14:paraId="66F54940"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B081615" w14:textId="77777777" w:rsidR="00165464" w:rsidRPr="00C902D4" w:rsidRDefault="00165464" w:rsidP="00AF7805">
            <w:pPr>
              <w:spacing w:line="360" w:lineRule="auto"/>
              <w:rPr>
                <w:rFonts w:ascii="Arial" w:hAnsi="Arial" w:cs="Arial"/>
                <w:sz w:val="20"/>
                <w:lang w:eastAsia="ja-JP"/>
              </w:rPr>
            </w:pPr>
            <w:r w:rsidRPr="00C902D4">
              <w:rPr>
                <w:rFonts w:ascii="Arial" w:hAnsi="Arial" w:cs="Arial"/>
                <w:color w:val="000000"/>
                <w:sz w:val="20"/>
              </w:rPr>
              <w:t>Sơ đồ tổ chức</w:t>
            </w:r>
          </w:p>
        </w:tc>
        <w:tc>
          <w:tcPr>
            <w:tcW w:w="0" w:type="auto"/>
            <w:shd w:val="clear" w:color="auto" w:fill="auto"/>
            <w:vAlign w:val="center"/>
          </w:tcPr>
          <w:p w14:paraId="30440AC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3D5F5F52"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Chọn đơn vị trên sơ đồ tổ chức, hiển thị đơn vị được chọn theo sơ đồ tổ chức.</w:t>
            </w:r>
          </w:p>
          <w:p w14:paraId="0ED8A881"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sz w:val="20"/>
              </w:rPr>
              <w:t>Cho phép người dùng chọn đến cấp nhỏ nhất trên sơ đồ tổ chức</w:t>
            </w:r>
          </w:p>
        </w:tc>
        <w:tc>
          <w:tcPr>
            <w:tcW w:w="0" w:type="auto"/>
            <w:shd w:val="clear" w:color="auto" w:fill="auto"/>
            <w:vAlign w:val="center"/>
          </w:tcPr>
          <w:p w14:paraId="28C51CEE"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rPr>
              <w:t>Combobox</w:t>
            </w:r>
          </w:p>
        </w:tc>
      </w:tr>
      <w:tr w:rsidR="00165464" w:rsidRPr="00C902D4" w14:paraId="2B0C924D" w14:textId="77777777" w:rsidTr="004F5ABB">
        <w:trPr>
          <w:trHeight w:val="50"/>
        </w:trPr>
        <w:tc>
          <w:tcPr>
            <w:tcW w:w="0" w:type="auto"/>
            <w:shd w:val="clear" w:color="auto" w:fill="auto"/>
            <w:vAlign w:val="center"/>
          </w:tcPr>
          <w:p w14:paraId="17BD19D1"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4C94275D"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Chức danh</w:t>
            </w:r>
          </w:p>
        </w:tc>
        <w:tc>
          <w:tcPr>
            <w:tcW w:w="0" w:type="auto"/>
            <w:shd w:val="clear" w:color="auto" w:fill="auto"/>
            <w:vAlign w:val="center"/>
          </w:tcPr>
          <w:p w14:paraId="6AB6FCB7"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lang w:val="vi-VN"/>
              </w:rPr>
              <w:t>Danh sách</w:t>
            </w:r>
          </w:p>
        </w:tc>
        <w:tc>
          <w:tcPr>
            <w:tcW w:w="0" w:type="auto"/>
            <w:shd w:val="clear" w:color="auto" w:fill="auto"/>
            <w:vAlign w:val="center"/>
          </w:tcPr>
          <w:p w14:paraId="0909E1D5" w14:textId="77777777" w:rsidR="00165464" w:rsidRPr="00C902D4" w:rsidRDefault="00165464" w:rsidP="00AF7805">
            <w:pPr>
              <w:spacing w:line="360" w:lineRule="auto"/>
              <w:rPr>
                <w:rFonts w:ascii="Arial" w:hAnsi="Arial" w:cs="Arial"/>
                <w:sz w:val="20"/>
              </w:rPr>
            </w:pPr>
            <w:r w:rsidRPr="00C902D4">
              <w:rPr>
                <w:rFonts w:ascii="Arial" w:hAnsi="Arial" w:cs="Arial"/>
                <w:sz w:val="20"/>
              </w:rPr>
              <w:t>255</w:t>
            </w:r>
          </w:p>
        </w:tc>
        <w:tc>
          <w:tcPr>
            <w:tcW w:w="0" w:type="auto"/>
            <w:shd w:val="clear" w:color="auto" w:fill="auto"/>
            <w:vAlign w:val="center"/>
          </w:tcPr>
          <w:p w14:paraId="5B296AB0"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5EEED89F"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Gán vị trí chức danh cho mỗi đơn vị</w:t>
            </w:r>
          </w:p>
        </w:tc>
        <w:tc>
          <w:tcPr>
            <w:tcW w:w="0" w:type="auto"/>
            <w:shd w:val="clear" w:color="auto" w:fill="auto"/>
            <w:vAlign w:val="center"/>
          </w:tcPr>
          <w:p w14:paraId="0BF9412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4462706"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 xml:space="preserve">Tự động hiển thị chức danh của đơn vị </w:t>
            </w:r>
          </w:p>
        </w:tc>
        <w:tc>
          <w:tcPr>
            <w:tcW w:w="0" w:type="auto"/>
            <w:shd w:val="clear" w:color="auto" w:fill="auto"/>
            <w:vAlign w:val="center"/>
          </w:tcPr>
          <w:p w14:paraId="4253FC8D"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TextGrid</w:t>
            </w:r>
          </w:p>
        </w:tc>
      </w:tr>
      <w:tr w:rsidR="00165464" w:rsidRPr="00C902D4" w14:paraId="4AF74A3A" w14:textId="77777777" w:rsidTr="004F5ABB">
        <w:trPr>
          <w:trHeight w:val="50"/>
        </w:trPr>
        <w:tc>
          <w:tcPr>
            <w:tcW w:w="0" w:type="auto"/>
            <w:shd w:val="clear" w:color="auto" w:fill="auto"/>
            <w:vAlign w:val="center"/>
          </w:tcPr>
          <w:p w14:paraId="1C556F17"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1493740A" w14:textId="77777777" w:rsidR="00165464" w:rsidRPr="00C902D4" w:rsidDel="00832F4E" w:rsidRDefault="00165464" w:rsidP="00AF7805">
            <w:pPr>
              <w:spacing w:line="360" w:lineRule="auto"/>
              <w:rPr>
                <w:rFonts w:ascii="Arial" w:hAnsi="Arial" w:cs="Arial"/>
                <w:color w:val="000000"/>
                <w:sz w:val="20"/>
                <w:lang w:val="vi-VN"/>
              </w:rPr>
            </w:pPr>
            <w:r w:rsidRPr="00C902D4">
              <w:rPr>
                <w:rFonts w:ascii="Arial" w:hAnsi="Arial" w:cs="Arial"/>
                <w:color w:val="000000"/>
                <w:sz w:val="20"/>
                <w:lang w:val="vi-VN"/>
              </w:rPr>
              <w:t>Nhân sự tại thời điểm hiện tại</w:t>
            </w:r>
          </w:p>
        </w:tc>
        <w:tc>
          <w:tcPr>
            <w:tcW w:w="0" w:type="auto"/>
            <w:shd w:val="clear" w:color="auto" w:fill="auto"/>
            <w:vAlign w:val="center"/>
          </w:tcPr>
          <w:p w14:paraId="77D75D53"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1C24341D" w14:textId="77777777" w:rsidR="00165464" w:rsidRPr="00C902D4" w:rsidRDefault="00165464"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33EFF2DC"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Readonly</w:t>
            </w:r>
          </w:p>
        </w:tc>
        <w:tc>
          <w:tcPr>
            <w:tcW w:w="0" w:type="auto"/>
            <w:shd w:val="clear" w:color="auto" w:fill="auto"/>
            <w:vAlign w:val="center"/>
          </w:tcPr>
          <w:p w14:paraId="1744AFDA" w14:textId="77777777" w:rsidR="00165464" w:rsidRPr="00C902D4" w:rsidRDefault="00165464" w:rsidP="00AF7805">
            <w:pPr>
              <w:spacing w:line="360" w:lineRule="auto"/>
              <w:rPr>
                <w:rFonts w:ascii="Arial" w:hAnsi="Arial" w:cs="Arial"/>
                <w:sz w:val="20"/>
                <w:lang w:eastAsia="ja-JP"/>
              </w:rPr>
            </w:pPr>
            <w:r w:rsidRPr="00C902D4">
              <w:rPr>
                <w:rFonts w:ascii="Arial" w:hAnsi="Arial" w:cs="Arial"/>
                <w:color w:val="000000"/>
                <w:sz w:val="20"/>
              </w:rPr>
              <w:t>Phân hệ Hồ sơ</w:t>
            </w:r>
          </w:p>
        </w:tc>
        <w:tc>
          <w:tcPr>
            <w:tcW w:w="0" w:type="auto"/>
            <w:shd w:val="clear" w:color="auto" w:fill="auto"/>
            <w:vAlign w:val="center"/>
          </w:tcPr>
          <w:p w14:paraId="411AEE13"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412C2B5D"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Số lượng nhân sự tại thời điểm hiện tại (lấy dữ liệu từ phân hệ Hồ sơ)</w:t>
            </w:r>
          </w:p>
        </w:tc>
        <w:tc>
          <w:tcPr>
            <w:tcW w:w="0" w:type="auto"/>
            <w:shd w:val="clear" w:color="auto" w:fill="auto"/>
            <w:vAlign w:val="center"/>
          </w:tcPr>
          <w:p w14:paraId="56886E2B"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TextGrid</w:t>
            </w:r>
          </w:p>
        </w:tc>
      </w:tr>
      <w:tr w:rsidR="00165464" w:rsidRPr="00C902D4" w14:paraId="71B7D3F3" w14:textId="77777777" w:rsidTr="004F5ABB">
        <w:trPr>
          <w:trHeight w:val="50"/>
        </w:trPr>
        <w:tc>
          <w:tcPr>
            <w:tcW w:w="0" w:type="auto"/>
            <w:shd w:val="clear" w:color="auto" w:fill="auto"/>
            <w:vAlign w:val="center"/>
          </w:tcPr>
          <w:p w14:paraId="0BE76E69"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488375BB" w14:textId="77777777" w:rsidR="00165464" w:rsidRPr="00C902D4" w:rsidRDefault="00165464" w:rsidP="00AF7805">
            <w:pPr>
              <w:spacing w:line="360" w:lineRule="auto"/>
              <w:rPr>
                <w:rFonts w:ascii="Arial" w:hAnsi="Arial" w:cs="Arial"/>
                <w:color w:val="000000"/>
                <w:sz w:val="20"/>
                <w:lang w:val="vi-VN"/>
              </w:rPr>
            </w:pPr>
            <w:r w:rsidRPr="00C902D4">
              <w:rPr>
                <w:rFonts w:ascii="Arial" w:hAnsi="Arial" w:cs="Arial"/>
                <w:color w:val="000000"/>
                <w:sz w:val="20"/>
                <w:lang w:val="vi-VN"/>
              </w:rPr>
              <w:t>Số lượng ĐB nhân sự tháng 4</w:t>
            </w:r>
          </w:p>
        </w:tc>
        <w:tc>
          <w:tcPr>
            <w:tcW w:w="0" w:type="auto"/>
            <w:shd w:val="clear" w:color="auto" w:fill="auto"/>
            <w:vAlign w:val="center"/>
          </w:tcPr>
          <w:p w14:paraId="76485AA0" w14:textId="77777777" w:rsidR="00165464" w:rsidRPr="00C902D4" w:rsidRDefault="00165464" w:rsidP="00AF7805">
            <w:pPr>
              <w:spacing w:line="360" w:lineRule="auto"/>
              <w:rPr>
                <w:rFonts w:ascii="Arial" w:hAnsi="Arial" w:cs="Arial"/>
                <w:sz w:val="20"/>
              </w:rPr>
            </w:pPr>
            <w:r w:rsidRPr="00C902D4">
              <w:rPr>
                <w:rFonts w:ascii="Arial" w:hAnsi="Arial" w:cs="Arial"/>
                <w:sz w:val="20"/>
              </w:rPr>
              <w:t xml:space="preserve">Số </w:t>
            </w:r>
          </w:p>
        </w:tc>
        <w:tc>
          <w:tcPr>
            <w:tcW w:w="0" w:type="auto"/>
            <w:shd w:val="clear" w:color="auto" w:fill="auto"/>
            <w:vAlign w:val="center"/>
          </w:tcPr>
          <w:p w14:paraId="50C9A835" w14:textId="77777777" w:rsidR="00165464" w:rsidRPr="00C902D4" w:rsidRDefault="00165464"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6346CB4C" w14:textId="77777777" w:rsidR="00165464" w:rsidRPr="00C902D4" w:rsidRDefault="00165464"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2DF21ED8"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3C95FE17"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614185FB"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Số lượng định biên nhân sự tháng 4</w:t>
            </w:r>
          </w:p>
        </w:tc>
        <w:tc>
          <w:tcPr>
            <w:tcW w:w="0" w:type="auto"/>
            <w:shd w:val="clear" w:color="auto" w:fill="auto"/>
            <w:vAlign w:val="center"/>
          </w:tcPr>
          <w:p w14:paraId="29BDCEEB"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TextGrid</w:t>
            </w:r>
          </w:p>
        </w:tc>
      </w:tr>
      <w:tr w:rsidR="00165464" w:rsidRPr="00C902D4" w14:paraId="3169ED35" w14:textId="77777777" w:rsidTr="004F5ABB">
        <w:trPr>
          <w:trHeight w:val="261"/>
        </w:trPr>
        <w:tc>
          <w:tcPr>
            <w:tcW w:w="0" w:type="auto"/>
            <w:shd w:val="clear" w:color="auto" w:fill="auto"/>
            <w:vAlign w:val="center"/>
          </w:tcPr>
          <w:p w14:paraId="344B1587"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3F85A672"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Quỹ lương tháng 4</w:t>
            </w:r>
          </w:p>
        </w:tc>
        <w:tc>
          <w:tcPr>
            <w:tcW w:w="0" w:type="auto"/>
            <w:shd w:val="clear" w:color="auto" w:fill="auto"/>
            <w:vAlign w:val="center"/>
          </w:tcPr>
          <w:p w14:paraId="054F4B6B"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Số</w:t>
            </w:r>
          </w:p>
        </w:tc>
        <w:tc>
          <w:tcPr>
            <w:tcW w:w="0" w:type="auto"/>
            <w:shd w:val="clear" w:color="auto" w:fill="auto"/>
            <w:vAlign w:val="center"/>
          </w:tcPr>
          <w:p w14:paraId="4E0CFFD8"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15</w:t>
            </w:r>
          </w:p>
        </w:tc>
        <w:tc>
          <w:tcPr>
            <w:tcW w:w="0" w:type="auto"/>
            <w:shd w:val="clear" w:color="auto" w:fill="auto"/>
            <w:vAlign w:val="center"/>
          </w:tcPr>
          <w:p w14:paraId="63BFCF3E"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Không</w:t>
            </w:r>
          </w:p>
        </w:tc>
        <w:tc>
          <w:tcPr>
            <w:tcW w:w="0" w:type="auto"/>
            <w:shd w:val="clear" w:color="auto" w:fill="auto"/>
            <w:vAlign w:val="center"/>
          </w:tcPr>
          <w:p w14:paraId="507E6C31"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Kế hoạch quỹ lương</w:t>
            </w:r>
          </w:p>
        </w:tc>
        <w:tc>
          <w:tcPr>
            <w:tcW w:w="0" w:type="auto"/>
            <w:shd w:val="clear" w:color="auto" w:fill="auto"/>
            <w:vAlign w:val="center"/>
          </w:tcPr>
          <w:p w14:paraId="1D097882" w14:textId="77777777" w:rsidR="00165464" w:rsidRPr="00C902D4" w:rsidRDefault="00165464" w:rsidP="00AF7805">
            <w:pPr>
              <w:spacing w:line="360" w:lineRule="auto"/>
              <w:rPr>
                <w:rFonts w:ascii="Arial" w:hAnsi="Arial" w:cs="Arial"/>
                <w:color w:val="000000"/>
                <w:sz w:val="20"/>
              </w:rPr>
            </w:pPr>
          </w:p>
        </w:tc>
        <w:tc>
          <w:tcPr>
            <w:tcW w:w="0" w:type="auto"/>
            <w:shd w:val="clear" w:color="auto" w:fill="auto"/>
            <w:vAlign w:val="center"/>
          </w:tcPr>
          <w:p w14:paraId="0F60CB80" w14:textId="0DF986F6"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Hiển thị tổng quỹ lương theo vị trí chức danh từ “Mức lương” ở chức năng “Kế hoạch quỹ lương</w:t>
            </w:r>
          </w:p>
        </w:tc>
        <w:tc>
          <w:tcPr>
            <w:tcW w:w="0" w:type="auto"/>
            <w:shd w:val="clear" w:color="auto" w:fill="auto"/>
            <w:vAlign w:val="center"/>
          </w:tcPr>
          <w:p w14:paraId="0F6BB0CA"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TextGrid</w:t>
            </w:r>
          </w:p>
        </w:tc>
      </w:tr>
      <w:tr w:rsidR="00165464" w:rsidRPr="00C902D4" w14:paraId="14AB1BB5" w14:textId="77777777" w:rsidTr="004F5ABB">
        <w:trPr>
          <w:trHeight w:val="1335"/>
        </w:trPr>
        <w:tc>
          <w:tcPr>
            <w:tcW w:w="0" w:type="auto"/>
            <w:shd w:val="clear" w:color="auto" w:fill="auto"/>
            <w:vAlign w:val="center"/>
          </w:tcPr>
          <w:p w14:paraId="47BDCA18"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56FECB44" w14:textId="77777777" w:rsidR="00165464" w:rsidRPr="00C902D4" w:rsidRDefault="00165464" w:rsidP="00AF7805">
            <w:pPr>
              <w:spacing w:line="360" w:lineRule="auto"/>
              <w:rPr>
                <w:rFonts w:ascii="Arial" w:hAnsi="Arial" w:cs="Arial"/>
                <w:color w:val="000000"/>
                <w:sz w:val="20"/>
                <w:lang w:val="vi-VN"/>
              </w:rPr>
            </w:pPr>
            <w:r w:rsidRPr="00C902D4">
              <w:rPr>
                <w:rFonts w:ascii="Arial" w:hAnsi="Arial" w:cs="Arial"/>
                <w:color w:val="000000"/>
                <w:sz w:val="20"/>
                <w:lang w:val="vi-VN"/>
              </w:rPr>
              <w:t>Số lượng ĐB nhân sự tháng 5</w:t>
            </w:r>
          </w:p>
        </w:tc>
        <w:tc>
          <w:tcPr>
            <w:tcW w:w="0" w:type="auto"/>
            <w:shd w:val="clear" w:color="auto" w:fill="auto"/>
            <w:vAlign w:val="center"/>
          </w:tcPr>
          <w:p w14:paraId="07C8D3A9" w14:textId="77777777" w:rsidR="00165464" w:rsidRPr="00C902D4" w:rsidRDefault="00165464" w:rsidP="00AF7805">
            <w:pPr>
              <w:spacing w:line="360" w:lineRule="auto"/>
              <w:rPr>
                <w:rFonts w:ascii="Arial" w:hAnsi="Arial" w:cs="Arial"/>
                <w:sz w:val="20"/>
              </w:rPr>
            </w:pPr>
            <w:r w:rsidRPr="00C902D4">
              <w:rPr>
                <w:rFonts w:ascii="Arial" w:hAnsi="Arial" w:cs="Arial"/>
                <w:sz w:val="20"/>
              </w:rPr>
              <w:t xml:space="preserve">Số </w:t>
            </w:r>
          </w:p>
        </w:tc>
        <w:tc>
          <w:tcPr>
            <w:tcW w:w="0" w:type="auto"/>
            <w:shd w:val="clear" w:color="auto" w:fill="auto"/>
            <w:vAlign w:val="center"/>
          </w:tcPr>
          <w:p w14:paraId="3E6CB9B6" w14:textId="77777777" w:rsidR="00165464" w:rsidRPr="00C902D4" w:rsidRDefault="00165464"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6C1D413F" w14:textId="77777777" w:rsidR="00165464" w:rsidRPr="00C902D4" w:rsidRDefault="00165464"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395D0EB0"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4209591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BAAC6ED"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Số lượng định biên nhân sự tháng 5</w:t>
            </w:r>
          </w:p>
        </w:tc>
        <w:tc>
          <w:tcPr>
            <w:tcW w:w="0" w:type="auto"/>
            <w:shd w:val="clear" w:color="auto" w:fill="auto"/>
            <w:vAlign w:val="center"/>
          </w:tcPr>
          <w:p w14:paraId="619E658F"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TextGrid</w:t>
            </w:r>
          </w:p>
        </w:tc>
      </w:tr>
      <w:tr w:rsidR="00165464" w:rsidRPr="00C902D4" w14:paraId="3435880B" w14:textId="77777777" w:rsidTr="004F5ABB">
        <w:trPr>
          <w:trHeight w:val="2704"/>
        </w:trPr>
        <w:tc>
          <w:tcPr>
            <w:tcW w:w="0" w:type="auto"/>
            <w:shd w:val="clear" w:color="auto" w:fill="auto"/>
            <w:vAlign w:val="center"/>
          </w:tcPr>
          <w:p w14:paraId="0352B2CB"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16A1C687"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Quỹ lương tháng 5</w:t>
            </w:r>
          </w:p>
        </w:tc>
        <w:tc>
          <w:tcPr>
            <w:tcW w:w="0" w:type="auto"/>
            <w:shd w:val="clear" w:color="auto" w:fill="auto"/>
            <w:vAlign w:val="center"/>
          </w:tcPr>
          <w:p w14:paraId="5749E609"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 xml:space="preserve">Số </w:t>
            </w:r>
          </w:p>
        </w:tc>
        <w:tc>
          <w:tcPr>
            <w:tcW w:w="0" w:type="auto"/>
            <w:shd w:val="clear" w:color="auto" w:fill="auto"/>
            <w:vAlign w:val="center"/>
          </w:tcPr>
          <w:p w14:paraId="490AD291"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15</w:t>
            </w:r>
          </w:p>
        </w:tc>
        <w:tc>
          <w:tcPr>
            <w:tcW w:w="0" w:type="auto"/>
            <w:shd w:val="clear" w:color="auto" w:fill="auto"/>
            <w:vAlign w:val="center"/>
          </w:tcPr>
          <w:p w14:paraId="3F3CE2B6"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Không</w:t>
            </w:r>
          </w:p>
        </w:tc>
        <w:tc>
          <w:tcPr>
            <w:tcW w:w="0" w:type="auto"/>
            <w:shd w:val="clear" w:color="auto" w:fill="auto"/>
            <w:vAlign w:val="center"/>
          </w:tcPr>
          <w:p w14:paraId="1DD23863"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Kế hoạch quỹ lương</w:t>
            </w:r>
          </w:p>
        </w:tc>
        <w:tc>
          <w:tcPr>
            <w:tcW w:w="0" w:type="auto"/>
            <w:shd w:val="clear" w:color="auto" w:fill="auto"/>
            <w:vAlign w:val="center"/>
          </w:tcPr>
          <w:p w14:paraId="24C9E065" w14:textId="77777777" w:rsidR="00165464" w:rsidRPr="00C902D4" w:rsidRDefault="00165464" w:rsidP="00AF7805">
            <w:pPr>
              <w:spacing w:line="360" w:lineRule="auto"/>
              <w:rPr>
                <w:rFonts w:ascii="Arial" w:hAnsi="Arial" w:cs="Arial"/>
                <w:color w:val="000000"/>
                <w:sz w:val="20"/>
              </w:rPr>
            </w:pPr>
          </w:p>
        </w:tc>
        <w:tc>
          <w:tcPr>
            <w:tcW w:w="0" w:type="auto"/>
            <w:shd w:val="clear" w:color="auto" w:fill="auto"/>
            <w:vAlign w:val="center"/>
          </w:tcPr>
          <w:p w14:paraId="6FB23F88"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Hiển thị tổng quỹ lương theo vị trí chức danh từ “Mức lương” ở chức năng “Kế hoạch quỹ lương</w:t>
            </w:r>
          </w:p>
        </w:tc>
        <w:tc>
          <w:tcPr>
            <w:tcW w:w="0" w:type="auto"/>
            <w:shd w:val="clear" w:color="auto" w:fill="auto"/>
            <w:vAlign w:val="center"/>
          </w:tcPr>
          <w:p w14:paraId="243C3121"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TextGrid</w:t>
            </w:r>
          </w:p>
        </w:tc>
      </w:tr>
      <w:tr w:rsidR="00165464" w:rsidRPr="00C902D4" w14:paraId="23A25491" w14:textId="77777777" w:rsidTr="004F5ABB">
        <w:trPr>
          <w:trHeight w:val="2704"/>
        </w:trPr>
        <w:tc>
          <w:tcPr>
            <w:tcW w:w="0" w:type="auto"/>
            <w:shd w:val="clear" w:color="auto" w:fill="auto"/>
            <w:vAlign w:val="center"/>
          </w:tcPr>
          <w:p w14:paraId="04B0EBA9"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124D67D2"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w:t>
            </w:r>
          </w:p>
        </w:tc>
        <w:tc>
          <w:tcPr>
            <w:tcW w:w="0" w:type="auto"/>
            <w:shd w:val="clear" w:color="auto" w:fill="auto"/>
            <w:vAlign w:val="center"/>
          </w:tcPr>
          <w:p w14:paraId="3E94AA52"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6856ED1E"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69D3963A" w14:textId="77777777" w:rsidR="00165464" w:rsidRPr="00C902D4" w:rsidRDefault="00165464"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75371259"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5CC7D405"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91DAF09" w14:textId="77777777" w:rsidR="00165464" w:rsidRPr="00C902D4" w:rsidRDefault="00165464" w:rsidP="00AF7805">
            <w:pPr>
              <w:spacing w:line="360" w:lineRule="auto"/>
              <w:rPr>
                <w:rFonts w:ascii="Arial" w:hAnsi="Arial" w:cs="Arial"/>
                <w:color w:val="000000"/>
                <w:sz w:val="20"/>
              </w:rPr>
            </w:pPr>
          </w:p>
        </w:tc>
        <w:tc>
          <w:tcPr>
            <w:tcW w:w="0" w:type="auto"/>
            <w:shd w:val="clear" w:color="auto" w:fill="auto"/>
            <w:vAlign w:val="center"/>
          </w:tcPr>
          <w:p w14:paraId="02D0E9B4"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165CB10C" w14:textId="77777777" w:rsidTr="004F5ABB">
        <w:trPr>
          <w:trHeight w:val="2704"/>
        </w:trPr>
        <w:tc>
          <w:tcPr>
            <w:tcW w:w="0" w:type="auto"/>
            <w:shd w:val="clear" w:color="auto" w:fill="auto"/>
            <w:vAlign w:val="center"/>
          </w:tcPr>
          <w:p w14:paraId="2592FEAB"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1340B540" w14:textId="77777777" w:rsidR="00165464" w:rsidRPr="00C902D4" w:rsidRDefault="00165464" w:rsidP="00AF7805">
            <w:pPr>
              <w:spacing w:line="360" w:lineRule="auto"/>
              <w:rPr>
                <w:rFonts w:ascii="Arial" w:hAnsi="Arial" w:cs="Arial"/>
                <w:color w:val="000000"/>
                <w:sz w:val="20"/>
                <w:lang w:val="vi-VN"/>
              </w:rPr>
            </w:pPr>
            <w:r w:rsidRPr="00C902D4">
              <w:rPr>
                <w:rFonts w:ascii="Arial" w:hAnsi="Arial" w:cs="Arial"/>
                <w:color w:val="000000"/>
                <w:sz w:val="20"/>
                <w:lang w:val="vi-VN"/>
              </w:rPr>
              <w:t>Số lượng ĐB nhân sự tháng 3</w:t>
            </w:r>
          </w:p>
        </w:tc>
        <w:tc>
          <w:tcPr>
            <w:tcW w:w="0" w:type="auto"/>
            <w:shd w:val="clear" w:color="auto" w:fill="auto"/>
            <w:vAlign w:val="center"/>
          </w:tcPr>
          <w:p w14:paraId="34760489"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2E98BCA9"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348A5E69" w14:textId="77777777" w:rsidR="00165464" w:rsidRPr="00C902D4" w:rsidRDefault="00165464"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3B54B2C5"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3B5AF420"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2B54512F"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Số lượng định biên nhân sự tháng 3</w:t>
            </w:r>
          </w:p>
        </w:tc>
        <w:tc>
          <w:tcPr>
            <w:tcW w:w="0" w:type="auto"/>
            <w:shd w:val="clear" w:color="auto" w:fill="auto"/>
            <w:vAlign w:val="center"/>
          </w:tcPr>
          <w:p w14:paraId="5CBB3E95"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480A4E29" w14:textId="77777777" w:rsidTr="004F5ABB">
        <w:trPr>
          <w:trHeight w:val="2704"/>
        </w:trPr>
        <w:tc>
          <w:tcPr>
            <w:tcW w:w="0" w:type="auto"/>
            <w:shd w:val="clear" w:color="auto" w:fill="auto"/>
            <w:vAlign w:val="center"/>
          </w:tcPr>
          <w:p w14:paraId="7D00E7CE"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26C9D0DC"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Quỹ lương tháng 3</w:t>
            </w:r>
          </w:p>
        </w:tc>
        <w:tc>
          <w:tcPr>
            <w:tcW w:w="0" w:type="auto"/>
            <w:shd w:val="clear" w:color="auto" w:fill="auto"/>
            <w:vAlign w:val="center"/>
          </w:tcPr>
          <w:p w14:paraId="275E47B0"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66F0F484"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44E15407" w14:textId="77777777" w:rsidR="00165464" w:rsidRPr="00C902D4" w:rsidRDefault="00165464"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136175D9" w14:textId="77777777" w:rsidR="00165464" w:rsidRPr="00C902D4" w:rsidRDefault="00165464" w:rsidP="00AF7805">
            <w:pPr>
              <w:spacing w:line="360" w:lineRule="auto"/>
              <w:rPr>
                <w:rFonts w:ascii="Arial" w:hAnsi="Arial" w:cs="Arial"/>
                <w:sz w:val="20"/>
                <w:lang w:eastAsia="ja-JP"/>
              </w:rPr>
            </w:pPr>
            <w:r w:rsidRPr="00C902D4">
              <w:rPr>
                <w:rFonts w:ascii="Arial" w:hAnsi="Arial" w:cs="Arial"/>
                <w:color w:val="000000"/>
                <w:sz w:val="20"/>
              </w:rPr>
              <w:t>Kế hoạch quỹ lương</w:t>
            </w:r>
          </w:p>
        </w:tc>
        <w:tc>
          <w:tcPr>
            <w:tcW w:w="0" w:type="auto"/>
            <w:shd w:val="clear" w:color="auto" w:fill="auto"/>
            <w:vAlign w:val="center"/>
          </w:tcPr>
          <w:p w14:paraId="1CF2CF7D"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2A0EB718"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Hiển thị tổng quỹ lương theo vị trí chức danh từ “Mức lương” ở chức năng “Kế hoạch quỹ lương</w:t>
            </w:r>
          </w:p>
        </w:tc>
        <w:tc>
          <w:tcPr>
            <w:tcW w:w="0" w:type="auto"/>
            <w:shd w:val="clear" w:color="auto" w:fill="auto"/>
            <w:vAlign w:val="center"/>
          </w:tcPr>
          <w:p w14:paraId="1192CE8A"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29E61E6F" w14:textId="77777777" w:rsidTr="004F5ABB">
        <w:trPr>
          <w:trHeight w:val="2704"/>
        </w:trPr>
        <w:tc>
          <w:tcPr>
            <w:tcW w:w="0" w:type="auto"/>
            <w:shd w:val="clear" w:color="auto" w:fill="auto"/>
            <w:vAlign w:val="center"/>
          </w:tcPr>
          <w:p w14:paraId="4E65666B"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2316E373"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Định biên trung bình</w:t>
            </w:r>
          </w:p>
        </w:tc>
        <w:tc>
          <w:tcPr>
            <w:tcW w:w="0" w:type="auto"/>
            <w:shd w:val="clear" w:color="auto" w:fill="auto"/>
            <w:vAlign w:val="center"/>
          </w:tcPr>
          <w:p w14:paraId="40207EAE"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39A8B320"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17ECAB45" w14:textId="77777777" w:rsidR="00165464" w:rsidRPr="00C902D4" w:rsidRDefault="00165464" w:rsidP="00AF7805">
            <w:pPr>
              <w:spacing w:line="360" w:lineRule="auto"/>
              <w:rPr>
                <w:rFonts w:ascii="Arial" w:hAnsi="Arial" w:cs="Arial"/>
                <w:sz w:val="20"/>
              </w:rPr>
            </w:pPr>
            <w:r w:rsidRPr="00C902D4">
              <w:rPr>
                <w:rFonts w:ascii="Arial" w:hAnsi="Arial" w:cs="Arial"/>
                <w:sz w:val="20"/>
              </w:rPr>
              <w:t>Readonly</w:t>
            </w:r>
          </w:p>
        </w:tc>
        <w:tc>
          <w:tcPr>
            <w:tcW w:w="0" w:type="auto"/>
            <w:shd w:val="clear" w:color="auto" w:fill="auto"/>
            <w:vAlign w:val="center"/>
          </w:tcPr>
          <w:p w14:paraId="6D7324F8"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55E330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39D98EC1"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Công thức tính = tổng số lượng định biên các tháng/12</w:t>
            </w:r>
          </w:p>
        </w:tc>
        <w:tc>
          <w:tcPr>
            <w:tcW w:w="0" w:type="auto"/>
            <w:shd w:val="clear" w:color="auto" w:fill="auto"/>
            <w:vAlign w:val="center"/>
          </w:tcPr>
          <w:p w14:paraId="6A4666E4"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613F4424" w14:textId="77777777" w:rsidTr="004F5ABB">
        <w:trPr>
          <w:trHeight w:val="2704"/>
        </w:trPr>
        <w:tc>
          <w:tcPr>
            <w:tcW w:w="0" w:type="auto"/>
            <w:shd w:val="clear" w:color="auto" w:fill="auto"/>
            <w:vAlign w:val="center"/>
          </w:tcPr>
          <w:p w14:paraId="7C2A477C"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7D0564F7"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Định biên cuối năm</w:t>
            </w:r>
          </w:p>
        </w:tc>
        <w:tc>
          <w:tcPr>
            <w:tcW w:w="0" w:type="auto"/>
            <w:shd w:val="clear" w:color="auto" w:fill="auto"/>
            <w:vAlign w:val="center"/>
          </w:tcPr>
          <w:p w14:paraId="52FF60EC"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2A362E0E"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7B918D46" w14:textId="77777777" w:rsidR="00165464" w:rsidRPr="00C902D4" w:rsidRDefault="00165464" w:rsidP="00AF7805">
            <w:pPr>
              <w:spacing w:line="360" w:lineRule="auto"/>
              <w:rPr>
                <w:rFonts w:ascii="Arial" w:hAnsi="Arial" w:cs="Arial"/>
                <w:sz w:val="20"/>
              </w:rPr>
            </w:pPr>
            <w:r w:rsidRPr="00C902D4">
              <w:rPr>
                <w:rFonts w:ascii="Arial" w:hAnsi="Arial" w:cs="Arial"/>
                <w:sz w:val="20"/>
              </w:rPr>
              <w:t>Readonly</w:t>
            </w:r>
          </w:p>
        </w:tc>
        <w:tc>
          <w:tcPr>
            <w:tcW w:w="0" w:type="auto"/>
            <w:shd w:val="clear" w:color="auto" w:fill="auto"/>
            <w:vAlign w:val="center"/>
          </w:tcPr>
          <w:p w14:paraId="19E5AD7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1B3D866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2258F548"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Hiển thị định biên tháng cuối cùng của năm tài chính</w:t>
            </w:r>
          </w:p>
        </w:tc>
        <w:tc>
          <w:tcPr>
            <w:tcW w:w="0" w:type="auto"/>
            <w:shd w:val="clear" w:color="auto" w:fill="auto"/>
            <w:vAlign w:val="center"/>
          </w:tcPr>
          <w:p w14:paraId="49C68DEB"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10EF93A5" w14:textId="77777777" w:rsidTr="004F5ABB">
        <w:trPr>
          <w:trHeight w:val="2704"/>
        </w:trPr>
        <w:tc>
          <w:tcPr>
            <w:tcW w:w="0" w:type="auto"/>
            <w:shd w:val="clear" w:color="auto" w:fill="auto"/>
            <w:vAlign w:val="center"/>
          </w:tcPr>
          <w:p w14:paraId="5325F5C3" w14:textId="77777777" w:rsidR="00165464" w:rsidRPr="00C902D4" w:rsidRDefault="00165464" w:rsidP="00AF7805">
            <w:pPr>
              <w:pStyle w:val="ListParagraph"/>
              <w:keepLines/>
              <w:numPr>
                <w:ilvl w:val="0"/>
                <w:numId w:val="97"/>
              </w:numPr>
              <w:spacing w:after="120" w:line="360" w:lineRule="auto"/>
              <w:contextualSpacing/>
              <w:rPr>
                <w:rFonts w:cs="Arial"/>
                <w:sz w:val="20"/>
                <w:szCs w:val="20"/>
                <w:lang w:eastAsia="ja-JP"/>
              </w:rPr>
            </w:pPr>
          </w:p>
        </w:tc>
        <w:tc>
          <w:tcPr>
            <w:tcW w:w="0" w:type="auto"/>
            <w:shd w:val="clear" w:color="auto" w:fill="auto"/>
            <w:vAlign w:val="center"/>
          </w:tcPr>
          <w:p w14:paraId="72522E20" w14:textId="77777777" w:rsidR="00165464" w:rsidRPr="00C902D4" w:rsidRDefault="00165464" w:rsidP="00AF7805">
            <w:pPr>
              <w:spacing w:line="360" w:lineRule="auto"/>
              <w:rPr>
                <w:rFonts w:ascii="Arial" w:hAnsi="Arial" w:cs="Arial"/>
                <w:color w:val="000000"/>
                <w:sz w:val="20"/>
                <w:lang w:val="vi-VN"/>
              </w:rPr>
            </w:pPr>
            <w:r w:rsidRPr="00C902D4">
              <w:rPr>
                <w:rFonts w:ascii="Arial" w:hAnsi="Arial" w:cs="Arial"/>
                <w:color w:val="000000"/>
                <w:sz w:val="20"/>
                <w:lang w:val="vi-VN"/>
              </w:rPr>
              <w:t>Định biên tháng cao nhất</w:t>
            </w:r>
          </w:p>
        </w:tc>
        <w:tc>
          <w:tcPr>
            <w:tcW w:w="0" w:type="auto"/>
            <w:shd w:val="clear" w:color="auto" w:fill="auto"/>
            <w:vAlign w:val="center"/>
          </w:tcPr>
          <w:p w14:paraId="55C07E3B" w14:textId="77777777" w:rsidR="00165464" w:rsidRPr="00C902D4" w:rsidRDefault="00165464" w:rsidP="00AF7805">
            <w:pPr>
              <w:spacing w:line="360" w:lineRule="auto"/>
              <w:rPr>
                <w:rFonts w:ascii="Arial" w:hAnsi="Arial" w:cs="Arial"/>
                <w:sz w:val="20"/>
              </w:rPr>
            </w:pPr>
            <w:r w:rsidRPr="00C902D4">
              <w:rPr>
                <w:rFonts w:ascii="Arial" w:hAnsi="Arial" w:cs="Arial"/>
                <w:sz w:val="20"/>
              </w:rPr>
              <w:t>Số</w:t>
            </w:r>
          </w:p>
        </w:tc>
        <w:tc>
          <w:tcPr>
            <w:tcW w:w="0" w:type="auto"/>
            <w:shd w:val="clear" w:color="auto" w:fill="auto"/>
            <w:vAlign w:val="center"/>
          </w:tcPr>
          <w:p w14:paraId="54B779F8" w14:textId="77777777" w:rsidR="00165464" w:rsidRPr="00C902D4" w:rsidRDefault="00165464"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1DCF0573" w14:textId="77777777" w:rsidR="00165464" w:rsidRPr="00C902D4" w:rsidRDefault="00165464" w:rsidP="00AF7805">
            <w:pPr>
              <w:spacing w:line="360" w:lineRule="auto"/>
              <w:rPr>
                <w:rFonts w:ascii="Arial" w:hAnsi="Arial" w:cs="Arial"/>
                <w:sz w:val="20"/>
              </w:rPr>
            </w:pPr>
            <w:r w:rsidRPr="00C902D4">
              <w:rPr>
                <w:rFonts w:ascii="Arial" w:hAnsi="Arial" w:cs="Arial"/>
                <w:sz w:val="20"/>
              </w:rPr>
              <w:t>Readonly</w:t>
            </w:r>
          </w:p>
        </w:tc>
        <w:tc>
          <w:tcPr>
            <w:tcW w:w="0" w:type="auto"/>
            <w:shd w:val="clear" w:color="auto" w:fill="auto"/>
            <w:vAlign w:val="center"/>
          </w:tcPr>
          <w:p w14:paraId="2A10C4E6"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605E8744"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25782222"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Hiển thị định biên của tháng cao nhất</w:t>
            </w:r>
          </w:p>
        </w:tc>
        <w:tc>
          <w:tcPr>
            <w:tcW w:w="0" w:type="auto"/>
            <w:shd w:val="clear" w:color="auto" w:fill="auto"/>
            <w:vAlign w:val="center"/>
          </w:tcPr>
          <w:p w14:paraId="0CC23172" w14:textId="77777777" w:rsidR="00165464" w:rsidRPr="00C902D4" w:rsidRDefault="00165464" w:rsidP="00AF7805">
            <w:pPr>
              <w:spacing w:line="360" w:lineRule="auto"/>
              <w:rPr>
                <w:rFonts w:ascii="Arial" w:hAnsi="Arial" w:cs="Arial"/>
                <w:sz w:val="20"/>
              </w:rPr>
            </w:pPr>
            <w:r w:rsidRPr="00C902D4">
              <w:rPr>
                <w:rFonts w:ascii="Arial" w:hAnsi="Arial" w:cs="Arial"/>
                <w:sz w:val="20"/>
                <w:lang w:eastAsia="ja-JP"/>
              </w:rPr>
              <w:t>TextGrid</w:t>
            </w:r>
          </w:p>
        </w:tc>
      </w:tr>
      <w:tr w:rsidR="00165464" w:rsidRPr="00C902D4" w14:paraId="5702916A" w14:textId="77777777" w:rsidTr="004F5ABB">
        <w:trPr>
          <w:trHeight w:val="2704"/>
        </w:trPr>
        <w:tc>
          <w:tcPr>
            <w:tcW w:w="0" w:type="auto"/>
            <w:gridSpan w:val="9"/>
            <w:shd w:val="clear" w:color="auto" w:fill="auto"/>
            <w:vAlign w:val="center"/>
          </w:tcPr>
          <w:p w14:paraId="51FFE161" w14:textId="77777777" w:rsidR="00165464" w:rsidRPr="00C902D4" w:rsidRDefault="00165464" w:rsidP="00AF7805">
            <w:pPr>
              <w:pStyle w:val="AutoNumDescription"/>
              <w:spacing w:line="360" w:lineRule="auto"/>
              <w:jc w:val="left"/>
              <w:rPr>
                <w:rFonts w:ascii="Arial" w:hAnsi="Arial" w:cs="Arial"/>
                <w:sz w:val="20"/>
                <w:szCs w:val="20"/>
              </w:rPr>
            </w:pPr>
            <w:r w:rsidRPr="00C902D4">
              <w:rPr>
                <w:rFonts w:ascii="Arial" w:hAnsi="Arial" w:cs="Arial"/>
                <w:b/>
                <w:sz w:val="20"/>
                <w:szCs w:val="20"/>
              </w:rPr>
              <w:lastRenderedPageBreak/>
              <w:t>Mô tả nghiệp vụ:</w:t>
            </w:r>
          </w:p>
          <w:p w14:paraId="6076282B" w14:textId="77777777" w:rsidR="00165464" w:rsidRPr="00C902D4" w:rsidRDefault="00165464" w:rsidP="00AF7805">
            <w:pPr>
              <w:pStyle w:val="CommentText"/>
              <w:keepLines/>
              <w:numPr>
                <w:ilvl w:val="0"/>
                <w:numId w:val="74"/>
              </w:numPr>
              <w:spacing w:line="360" w:lineRule="auto"/>
              <w:ind w:left="450" w:hanging="450"/>
              <w:rPr>
                <w:rFonts w:ascii="Arial" w:hAnsi="Arial" w:cs="Arial"/>
                <w:i/>
                <w:color w:val="000000" w:themeColor="text1"/>
              </w:rPr>
            </w:pPr>
            <w:r w:rsidRPr="00C902D4">
              <w:rPr>
                <w:rFonts w:ascii="Arial" w:hAnsi="Arial" w:cs="Arial"/>
                <w:color w:val="000000" w:themeColor="text1"/>
              </w:rPr>
              <w:t xml:space="preserve">Năm tài chính: bắt đầu từ tháng 4 năm nay đến hết tháng 3 năm sau </w:t>
            </w:r>
            <w:r w:rsidRPr="00C902D4">
              <w:rPr>
                <w:rFonts w:ascii="Arial" w:hAnsi="Arial" w:cs="Arial"/>
                <w:i/>
                <w:color w:val="000000" w:themeColor="text1"/>
              </w:rPr>
              <w:t>(bổ sung cho cấu hình định nghĩa năm tài chính (định biên, kế hoạch TD, KH đào tạo, nghỉ phép)</w:t>
            </w:r>
          </w:p>
          <w:p w14:paraId="2FEFE2F9" w14:textId="77777777" w:rsidR="00165464" w:rsidRPr="00C902D4" w:rsidRDefault="00165464" w:rsidP="00AF7805">
            <w:pPr>
              <w:pStyle w:val="CommentText"/>
              <w:keepLines/>
              <w:numPr>
                <w:ilvl w:val="0"/>
                <w:numId w:val="74"/>
              </w:numPr>
              <w:spacing w:line="360" w:lineRule="auto"/>
              <w:ind w:left="450" w:hanging="450"/>
              <w:rPr>
                <w:rFonts w:ascii="Arial" w:hAnsi="Arial" w:cs="Arial"/>
                <w:color w:val="000000" w:themeColor="text1"/>
              </w:rPr>
            </w:pPr>
            <w:r w:rsidRPr="00C902D4">
              <w:rPr>
                <w:rFonts w:ascii="Arial" w:hAnsi="Arial" w:cs="Arial"/>
                <w:color w:val="000000" w:themeColor="text1"/>
              </w:rPr>
              <w:t>Bổ sung thêm trường định biên theo từng tháng của năm (số người trong tháng), định biên trung bình (tổng cộng 12 tháng/12 từ theo năm tài chính), định biên cuối năm (tháng 3 của năm tài chính), định biên tháng cao nhất (hiển thị dữ liệu tháng cao nhất), số lần thay đổi.</w:t>
            </w:r>
          </w:p>
          <w:p w14:paraId="20E32CC5" w14:textId="77777777" w:rsidR="00165464" w:rsidRPr="00C902D4" w:rsidRDefault="00165464" w:rsidP="00AF7805">
            <w:pPr>
              <w:pStyle w:val="CommentText"/>
              <w:keepLines/>
              <w:numPr>
                <w:ilvl w:val="0"/>
                <w:numId w:val="74"/>
              </w:numPr>
              <w:spacing w:line="360" w:lineRule="auto"/>
              <w:ind w:left="450" w:hanging="450"/>
              <w:rPr>
                <w:rFonts w:ascii="Arial" w:hAnsi="Arial" w:cs="Arial"/>
                <w:i/>
                <w:color w:val="000000" w:themeColor="text1"/>
              </w:rPr>
            </w:pPr>
            <w:r w:rsidRPr="00C902D4">
              <w:rPr>
                <w:rFonts w:ascii="Arial" w:hAnsi="Arial" w:cs="Arial"/>
                <w:color w:val="000000" w:themeColor="text1"/>
              </w:rPr>
              <w:t xml:space="preserve">Số lượng nhân sự hiện tại: hiển thị số lượng hiện tại của các tháng theo thời gian định biên. Khi tính ra số lượng cần tuyển </w:t>
            </w:r>
            <w:r w:rsidRPr="00C902D4">
              <w:rPr>
                <w:rFonts w:ascii="Arial" w:hAnsi="Arial" w:cs="Arial"/>
                <w:i/>
                <w:color w:val="000000" w:themeColor="text1"/>
              </w:rPr>
              <w:t xml:space="preserve">(chức năng Kế hoạch tuyển dụng năm ở Module Tuyển dụng) </w:t>
            </w:r>
            <w:r w:rsidRPr="00C902D4">
              <w:rPr>
                <w:rFonts w:ascii="Arial" w:hAnsi="Arial" w:cs="Arial"/>
                <w:color w:val="000000" w:themeColor="text1"/>
              </w:rPr>
              <w:t>thì số lượng nhân sự lấy số lượng nhân sự hiện tại của tháng (</w:t>
            </w:r>
            <w:r w:rsidRPr="00C902D4">
              <w:rPr>
                <w:rFonts w:ascii="Arial" w:hAnsi="Arial" w:cs="Arial"/>
                <w:i/>
                <w:color w:val="000000" w:themeColor="text1"/>
              </w:rPr>
              <w:t>tính đến ngày cuối cùng của tháng)</w:t>
            </w:r>
          </w:p>
          <w:p w14:paraId="463951E4" w14:textId="77777777" w:rsidR="00165464" w:rsidRPr="00C902D4" w:rsidRDefault="00165464" w:rsidP="00AF7805">
            <w:pPr>
              <w:pStyle w:val="CommentText"/>
              <w:keepLines/>
              <w:numPr>
                <w:ilvl w:val="0"/>
                <w:numId w:val="74"/>
              </w:numPr>
              <w:spacing w:line="360" w:lineRule="auto"/>
              <w:ind w:left="450" w:hanging="450"/>
              <w:rPr>
                <w:rFonts w:ascii="Arial" w:hAnsi="Arial" w:cs="Arial"/>
              </w:rPr>
            </w:pPr>
            <w:r w:rsidRPr="00C902D4">
              <w:rPr>
                <w:rFonts w:ascii="Arial" w:hAnsi="Arial" w:cs="Arial"/>
              </w:rPr>
              <w:t>Trường hợp Sửa số lượng định biên thì sửa trực tiếp ĐB tháng và hệ thống hiển thị lần cuối cùng (có phần lưu lại các lần sửa), sang các tháng sau thì không được sửa định biên của tháng trước.</w:t>
            </w:r>
          </w:p>
          <w:p w14:paraId="200766E1" w14:textId="77777777" w:rsidR="00165464" w:rsidRPr="00C902D4" w:rsidRDefault="00165464" w:rsidP="00AF7805">
            <w:pPr>
              <w:pStyle w:val="CommentText"/>
              <w:keepLines/>
              <w:numPr>
                <w:ilvl w:val="0"/>
                <w:numId w:val="74"/>
              </w:numPr>
              <w:spacing w:line="360" w:lineRule="auto"/>
              <w:ind w:left="450" w:hanging="450"/>
              <w:rPr>
                <w:rFonts w:ascii="Arial" w:hAnsi="Arial" w:cs="Arial"/>
                <w:color w:val="000000" w:themeColor="text1"/>
              </w:rPr>
            </w:pPr>
            <w:r w:rsidRPr="00C902D4">
              <w:rPr>
                <w:rFonts w:ascii="Arial" w:hAnsi="Arial" w:cs="Arial"/>
                <w:color w:val="000000" w:themeColor="text1"/>
              </w:rPr>
              <w:t>Trường hợp Sửa số lượng định biên thì sửa trực tiếp ĐB tháng và hệ thống hiển thị lần cuối cùng (có phần lưu lại các lần sửa), sang các tháng sau thì không được sửa định biên của tháng trước.</w:t>
            </w:r>
          </w:p>
        </w:tc>
      </w:tr>
    </w:tbl>
    <w:p w14:paraId="18917AE2" w14:textId="77777777" w:rsidR="00165464" w:rsidRPr="00C902D4" w:rsidRDefault="00165464" w:rsidP="00AF7805">
      <w:pPr>
        <w:spacing w:line="360" w:lineRule="auto"/>
        <w:jc w:val="both"/>
        <w:rPr>
          <w:rFonts w:ascii="Arial" w:hAnsi="Arial" w:cs="Arial"/>
          <w:sz w:val="20"/>
        </w:rPr>
        <w:sectPr w:rsidR="00165464" w:rsidRPr="00C902D4" w:rsidSect="00CC2BAF">
          <w:pgSz w:w="11909" w:h="16834" w:code="9"/>
          <w:pgMar w:top="1134" w:right="1134" w:bottom="1134" w:left="1701" w:header="567" w:footer="567" w:gutter="0"/>
          <w:pgNumType w:start="44"/>
          <w:cols w:space="720"/>
          <w:docGrid w:linePitch="360"/>
        </w:sectPr>
      </w:pPr>
    </w:p>
    <w:p w14:paraId="2023EEBE" w14:textId="77777777" w:rsidR="00165464" w:rsidRPr="00C902D4" w:rsidRDefault="00165464" w:rsidP="00AF7805">
      <w:pPr>
        <w:spacing w:line="360" w:lineRule="auto"/>
        <w:jc w:val="both"/>
        <w:rPr>
          <w:rFonts w:ascii="Arial" w:hAnsi="Arial" w:cs="Arial"/>
          <w:sz w:val="20"/>
        </w:rPr>
        <w:sectPr w:rsidR="00165464"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1D8AC32C"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1" w:name="_Toc500541162"/>
      <w:r w:rsidRPr="00C902D4">
        <w:rPr>
          <w:rFonts w:ascii="Arial" w:hAnsi="Arial" w:cs="Arial"/>
          <w:sz w:val="20"/>
          <w:szCs w:val="20"/>
        </w:rPr>
        <w:lastRenderedPageBreak/>
        <w:t>Thao tác chức năng</w:t>
      </w:r>
      <w:bookmarkEnd w:id="4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45"/>
        <w:gridCol w:w="7252"/>
      </w:tblGrid>
      <w:tr w:rsidR="00165464" w:rsidRPr="00C902D4" w14:paraId="5FD62606"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F6E21C8"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F12FBB3"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64F0095"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Mô tả</w:t>
            </w:r>
          </w:p>
        </w:tc>
      </w:tr>
      <w:tr w:rsidR="00165464" w:rsidRPr="00C902D4" w14:paraId="1CF19E7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57DA27A" w14:textId="77777777" w:rsidR="00165464" w:rsidRPr="00C902D4" w:rsidRDefault="00165464"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CEE42F"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14ABF4" w14:textId="77777777" w:rsidR="00165464" w:rsidRPr="00C902D4" w:rsidRDefault="00165464"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4715710E"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1C9EEF85"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8577518"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E33E0E6"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5747C6D2" w14:textId="77777777" w:rsidR="00165464" w:rsidRPr="00C902D4" w:rsidRDefault="00165464"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77A35C73"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11E92C6" w14:textId="77777777" w:rsidR="00165464" w:rsidRPr="00C902D4" w:rsidRDefault="00165464"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65464" w:rsidRPr="00C902D4" w14:paraId="58AAB5CC"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C58B0E3" w14:textId="77777777" w:rsidR="00165464" w:rsidRPr="00C902D4" w:rsidRDefault="00165464"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7186F21E"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1035A43"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165464" w:rsidRPr="00C902D4" w14:paraId="54DAD240"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80D3DCF" w14:textId="77777777" w:rsidR="00165464" w:rsidRPr="00C902D4" w:rsidRDefault="00165464"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1F08FADA"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68C5011" w14:textId="77777777" w:rsidR="00165464" w:rsidRPr="00C902D4" w:rsidRDefault="00165464"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3FE871F8" w14:textId="77777777" w:rsidR="00165464" w:rsidRPr="00C902D4" w:rsidRDefault="00165464"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Nhập không đúng file định dạng: Hệ thống sẽ thông báo “Nhập file không đúng định dạng”</w:t>
            </w:r>
          </w:p>
          <w:p w14:paraId="5369101C" w14:textId="77777777" w:rsidR="00165464" w:rsidRPr="00C902D4" w:rsidRDefault="00165464"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Nhập thành công: Thông tin phải được hiển thị ngay sang bảng liệt kê bên phải. Và có thông báo “Nhập thành công” ở phía dưới góc phải màn hình.</w:t>
            </w:r>
          </w:p>
          <w:p w14:paraId="009BD3EC" w14:textId="77777777" w:rsidR="00165464" w:rsidRPr="00C902D4" w:rsidRDefault="00165464"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Khi nhập thông tin sai thì hệ thống sẽ thông báo “Nhập không thành công”. Và trả ra cho người dùng biết thông tin dòng nào không nhập được.</w:t>
            </w:r>
          </w:p>
          <w:p w14:paraId="751DBEBA" w14:textId="77777777" w:rsidR="00165464" w:rsidRPr="00C902D4" w:rsidRDefault="00165464"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Thông tin đã tồn tại trong CSDL mà có cả trong file thì hệ thống sẽ thực hiện ghi đè (Update thông tin)</w:t>
            </w:r>
          </w:p>
          <w:p w14:paraId="112AD60B" w14:textId="77777777" w:rsidR="00165464" w:rsidRPr="00C902D4" w:rsidRDefault="00165464"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lastRenderedPageBreak/>
              <w:t xml:space="preserve">Thông tin đã tồn tại trong CSDL mà không có trong file thì hệ thống sẽ vẫn giữ nguyên. </w:t>
            </w:r>
          </w:p>
          <w:p w14:paraId="33621560" w14:textId="77777777" w:rsidR="00165464" w:rsidRPr="00C902D4" w:rsidRDefault="00165464" w:rsidP="00AF7805">
            <w:pPr>
              <w:spacing w:line="360" w:lineRule="auto"/>
              <w:jc w:val="both"/>
              <w:rPr>
                <w:rFonts w:ascii="Arial" w:hAnsi="Arial" w:cs="Arial"/>
                <w:sz w:val="20"/>
              </w:rPr>
            </w:pPr>
            <w:r w:rsidRPr="00C902D4">
              <w:rPr>
                <w:rFonts w:ascii="Arial" w:hAnsi="Arial" w:cs="Arial"/>
                <w:bCs/>
                <w:color w:val="000000"/>
                <w:sz w:val="20"/>
                <w:lang w:eastAsia="ja-JP"/>
              </w:rPr>
              <w:t>Thông tin chưa tồn tại trong CSDL thì thực hiện thêm mới vào CSDL.</w:t>
            </w:r>
          </w:p>
        </w:tc>
      </w:tr>
      <w:tr w:rsidR="00165464" w:rsidRPr="00C902D4" w14:paraId="3A773AA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9C0BAF0" w14:textId="77777777" w:rsidR="00165464" w:rsidRPr="00C902D4" w:rsidRDefault="00165464"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lastRenderedPageBreak/>
              <w:t>4</w:t>
            </w:r>
          </w:p>
        </w:tc>
        <w:tc>
          <w:tcPr>
            <w:tcW w:w="0" w:type="auto"/>
            <w:tcBorders>
              <w:top w:val="single" w:sz="4" w:space="0" w:color="000000"/>
              <w:left w:val="single" w:sz="4" w:space="0" w:color="000000"/>
              <w:bottom w:val="single" w:sz="4" w:space="0" w:color="000000"/>
              <w:right w:val="single" w:sz="4" w:space="0" w:color="000000"/>
            </w:tcBorders>
            <w:vAlign w:val="center"/>
          </w:tcPr>
          <w:p w14:paraId="21D0734A"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Xem lịch sử</w:t>
            </w:r>
          </w:p>
        </w:tc>
        <w:tc>
          <w:tcPr>
            <w:tcW w:w="0" w:type="auto"/>
            <w:tcBorders>
              <w:top w:val="single" w:sz="4" w:space="0" w:color="000000"/>
              <w:left w:val="single" w:sz="4" w:space="0" w:color="000000"/>
              <w:bottom w:val="single" w:sz="4" w:space="0" w:color="000000"/>
              <w:right w:val="single" w:sz="4" w:space="0" w:color="000000"/>
            </w:tcBorders>
            <w:vAlign w:val="center"/>
          </w:tcPr>
          <w:p w14:paraId="54E39926"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 xml:space="preserve">Người dùng sử dụng chức năng này để xem lịch sử các lần thay đổi. Khi bấm vào “xem lịch sử” hệ thống hiển thị ra 1 form để xem. </w:t>
            </w:r>
            <w:r w:rsidRPr="00C902D4">
              <w:rPr>
                <w:rFonts w:ascii="Arial" w:hAnsi="Arial" w:cs="Arial"/>
                <w:color w:val="000000"/>
                <w:sz w:val="20"/>
              </w:rPr>
              <w:t>Hệ thống tự động hiển thị số lần thay đổi (khi nhập số định biên thay đổi lần đầu thì hiển thị là lần số 1, tương tự như vậy ở các lần sau</w:t>
            </w:r>
          </w:p>
        </w:tc>
      </w:tr>
      <w:tr w:rsidR="00165464" w:rsidRPr="00C902D4" w14:paraId="24DC4573"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B119EBE" w14:textId="77777777" w:rsidR="00165464" w:rsidRPr="00C902D4" w:rsidRDefault="00165464"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3E03877C"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28717D2F" w14:textId="77777777" w:rsidR="00165464" w:rsidRPr="00C902D4" w:rsidRDefault="00165464" w:rsidP="00AF7805">
            <w:pPr>
              <w:pStyle w:val="ListParagraph"/>
              <w:numPr>
                <w:ilvl w:val="0"/>
                <w:numId w:val="15"/>
              </w:numPr>
              <w:spacing w:after="120" w:line="360" w:lineRule="auto"/>
              <w:rPr>
                <w:rFonts w:cs="Arial"/>
                <w:sz w:val="20"/>
                <w:szCs w:val="20"/>
              </w:rPr>
            </w:pPr>
            <w:r w:rsidRPr="00C902D4">
              <w:rPr>
                <w:rFonts w:cs="Arial"/>
                <w:sz w:val="20"/>
                <w:szCs w:val="20"/>
                <w:lang w:val="en-US"/>
              </w:rPr>
              <w:t>Người dùng sử dụng chức năng này để xuất dữ liệu định biên ra file excel</w:t>
            </w:r>
          </w:p>
        </w:tc>
      </w:tr>
    </w:tbl>
    <w:p w14:paraId="31610A4B"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2" w:name="_Toc500541163"/>
      <w:r w:rsidRPr="00C902D4">
        <w:rPr>
          <w:rFonts w:ascii="Arial" w:hAnsi="Arial" w:cs="Arial"/>
          <w:sz w:val="20"/>
          <w:szCs w:val="20"/>
        </w:rPr>
        <w:t>Màn hình</w:t>
      </w:r>
      <w:bookmarkEnd w:id="42"/>
      <w:r w:rsidRPr="00C902D4">
        <w:rPr>
          <w:rFonts w:ascii="Arial" w:hAnsi="Arial" w:cs="Arial"/>
          <w:sz w:val="20"/>
          <w:szCs w:val="20"/>
        </w:rPr>
        <w:t xml:space="preserve"> </w:t>
      </w:r>
    </w:p>
    <w:p w14:paraId="72D4BDF4" w14:textId="77777777" w:rsidR="00165464" w:rsidRPr="00C902D4" w:rsidRDefault="00165464" w:rsidP="00AF7805">
      <w:pPr>
        <w:spacing w:line="360" w:lineRule="auto"/>
        <w:rPr>
          <w:rFonts w:ascii="Arial" w:hAnsi="Arial" w:cs="Arial"/>
          <w:sz w:val="20"/>
        </w:rPr>
      </w:pPr>
      <w:r w:rsidRPr="00C902D4">
        <w:rPr>
          <w:rFonts w:ascii="Arial" w:hAnsi="Arial" w:cs="Arial"/>
          <w:noProof/>
          <w:sz w:val="20"/>
          <w:lang w:eastAsia="ja-JP"/>
        </w:rPr>
        <w:drawing>
          <wp:inline distT="0" distB="0" distL="0" distR="0" wp14:anchorId="7A4928A6" wp14:editId="63A94EF4">
            <wp:extent cx="5761990" cy="23448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1990" cy="2344810"/>
                    </a:xfrm>
                    <a:prstGeom prst="rect">
                      <a:avLst/>
                    </a:prstGeom>
                  </pic:spPr>
                </pic:pic>
              </a:graphicData>
            </a:graphic>
          </wp:inline>
        </w:drawing>
      </w:r>
    </w:p>
    <w:p w14:paraId="66882A41" w14:textId="77777777" w:rsidR="00165464" w:rsidRPr="00C902D4" w:rsidRDefault="00165464" w:rsidP="00AF7805">
      <w:pPr>
        <w:spacing w:line="360" w:lineRule="auto"/>
        <w:jc w:val="center"/>
        <w:rPr>
          <w:rFonts w:ascii="Arial" w:hAnsi="Arial" w:cs="Arial"/>
          <w:sz w:val="20"/>
        </w:rPr>
      </w:pPr>
      <w:r w:rsidRPr="00C902D4">
        <w:rPr>
          <w:rFonts w:ascii="Arial" w:hAnsi="Arial" w:cs="Arial"/>
          <w:sz w:val="20"/>
        </w:rPr>
        <w:t>Màn hình định biên nhân sự</w:t>
      </w:r>
    </w:p>
    <w:p w14:paraId="10CA001E" w14:textId="77777777" w:rsidR="00165464" w:rsidRPr="00C902D4" w:rsidRDefault="00165464" w:rsidP="00AF7805">
      <w:pPr>
        <w:spacing w:line="360" w:lineRule="auto"/>
        <w:rPr>
          <w:rFonts w:ascii="Arial" w:hAnsi="Arial" w:cs="Arial"/>
          <w:sz w:val="20"/>
        </w:rPr>
      </w:pPr>
      <w:r w:rsidRPr="00C902D4">
        <w:rPr>
          <w:rFonts w:ascii="Arial" w:hAnsi="Arial" w:cs="Arial"/>
          <w:noProof/>
          <w:sz w:val="20"/>
          <w:lang w:eastAsia="ja-JP"/>
        </w:rPr>
        <w:drawing>
          <wp:inline distT="0" distB="0" distL="0" distR="0" wp14:anchorId="7146E125" wp14:editId="473847F8">
            <wp:extent cx="6035040" cy="1946082"/>
            <wp:effectExtent l="0" t="0" r="3810" b="0"/>
            <wp:docPr id="69" name="Picture 69" descr="C:\Users\Admin\AppData\Local\Temp\flaE60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flaE60F.tmp\Snapsh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040" cy="1946082"/>
                    </a:xfrm>
                    <a:prstGeom prst="rect">
                      <a:avLst/>
                    </a:prstGeom>
                    <a:noFill/>
                    <a:ln>
                      <a:noFill/>
                    </a:ln>
                  </pic:spPr>
                </pic:pic>
              </a:graphicData>
            </a:graphic>
          </wp:inline>
        </w:drawing>
      </w:r>
    </w:p>
    <w:p w14:paraId="30734615" w14:textId="77777777" w:rsidR="00165464" w:rsidRPr="00C902D4" w:rsidRDefault="00165464" w:rsidP="00AF7805">
      <w:pPr>
        <w:spacing w:line="360" w:lineRule="auto"/>
        <w:jc w:val="center"/>
        <w:rPr>
          <w:rFonts w:ascii="Arial" w:hAnsi="Arial" w:cs="Arial"/>
          <w:sz w:val="20"/>
        </w:rPr>
      </w:pPr>
      <w:r w:rsidRPr="00C902D4">
        <w:rPr>
          <w:rFonts w:ascii="Arial" w:hAnsi="Arial" w:cs="Arial"/>
          <w:sz w:val="20"/>
        </w:rPr>
        <w:lastRenderedPageBreak/>
        <w:t>Màn hình xem lịch sử</w:t>
      </w:r>
    </w:p>
    <w:p w14:paraId="51545C89" w14:textId="57092AE6" w:rsidR="00165464" w:rsidRPr="00C902D4" w:rsidRDefault="00165464" w:rsidP="00AF7805">
      <w:pPr>
        <w:pStyle w:val="Heading4"/>
        <w:spacing w:line="360" w:lineRule="auto"/>
        <w:rPr>
          <w:rFonts w:ascii="Arial" w:hAnsi="Arial" w:cs="Arial"/>
          <w:sz w:val="20"/>
          <w:szCs w:val="20"/>
        </w:rPr>
      </w:pPr>
      <w:bookmarkStart w:id="43" w:name="_Toc500541164"/>
      <w:r w:rsidRPr="00C902D4">
        <w:rPr>
          <w:rFonts w:ascii="Arial" w:hAnsi="Arial" w:cs="Arial"/>
          <w:sz w:val="20"/>
          <w:szCs w:val="20"/>
        </w:rPr>
        <w:t>Kế hoạch quỹ lương</w:t>
      </w:r>
      <w:bookmarkEnd w:id="43"/>
    </w:p>
    <w:p w14:paraId="2C6EC37F"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4" w:name="_Toc500541165"/>
      <w:r w:rsidRPr="00C902D4">
        <w:rPr>
          <w:rFonts w:ascii="Arial" w:hAnsi="Arial" w:cs="Arial"/>
          <w:sz w:val="20"/>
          <w:szCs w:val="20"/>
        </w:rPr>
        <w:t>Mối quan hệ giữa các chức năng</w:t>
      </w:r>
      <w:bookmarkEnd w:id="44"/>
    </w:p>
    <w:p w14:paraId="304E9CCE" w14:textId="77777777" w:rsidR="00165464" w:rsidRPr="00C902D4" w:rsidRDefault="00165464"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552DD4ED" wp14:editId="5A4E6E26">
            <wp:extent cx="4883401" cy="30926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3401" cy="3092609"/>
                    </a:xfrm>
                    <a:prstGeom prst="rect">
                      <a:avLst/>
                    </a:prstGeom>
                  </pic:spPr>
                </pic:pic>
              </a:graphicData>
            </a:graphic>
          </wp:inline>
        </w:drawing>
      </w:r>
    </w:p>
    <w:p w14:paraId="52E2511E"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5" w:name="_Toc500541166"/>
      <w:r w:rsidRPr="00C902D4">
        <w:rPr>
          <w:rFonts w:ascii="Arial" w:hAnsi="Arial" w:cs="Arial"/>
          <w:sz w:val="20"/>
          <w:szCs w:val="20"/>
        </w:rPr>
        <w:t>Mục đích, vai trò thực hiện, bước thực hiện</w:t>
      </w:r>
      <w:bookmarkEnd w:id="45"/>
    </w:p>
    <w:p w14:paraId="4F4ED446"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E325C3F"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sz w:val="20"/>
          <w:szCs w:val="20"/>
        </w:rPr>
        <w:t>Khai báo thông tin tổng quỹ lương theo vị trí chức danh của từng phòng ban (lương cơ bản, thưởng đánh giá tháng, phụ cấp, phúc lợi, thưởng) -&gt; từ đó căn cứ để đưa ra báo cáo thống kế số lượng định biên so với số lượng thực tế.</w:t>
      </w:r>
    </w:p>
    <w:p w14:paraId="0D09960F"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3CE87A1"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kế hoạch quỹ lương</w:t>
      </w:r>
    </w:p>
    <w:p w14:paraId="6535FE95" w14:textId="77777777" w:rsidR="00165464" w:rsidRPr="00C902D4" w:rsidRDefault="0016546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37484D3"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thông tin kế hoạch quỹ lương theo vị trí chức danh.</w:t>
      </w:r>
    </w:p>
    <w:p w14:paraId="081885AC"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Thông tin thêm mới thành công sẽ hiển thị trên lưới dữ liệu chức năng thiết lập. Thông tin thêm mới là căn cứ để so sánh tỷ lệ định biên vào thực tế</w:t>
      </w:r>
    </w:p>
    <w:p w14:paraId="2FCCC3FE" w14:textId="77777777" w:rsidR="00165464" w:rsidRPr="00C902D4" w:rsidRDefault="00165464"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Ghi, Lấy mẫu Excel, Nhập từ Excel, Xem lịch sử, Xuất excel, các chức năng hoạt động được mô tả ở dưới</w:t>
      </w:r>
    </w:p>
    <w:p w14:paraId="5D87BD11"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6" w:name="_Toc500541167"/>
      <w:r w:rsidRPr="00C902D4">
        <w:rPr>
          <w:rFonts w:ascii="Arial" w:hAnsi="Arial" w:cs="Arial"/>
          <w:sz w:val="20"/>
          <w:szCs w:val="20"/>
        </w:rPr>
        <w:lastRenderedPageBreak/>
        <w:t>Trường thông tin</w:t>
      </w:r>
      <w:bookmarkEnd w:id="46"/>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15"/>
        <w:gridCol w:w="1081"/>
        <w:gridCol w:w="567"/>
        <w:gridCol w:w="811"/>
        <w:gridCol w:w="868"/>
        <w:gridCol w:w="704"/>
        <w:gridCol w:w="2034"/>
        <w:gridCol w:w="1390"/>
      </w:tblGrid>
      <w:tr w:rsidR="00165464" w:rsidRPr="00C902D4" w14:paraId="384F909A" w14:textId="77777777" w:rsidTr="004F5ABB">
        <w:trPr>
          <w:trHeight w:val="1005"/>
          <w:tblHeader/>
        </w:trPr>
        <w:tc>
          <w:tcPr>
            <w:tcW w:w="0" w:type="auto"/>
            <w:shd w:val="clear" w:color="auto" w:fill="auto"/>
            <w:vAlign w:val="center"/>
            <w:hideMark/>
          </w:tcPr>
          <w:p w14:paraId="3B6D0E31"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STT</w:t>
            </w:r>
          </w:p>
        </w:tc>
        <w:tc>
          <w:tcPr>
            <w:tcW w:w="0" w:type="auto"/>
            <w:shd w:val="clear" w:color="auto" w:fill="auto"/>
            <w:vAlign w:val="center"/>
            <w:hideMark/>
          </w:tcPr>
          <w:p w14:paraId="61C63F8C"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0D80BE38"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1F0E3473"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7EFEEBE7"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14ACEBBD"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48DC7E03"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4DDB1673"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68F9200D" w14:textId="77777777" w:rsidR="00165464" w:rsidRPr="00C902D4" w:rsidRDefault="00165464" w:rsidP="00AF7805">
            <w:pPr>
              <w:spacing w:line="360" w:lineRule="auto"/>
              <w:jc w:val="center"/>
              <w:rPr>
                <w:rFonts w:ascii="Arial" w:hAnsi="Arial" w:cs="Arial"/>
                <w:b/>
                <w:bCs/>
                <w:sz w:val="20"/>
                <w:lang w:eastAsia="ja-JP"/>
              </w:rPr>
            </w:pPr>
            <w:r w:rsidRPr="00C902D4">
              <w:rPr>
                <w:rFonts w:ascii="Arial" w:hAnsi="Arial" w:cs="Arial"/>
                <w:b/>
                <w:bCs/>
                <w:sz w:val="20"/>
                <w:lang w:eastAsia="ja-JP"/>
              </w:rPr>
              <w:t>Đối tượng trên giao diện</w:t>
            </w:r>
          </w:p>
        </w:tc>
      </w:tr>
      <w:tr w:rsidR="00165464" w:rsidRPr="00C902D4" w14:paraId="663DBDDA" w14:textId="77777777" w:rsidTr="004F5ABB">
        <w:trPr>
          <w:trHeight w:val="395"/>
        </w:trPr>
        <w:tc>
          <w:tcPr>
            <w:tcW w:w="0" w:type="auto"/>
            <w:shd w:val="clear" w:color="auto" w:fill="auto"/>
            <w:vAlign w:val="center"/>
          </w:tcPr>
          <w:p w14:paraId="5F6B43C7"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31140F59"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 xml:space="preserve">Năm </w:t>
            </w:r>
          </w:p>
        </w:tc>
        <w:tc>
          <w:tcPr>
            <w:tcW w:w="0" w:type="auto"/>
            <w:shd w:val="clear" w:color="auto" w:fill="auto"/>
            <w:vAlign w:val="center"/>
          </w:tcPr>
          <w:p w14:paraId="699D8BF1"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yyyy</w:t>
            </w:r>
          </w:p>
        </w:tc>
        <w:tc>
          <w:tcPr>
            <w:tcW w:w="0" w:type="auto"/>
            <w:shd w:val="clear" w:color="auto" w:fill="auto"/>
            <w:vAlign w:val="center"/>
          </w:tcPr>
          <w:p w14:paraId="5C0E88BF" w14:textId="77777777" w:rsidR="00165464" w:rsidRPr="00C902D4" w:rsidRDefault="00165464" w:rsidP="00AF7805">
            <w:pPr>
              <w:spacing w:line="360" w:lineRule="auto"/>
              <w:rPr>
                <w:rFonts w:ascii="Arial" w:hAnsi="Arial" w:cs="Arial"/>
                <w:sz w:val="20"/>
              </w:rPr>
            </w:pPr>
            <w:r w:rsidRPr="00C902D4">
              <w:rPr>
                <w:rFonts w:ascii="Arial" w:hAnsi="Arial" w:cs="Arial"/>
                <w:sz w:val="20"/>
              </w:rPr>
              <w:t>4</w:t>
            </w:r>
          </w:p>
        </w:tc>
        <w:tc>
          <w:tcPr>
            <w:tcW w:w="0" w:type="auto"/>
            <w:shd w:val="clear" w:color="auto" w:fill="auto"/>
            <w:vAlign w:val="center"/>
          </w:tcPr>
          <w:p w14:paraId="34A0EC51" w14:textId="77777777" w:rsidR="00165464" w:rsidRPr="00C902D4" w:rsidDel="00832F4E" w:rsidRDefault="00165464"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1C96AC9B"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5B686D3B"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50334FBE"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sz w:val="20"/>
              </w:rPr>
              <w:t>Năm định biên</w:t>
            </w:r>
          </w:p>
        </w:tc>
        <w:tc>
          <w:tcPr>
            <w:tcW w:w="0" w:type="auto"/>
            <w:shd w:val="clear" w:color="auto" w:fill="auto"/>
            <w:vAlign w:val="center"/>
          </w:tcPr>
          <w:p w14:paraId="5B8707A9"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rPr>
              <w:t>yyyy</w:t>
            </w:r>
          </w:p>
        </w:tc>
      </w:tr>
      <w:tr w:rsidR="00165464" w:rsidRPr="00C902D4" w14:paraId="31447A62" w14:textId="77777777" w:rsidTr="004F5ABB">
        <w:trPr>
          <w:trHeight w:val="60"/>
        </w:trPr>
        <w:tc>
          <w:tcPr>
            <w:tcW w:w="0" w:type="auto"/>
            <w:shd w:val="clear" w:color="auto" w:fill="auto"/>
            <w:vAlign w:val="center"/>
          </w:tcPr>
          <w:p w14:paraId="69A93DC4"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1CB385C9"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Đơn vị</w:t>
            </w:r>
          </w:p>
        </w:tc>
        <w:tc>
          <w:tcPr>
            <w:tcW w:w="0" w:type="auto"/>
            <w:shd w:val="clear" w:color="auto" w:fill="auto"/>
            <w:vAlign w:val="center"/>
          </w:tcPr>
          <w:p w14:paraId="2E2033FB" w14:textId="77777777" w:rsidR="00165464" w:rsidRPr="00C902D4" w:rsidDel="00832F4E" w:rsidRDefault="00165464" w:rsidP="00AF7805">
            <w:pPr>
              <w:spacing w:line="360" w:lineRule="auto"/>
              <w:rPr>
                <w:rFonts w:ascii="Arial" w:hAnsi="Arial" w:cs="Arial"/>
                <w:sz w:val="20"/>
              </w:rPr>
            </w:pPr>
            <w:r w:rsidRPr="00C902D4">
              <w:rPr>
                <w:rFonts w:ascii="Arial" w:hAnsi="Arial" w:cs="Arial"/>
                <w:color w:val="000000" w:themeColor="text1"/>
                <w:sz w:val="20"/>
              </w:rPr>
              <w:t>Danh sách</w:t>
            </w:r>
          </w:p>
        </w:tc>
        <w:tc>
          <w:tcPr>
            <w:tcW w:w="0" w:type="auto"/>
            <w:shd w:val="clear" w:color="auto" w:fill="auto"/>
            <w:vAlign w:val="center"/>
          </w:tcPr>
          <w:p w14:paraId="2476F45C" w14:textId="77777777" w:rsidR="00165464" w:rsidRPr="00C902D4" w:rsidRDefault="00165464" w:rsidP="00AF7805">
            <w:pPr>
              <w:spacing w:line="360" w:lineRule="auto"/>
              <w:rPr>
                <w:rFonts w:ascii="Arial" w:hAnsi="Arial" w:cs="Arial"/>
                <w:sz w:val="20"/>
              </w:rPr>
            </w:pPr>
          </w:p>
        </w:tc>
        <w:tc>
          <w:tcPr>
            <w:tcW w:w="0" w:type="auto"/>
            <w:shd w:val="clear" w:color="auto" w:fill="auto"/>
            <w:vAlign w:val="center"/>
          </w:tcPr>
          <w:p w14:paraId="02892E8A" w14:textId="77777777" w:rsidR="00165464" w:rsidRPr="00C902D4" w:rsidDel="00832F4E" w:rsidRDefault="00165464" w:rsidP="00AF7805">
            <w:pPr>
              <w:spacing w:line="360" w:lineRule="auto"/>
              <w:rPr>
                <w:rFonts w:ascii="Arial" w:hAnsi="Arial" w:cs="Arial"/>
                <w:sz w:val="20"/>
              </w:rPr>
            </w:pPr>
            <w:r w:rsidRPr="00C902D4">
              <w:rPr>
                <w:rFonts w:ascii="Arial" w:hAnsi="Arial" w:cs="Arial"/>
                <w:color w:val="000000" w:themeColor="text1"/>
                <w:sz w:val="20"/>
              </w:rPr>
              <w:t>Có</w:t>
            </w:r>
          </w:p>
        </w:tc>
        <w:tc>
          <w:tcPr>
            <w:tcW w:w="0" w:type="auto"/>
            <w:shd w:val="clear" w:color="auto" w:fill="auto"/>
            <w:vAlign w:val="center"/>
          </w:tcPr>
          <w:p w14:paraId="63CB11B0" w14:textId="77777777" w:rsidR="00165464" w:rsidRPr="00C902D4" w:rsidRDefault="00165464" w:rsidP="00AF7805">
            <w:pPr>
              <w:spacing w:line="360" w:lineRule="auto"/>
              <w:rPr>
                <w:rFonts w:ascii="Arial" w:hAnsi="Arial" w:cs="Arial"/>
                <w:sz w:val="20"/>
                <w:lang w:eastAsia="ja-JP"/>
              </w:rPr>
            </w:pPr>
            <w:r w:rsidRPr="00C902D4">
              <w:rPr>
                <w:rFonts w:ascii="Arial" w:hAnsi="Arial" w:cs="Arial"/>
                <w:color w:val="000000" w:themeColor="text1"/>
                <w:sz w:val="20"/>
              </w:rPr>
              <w:t>Sơ đồ tổ chức</w:t>
            </w:r>
          </w:p>
        </w:tc>
        <w:tc>
          <w:tcPr>
            <w:tcW w:w="0" w:type="auto"/>
            <w:shd w:val="clear" w:color="auto" w:fill="auto"/>
            <w:vAlign w:val="center"/>
          </w:tcPr>
          <w:p w14:paraId="0072779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4261AC00" w14:textId="77777777" w:rsidR="00165464" w:rsidRPr="00C902D4" w:rsidRDefault="00165464" w:rsidP="00AF7805">
            <w:pPr>
              <w:spacing w:line="360" w:lineRule="auto"/>
              <w:rPr>
                <w:rFonts w:ascii="Arial" w:hAnsi="Arial" w:cs="Arial"/>
                <w:color w:val="000000" w:themeColor="text1"/>
                <w:sz w:val="20"/>
              </w:rPr>
            </w:pPr>
            <w:r w:rsidRPr="00C902D4">
              <w:rPr>
                <w:rFonts w:ascii="Arial" w:hAnsi="Arial" w:cs="Arial"/>
                <w:color w:val="000000" w:themeColor="text1"/>
                <w:sz w:val="20"/>
              </w:rPr>
              <w:t>Bộ phận cần định biên</w:t>
            </w:r>
          </w:p>
          <w:p w14:paraId="381049ED"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color w:val="000000" w:themeColor="text1"/>
                <w:sz w:val="20"/>
              </w:rPr>
              <w:t>Sơ đồ tổ chức</w:t>
            </w:r>
          </w:p>
          <w:p w14:paraId="63F0EACD"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sz w:val="20"/>
              </w:rPr>
              <w:t xml:space="preserve">Người dùng cũng có thể click vào Combobox và chọn [F1]: Mở màn hình </w:t>
            </w:r>
            <w:r w:rsidRPr="00C902D4">
              <w:rPr>
                <w:rFonts w:ascii="Arial" w:hAnsi="Arial" w:cs="Arial"/>
                <w:color w:val="000000" w:themeColor="text1"/>
                <w:sz w:val="20"/>
              </w:rPr>
              <w:t>Sơ đồ tổ chức</w:t>
            </w:r>
            <w:r w:rsidRPr="00C902D4">
              <w:rPr>
                <w:rFonts w:ascii="Arial" w:hAnsi="Arial" w:cs="Arial"/>
                <w:color w:val="000000"/>
                <w:sz w:val="20"/>
              </w:rPr>
              <w:t xml:space="preserve"> và cho phép chọn hoặc thêm mới thông tin trong </w:t>
            </w:r>
            <w:r w:rsidRPr="00C902D4">
              <w:rPr>
                <w:rFonts w:ascii="Arial" w:hAnsi="Arial" w:cs="Arial"/>
                <w:color w:val="000000" w:themeColor="text1"/>
                <w:sz w:val="20"/>
              </w:rPr>
              <w:t>Sơ đồ tổ chức</w:t>
            </w:r>
            <w:r w:rsidRPr="00C902D4">
              <w:rPr>
                <w:rFonts w:ascii="Arial" w:hAnsi="Arial" w:cs="Arial"/>
                <w:color w:val="000000"/>
                <w:sz w:val="20"/>
              </w:rPr>
              <w:t>.</w:t>
            </w:r>
          </w:p>
          <w:p w14:paraId="2C6CB548" w14:textId="77777777" w:rsidR="00165464" w:rsidRPr="00C902D4" w:rsidRDefault="00165464" w:rsidP="00AF7805">
            <w:pPr>
              <w:spacing w:line="360" w:lineRule="auto"/>
              <w:rPr>
                <w:rFonts w:ascii="Arial" w:hAnsi="Arial" w:cs="Arial"/>
                <w:color w:val="000000" w:themeColor="text1"/>
                <w:sz w:val="20"/>
              </w:rPr>
            </w:pPr>
            <w:r w:rsidRPr="00C902D4">
              <w:rPr>
                <w:rFonts w:ascii="Arial" w:hAnsi="Arial" w:cs="Arial"/>
                <w:color w:val="000000"/>
                <w:sz w:val="20"/>
              </w:rPr>
              <w:t>+ Mỗi bản ghi chọn hiển thị 1 dòng trên lưới</w:t>
            </w:r>
          </w:p>
          <w:p w14:paraId="617359D4"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Hiển thị đơn  vị nhỏ nhất trên SĐTC để chọn</w:t>
            </w:r>
          </w:p>
        </w:tc>
        <w:tc>
          <w:tcPr>
            <w:tcW w:w="0" w:type="auto"/>
            <w:shd w:val="clear" w:color="auto" w:fill="auto"/>
            <w:vAlign w:val="center"/>
          </w:tcPr>
          <w:p w14:paraId="214A0F95"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Combobox</w:t>
            </w:r>
          </w:p>
        </w:tc>
      </w:tr>
      <w:tr w:rsidR="00165464" w:rsidRPr="00C902D4" w14:paraId="1F63EBB6" w14:textId="77777777" w:rsidTr="004F5ABB">
        <w:trPr>
          <w:trHeight w:val="941"/>
        </w:trPr>
        <w:tc>
          <w:tcPr>
            <w:tcW w:w="0" w:type="auto"/>
            <w:shd w:val="clear" w:color="auto" w:fill="auto"/>
            <w:vAlign w:val="center"/>
          </w:tcPr>
          <w:p w14:paraId="2B17BE5F"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48EF01E7"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 xml:space="preserve">Chức danh </w:t>
            </w:r>
          </w:p>
        </w:tc>
        <w:tc>
          <w:tcPr>
            <w:tcW w:w="0" w:type="auto"/>
            <w:shd w:val="clear" w:color="auto" w:fill="auto"/>
            <w:vAlign w:val="center"/>
          </w:tcPr>
          <w:p w14:paraId="1428C806" w14:textId="77777777" w:rsidR="00165464" w:rsidRPr="00C902D4" w:rsidDel="00832F4E" w:rsidRDefault="00165464" w:rsidP="00AF7805">
            <w:pPr>
              <w:spacing w:line="360" w:lineRule="auto"/>
              <w:rPr>
                <w:rFonts w:ascii="Arial" w:hAnsi="Arial" w:cs="Arial"/>
                <w:color w:val="000000" w:themeColor="text1"/>
                <w:sz w:val="20"/>
              </w:rPr>
            </w:pPr>
            <w:r w:rsidRPr="00C902D4">
              <w:rPr>
                <w:rFonts w:ascii="Arial" w:hAnsi="Arial" w:cs="Arial"/>
                <w:color w:val="000000" w:themeColor="text1"/>
                <w:sz w:val="20"/>
              </w:rPr>
              <w:t>Ký tự</w:t>
            </w:r>
          </w:p>
        </w:tc>
        <w:tc>
          <w:tcPr>
            <w:tcW w:w="0" w:type="auto"/>
            <w:shd w:val="clear" w:color="auto" w:fill="auto"/>
            <w:vAlign w:val="center"/>
          </w:tcPr>
          <w:p w14:paraId="7B8E3E21" w14:textId="77777777" w:rsidR="00165464" w:rsidRPr="00C902D4" w:rsidRDefault="00165464" w:rsidP="00AF7805">
            <w:pPr>
              <w:spacing w:line="360" w:lineRule="auto"/>
              <w:rPr>
                <w:rFonts w:ascii="Arial" w:hAnsi="Arial" w:cs="Arial"/>
                <w:sz w:val="20"/>
              </w:rPr>
            </w:pPr>
            <w:r w:rsidRPr="00C902D4">
              <w:rPr>
                <w:rFonts w:ascii="Arial" w:hAnsi="Arial" w:cs="Arial"/>
                <w:sz w:val="20"/>
              </w:rPr>
              <w:t>255</w:t>
            </w:r>
          </w:p>
        </w:tc>
        <w:tc>
          <w:tcPr>
            <w:tcW w:w="0" w:type="auto"/>
            <w:shd w:val="clear" w:color="auto" w:fill="auto"/>
            <w:vAlign w:val="center"/>
          </w:tcPr>
          <w:p w14:paraId="1AF281C9" w14:textId="77777777" w:rsidR="00165464" w:rsidRPr="00C902D4" w:rsidDel="00832F4E" w:rsidRDefault="00165464" w:rsidP="00AF7805">
            <w:pPr>
              <w:spacing w:line="360" w:lineRule="auto"/>
              <w:rPr>
                <w:rFonts w:ascii="Arial" w:hAnsi="Arial" w:cs="Arial"/>
                <w:sz w:val="20"/>
              </w:rPr>
            </w:pPr>
            <w:r w:rsidRPr="00C902D4">
              <w:rPr>
                <w:rFonts w:ascii="Arial" w:hAnsi="Arial" w:cs="Arial"/>
                <w:color w:val="000000" w:themeColor="text1"/>
                <w:sz w:val="20"/>
              </w:rPr>
              <w:t>Có</w:t>
            </w:r>
          </w:p>
        </w:tc>
        <w:tc>
          <w:tcPr>
            <w:tcW w:w="0" w:type="auto"/>
            <w:shd w:val="clear" w:color="auto" w:fill="auto"/>
            <w:vAlign w:val="center"/>
          </w:tcPr>
          <w:p w14:paraId="6469B0F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45B7EA39"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3BA16067" w14:textId="77777777" w:rsidR="00165464" w:rsidRPr="00C902D4" w:rsidRDefault="00165464" w:rsidP="00AF7805">
            <w:pPr>
              <w:spacing w:line="360" w:lineRule="auto"/>
              <w:rPr>
                <w:rFonts w:ascii="Arial" w:hAnsi="Arial" w:cs="Arial"/>
                <w:color w:val="000000" w:themeColor="text1"/>
                <w:sz w:val="20"/>
              </w:rPr>
            </w:pPr>
            <w:r w:rsidRPr="00C902D4">
              <w:rPr>
                <w:rFonts w:ascii="Arial" w:hAnsi="Arial" w:cs="Arial"/>
                <w:color w:val="000000" w:themeColor="text1"/>
                <w:sz w:val="20"/>
              </w:rPr>
              <w:t xml:space="preserve">Tự động hiển thị các chức danh đã gắn với CBNV. </w:t>
            </w:r>
            <w:r w:rsidRPr="00C902D4">
              <w:rPr>
                <w:rFonts w:ascii="Arial" w:hAnsi="Arial" w:cs="Arial"/>
                <w:color w:val="000000" w:themeColor="text1"/>
                <w:sz w:val="20"/>
              </w:rPr>
              <w:lastRenderedPageBreak/>
              <w:t>Trường hợp chức danh có số CBNV nhiều hơn 2 bản ghi thì hệ thống hiển thị số dòng tương ứng với số CBNV đang có.</w:t>
            </w:r>
          </w:p>
          <w:p w14:paraId="38FC2523"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Trường hợp chức danh cần Tuyển mới thì nhập dữ liệu vào</w:t>
            </w:r>
          </w:p>
        </w:tc>
        <w:tc>
          <w:tcPr>
            <w:tcW w:w="0" w:type="auto"/>
            <w:shd w:val="clear" w:color="auto" w:fill="auto"/>
            <w:vAlign w:val="center"/>
          </w:tcPr>
          <w:p w14:paraId="3C2981C3"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lastRenderedPageBreak/>
              <w:t>TextGrid</w:t>
            </w:r>
          </w:p>
        </w:tc>
      </w:tr>
      <w:tr w:rsidR="00165464" w:rsidRPr="00C902D4" w14:paraId="52653F77" w14:textId="77777777" w:rsidTr="004F5ABB">
        <w:trPr>
          <w:trHeight w:val="1517"/>
        </w:trPr>
        <w:tc>
          <w:tcPr>
            <w:tcW w:w="0" w:type="auto"/>
            <w:shd w:val="clear" w:color="auto" w:fill="auto"/>
            <w:vAlign w:val="center"/>
          </w:tcPr>
          <w:p w14:paraId="57565EBC"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277D464A"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Tình trạng</w:t>
            </w:r>
          </w:p>
        </w:tc>
        <w:tc>
          <w:tcPr>
            <w:tcW w:w="0" w:type="auto"/>
            <w:shd w:val="clear" w:color="auto" w:fill="auto"/>
            <w:vAlign w:val="center"/>
          </w:tcPr>
          <w:p w14:paraId="0BFE3F41" w14:textId="77777777" w:rsidR="00165464" w:rsidRPr="00C902D4" w:rsidDel="00832F4E" w:rsidRDefault="00165464" w:rsidP="00AF7805">
            <w:pPr>
              <w:spacing w:line="360" w:lineRule="auto"/>
              <w:rPr>
                <w:rFonts w:ascii="Arial" w:hAnsi="Arial" w:cs="Arial"/>
                <w:sz w:val="20"/>
              </w:rPr>
            </w:pPr>
            <w:r w:rsidRPr="00C902D4">
              <w:rPr>
                <w:rFonts w:ascii="Arial" w:hAnsi="Arial" w:cs="Arial"/>
                <w:color w:val="000000" w:themeColor="text1"/>
                <w:sz w:val="20"/>
              </w:rPr>
              <w:t>Readonly</w:t>
            </w:r>
          </w:p>
        </w:tc>
        <w:tc>
          <w:tcPr>
            <w:tcW w:w="0" w:type="auto"/>
            <w:shd w:val="clear" w:color="auto" w:fill="auto"/>
            <w:vAlign w:val="center"/>
          </w:tcPr>
          <w:p w14:paraId="33CD6732" w14:textId="77777777" w:rsidR="00165464" w:rsidRPr="00C902D4" w:rsidRDefault="00165464" w:rsidP="00AF7805">
            <w:pPr>
              <w:spacing w:line="360" w:lineRule="auto"/>
              <w:rPr>
                <w:rFonts w:ascii="Arial" w:hAnsi="Arial" w:cs="Arial"/>
                <w:sz w:val="20"/>
              </w:rPr>
            </w:pPr>
          </w:p>
        </w:tc>
        <w:tc>
          <w:tcPr>
            <w:tcW w:w="0" w:type="auto"/>
            <w:shd w:val="clear" w:color="auto" w:fill="auto"/>
            <w:vAlign w:val="center"/>
          </w:tcPr>
          <w:p w14:paraId="69FCC70C" w14:textId="77777777" w:rsidR="00165464" w:rsidRPr="00C902D4" w:rsidDel="00832F4E" w:rsidRDefault="00165464" w:rsidP="00AF7805">
            <w:pPr>
              <w:spacing w:line="360" w:lineRule="auto"/>
              <w:rPr>
                <w:rFonts w:ascii="Arial" w:hAnsi="Arial" w:cs="Arial"/>
                <w:sz w:val="20"/>
              </w:rPr>
            </w:pPr>
            <w:r w:rsidRPr="00C902D4">
              <w:rPr>
                <w:rFonts w:ascii="Arial" w:hAnsi="Arial" w:cs="Arial"/>
                <w:color w:val="000000" w:themeColor="text1"/>
                <w:sz w:val="20"/>
              </w:rPr>
              <w:t>Có</w:t>
            </w:r>
          </w:p>
        </w:tc>
        <w:tc>
          <w:tcPr>
            <w:tcW w:w="0" w:type="auto"/>
            <w:shd w:val="clear" w:color="auto" w:fill="auto"/>
            <w:vAlign w:val="center"/>
          </w:tcPr>
          <w:p w14:paraId="216D080E"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6EDABBC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5861BD91" w14:textId="77777777" w:rsidR="00165464" w:rsidRPr="00C902D4" w:rsidRDefault="00165464" w:rsidP="00AF7805">
            <w:pPr>
              <w:spacing w:line="360" w:lineRule="auto"/>
              <w:rPr>
                <w:rFonts w:ascii="Arial" w:hAnsi="Arial" w:cs="Arial"/>
                <w:color w:val="000000" w:themeColor="text1"/>
                <w:sz w:val="20"/>
              </w:rPr>
            </w:pPr>
            <w:r w:rsidRPr="00C902D4">
              <w:rPr>
                <w:rFonts w:ascii="Arial" w:hAnsi="Arial" w:cs="Arial"/>
                <w:color w:val="000000" w:themeColor="text1"/>
                <w:sz w:val="20"/>
              </w:rPr>
              <w:t>Tự động hiển thị “Đã có” với trường hợp các chức danh đã có CBNV trên hệ thống</w:t>
            </w:r>
          </w:p>
          <w:p w14:paraId="38B25797" w14:textId="77777777" w:rsidR="00165464" w:rsidRPr="00C902D4" w:rsidDel="00832F4E" w:rsidRDefault="00165464" w:rsidP="00AF7805">
            <w:pPr>
              <w:spacing w:line="360" w:lineRule="auto"/>
              <w:rPr>
                <w:rFonts w:ascii="Arial" w:hAnsi="Arial" w:cs="Arial"/>
                <w:color w:val="000000"/>
                <w:sz w:val="20"/>
              </w:rPr>
            </w:pPr>
            <w:r w:rsidRPr="00C902D4">
              <w:rPr>
                <w:rFonts w:ascii="Arial" w:hAnsi="Arial" w:cs="Arial"/>
                <w:color w:val="000000" w:themeColor="text1"/>
                <w:sz w:val="20"/>
              </w:rPr>
              <w:t>Trường hợp nhập mới để “Tuyển mới”</w:t>
            </w:r>
          </w:p>
        </w:tc>
        <w:tc>
          <w:tcPr>
            <w:tcW w:w="0" w:type="auto"/>
            <w:shd w:val="clear" w:color="auto" w:fill="auto"/>
            <w:vAlign w:val="center"/>
          </w:tcPr>
          <w:p w14:paraId="2CD7159F"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165464" w:rsidRPr="00C902D4" w14:paraId="6D35659F" w14:textId="77777777" w:rsidTr="004F5ABB">
        <w:trPr>
          <w:trHeight w:val="50"/>
        </w:trPr>
        <w:tc>
          <w:tcPr>
            <w:tcW w:w="0" w:type="auto"/>
            <w:shd w:val="clear" w:color="auto" w:fill="auto"/>
            <w:vAlign w:val="center"/>
          </w:tcPr>
          <w:p w14:paraId="114095BF"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75BD67DF"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themeColor="text1"/>
                <w:sz w:val="20"/>
              </w:rPr>
              <w:t>Mức lương</w:t>
            </w:r>
          </w:p>
        </w:tc>
        <w:tc>
          <w:tcPr>
            <w:tcW w:w="0" w:type="auto"/>
            <w:shd w:val="clear" w:color="auto" w:fill="auto"/>
            <w:vAlign w:val="center"/>
          </w:tcPr>
          <w:p w14:paraId="7E46CBA5"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t>Số</w:t>
            </w:r>
          </w:p>
        </w:tc>
        <w:tc>
          <w:tcPr>
            <w:tcW w:w="0" w:type="auto"/>
            <w:shd w:val="clear" w:color="auto" w:fill="auto"/>
            <w:vAlign w:val="center"/>
          </w:tcPr>
          <w:p w14:paraId="7CFF8009" w14:textId="77777777" w:rsidR="00165464" w:rsidRPr="00C902D4" w:rsidRDefault="00165464"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70DFC64A"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t>Không</w:t>
            </w:r>
          </w:p>
        </w:tc>
        <w:tc>
          <w:tcPr>
            <w:tcW w:w="0" w:type="auto"/>
            <w:shd w:val="clear" w:color="auto" w:fill="auto"/>
            <w:vAlign w:val="center"/>
          </w:tcPr>
          <w:p w14:paraId="53C6E9CF"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11049DD1"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92718D0"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themeColor="text1"/>
                <w:sz w:val="20"/>
              </w:rPr>
              <w:t>Tự động hiển thị mức lương theo công thức với trường hợp Tình trạng “Đã có”, Nhập mức lương trường hợp Tuyển mới</w:t>
            </w:r>
          </w:p>
        </w:tc>
        <w:tc>
          <w:tcPr>
            <w:tcW w:w="0" w:type="auto"/>
            <w:shd w:val="clear" w:color="auto" w:fill="auto"/>
            <w:vAlign w:val="center"/>
          </w:tcPr>
          <w:p w14:paraId="6BEFE51C"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t>TextGrid</w:t>
            </w:r>
          </w:p>
        </w:tc>
      </w:tr>
      <w:tr w:rsidR="00165464" w:rsidRPr="00C902D4" w14:paraId="4A1A4DD2" w14:textId="77777777" w:rsidTr="004F5ABB">
        <w:trPr>
          <w:trHeight w:val="261"/>
        </w:trPr>
        <w:tc>
          <w:tcPr>
            <w:tcW w:w="0" w:type="auto"/>
            <w:shd w:val="clear" w:color="auto" w:fill="auto"/>
            <w:vAlign w:val="center"/>
          </w:tcPr>
          <w:p w14:paraId="348867BE"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7000BBE9" w14:textId="77777777" w:rsidR="00165464" w:rsidRPr="00C902D4" w:rsidRDefault="00165464" w:rsidP="00AF7805">
            <w:pPr>
              <w:spacing w:line="360" w:lineRule="auto"/>
              <w:rPr>
                <w:rFonts w:ascii="Arial" w:hAnsi="Arial" w:cs="Arial"/>
                <w:color w:val="000000"/>
                <w:sz w:val="20"/>
                <w:lang w:val="vi-VN"/>
              </w:rPr>
            </w:pPr>
            <w:r w:rsidRPr="00C902D4">
              <w:rPr>
                <w:rFonts w:ascii="Arial" w:hAnsi="Arial" w:cs="Arial"/>
                <w:color w:val="000000" w:themeColor="text1"/>
                <w:sz w:val="20"/>
                <w:lang w:val="vi-VN"/>
              </w:rPr>
              <w:t>Tháng đi làm thực tế</w:t>
            </w:r>
          </w:p>
        </w:tc>
        <w:tc>
          <w:tcPr>
            <w:tcW w:w="0" w:type="auto"/>
            <w:shd w:val="clear" w:color="auto" w:fill="auto"/>
            <w:vAlign w:val="center"/>
          </w:tcPr>
          <w:p w14:paraId="6735DC51"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t>Ngày tháng</w:t>
            </w:r>
          </w:p>
        </w:tc>
        <w:tc>
          <w:tcPr>
            <w:tcW w:w="0" w:type="auto"/>
            <w:shd w:val="clear" w:color="auto" w:fill="auto"/>
            <w:vAlign w:val="center"/>
          </w:tcPr>
          <w:p w14:paraId="1852073D" w14:textId="77777777" w:rsidR="00165464" w:rsidRPr="00C902D4" w:rsidRDefault="00165464" w:rsidP="00AF7805">
            <w:pPr>
              <w:spacing w:line="360" w:lineRule="auto"/>
              <w:rPr>
                <w:rFonts w:ascii="Arial" w:hAnsi="Arial" w:cs="Arial"/>
                <w:sz w:val="20"/>
              </w:rPr>
            </w:pPr>
            <w:r w:rsidRPr="00C902D4">
              <w:rPr>
                <w:rFonts w:ascii="Arial" w:hAnsi="Arial" w:cs="Arial"/>
                <w:sz w:val="20"/>
              </w:rPr>
              <w:t>10</w:t>
            </w:r>
          </w:p>
        </w:tc>
        <w:tc>
          <w:tcPr>
            <w:tcW w:w="0" w:type="auto"/>
            <w:shd w:val="clear" w:color="auto" w:fill="auto"/>
            <w:vAlign w:val="center"/>
          </w:tcPr>
          <w:p w14:paraId="1DEC73A6"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t>Có</w:t>
            </w:r>
          </w:p>
        </w:tc>
        <w:tc>
          <w:tcPr>
            <w:tcW w:w="0" w:type="auto"/>
            <w:shd w:val="clear" w:color="auto" w:fill="auto"/>
            <w:vAlign w:val="center"/>
          </w:tcPr>
          <w:p w14:paraId="131D5B88" w14:textId="77777777" w:rsidR="00165464" w:rsidRPr="00C902D4" w:rsidRDefault="00165464" w:rsidP="00AF7805">
            <w:pPr>
              <w:spacing w:line="360" w:lineRule="auto"/>
              <w:rPr>
                <w:rFonts w:ascii="Arial" w:hAnsi="Arial" w:cs="Arial"/>
                <w:color w:val="000000"/>
                <w:sz w:val="20"/>
                <w:lang w:eastAsia="ja-JP"/>
              </w:rPr>
            </w:pPr>
          </w:p>
        </w:tc>
        <w:tc>
          <w:tcPr>
            <w:tcW w:w="0" w:type="auto"/>
            <w:shd w:val="clear" w:color="auto" w:fill="auto"/>
            <w:vAlign w:val="center"/>
          </w:tcPr>
          <w:p w14:paraId="684D3B08"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75DE9ECF" w14:textId="4F5D1BD8" w:rsidR="00165464" w:rsidRPr="00C902D4" w:rsidRDefault="00165464" w:rsidP="00AF7805">
            <w:pPr>
              <w:spacing w:line="360" w:lineRule="auto"/>
              <w:rPr>
                <w:rFonts w:ascii="Arial" w:hAnsi="Arial" w:cs="Arial"/>
                <w:color w:val="000000" w:themeColor="text1"/>
                <w:sz w:val="20"/>
              </w:rPr>
            </w:pPr>
            <w:r w:rsidRPr="00C902D4">
              <w:rPr>
                <w:rFonts w:ascii="Arial" w:hAnsi="Arial" w:cs="Arial"/>
                <w:color w:val="000000" w:themeColor="text1"/>
                <w:sz w:val="20"/>
              </w:rPr>
              <w:t>Tự động hiển thị “Ngày vào của CBNV” với trường hợp “đã có”, nhập ngày vào với tình trạng tuyển mới</w:t>
            </w:r>
          </w:p>
        </w:tc>
        <w:tc>
          <w:tcPr>
            <w:tcW w:w="0" w:type="auto"/>
            <w:shd w:val="clear" w:color="auto" w:fill="auto"/>
            <w:vAlign w:val="center"/>
          </w:tcPr>
          <w:p w14:paraId="787F6388" w14:textId="77777777" w:rsidR="00165464" w:rsidRPr="00C902D4" w:rsidRDefault="00165464" w:rsidP="00AF7805">
            <w:pPr>
              <w:spacing w:line="360" w:lineRule="auto"/>
              <w:rPr>
                <w:rFonts w:ascii="Arial" w:hAnsi="Arial" w:cs="Arial"/>
                <w:sz w:val="20"/>
              </w:rPr>
            </w:pPr>
            <w:r w:rsidRPr="00C902D4">
              <w:rPr>
                <w:rFonts w:ascii="Arial" w:hAnsi="Arial" w:cs="Arial"/>
                <w:sz w:val="20"/>
              </w:rPr>
              <w:t>Dd/mm/yyyy</w:t>
            </w:r>
          </w:p>
        </w:tc>
      </w:tr>
      <w:tr w:rsidR="00165464" w:rsidRPr="00C902D4" w14:paraId="1146CC43" w14:textId="77777777" w:rsidTr="004F5ABB">
        <w:trPr>
          <w:trHeight w:val="1335"/>
        </w:trPr>
        <w:tc>
          <w:tcPr>
            <w:tcW w:w="0" w:type="auto"/>
            <w:shd w:val="clear" w:color="auto" w:fill="auto"/>
            <w:vAlign w:val="center"/>
          </w:tcPr>
          <w:p w14:paraId="6E283D0A" w14:textId="77777777" w:rsidR="00165464" w:rsidRPr="00C902D4" w:rsidRDefault="00165464" w:rsidP="00AF7805">
            <w:pPr>
              <w:pStyle w:val="ListParagraph"/>
              <w:keepLines/>
              <w:numPr>
                <w:ilvl w:val="0"/>
                <w:numId w:val="50"/>
              </w:numPr>
              <w:spacing w:after="120" w:line="360" w:lineRule="auto"/>
              <w:contextualSpacing/>
              <w:rPr>
                <w:rFonts w:cs="Arial"/>
                <w:sz w:val="20"/>
                <w:szCs w:val="20"/>
                <w:lang w:eastAsia="ja-JP"/>
              </w:rPr>
            </w:pPr>
          </w:p>
        </w:tc>
        <w:tc>
          <w:tcPr>
            <w:tcW w:w="0" w:type="auto"/>
            <w:shd w:val="clear" w:color="auto" w:fill="auto"/>
            <w:vAlign w:val="center"/>
          </w:tcPr>
          <w:p w14:paraId="18BA9AFA"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themeColor="text1"/>
                <w:sz w:val="20"/>
              </w:rPr>
              <w:t xml:space="preserve">Tổng quỹ </w:t>
            </w:r>
            <w:r w:rsidRPr="00C902D4">
              <w:rPr>
                <w:rFonts w:ascii="Arial" w:hAnsi="Arial" w:cs="Arial"/>
                <w:color w:val="000000" w:themeColor="text1"/>
                <w:sz w:val="20"/>
              </w:rPr>
              <w:lastRenderedPageBreak/>
              <w:t>lương năm</w:t>
            </w:r>
          </w:p>
        </w:tc>
        <w:tc>
          <w:tcPr>
            <w:tcW w:w="0" w:type="auto"/>
            <w:shd w:val="clear" w:color="auto" w:fill="auto"/>
            <w:vAlign w:val="center"/>
          </w:tcPr>
          <w:p w14:paraId="49D8237D"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lastRenderedPageBreak/>
              <w:t>Readonly</w:t>
            </w:r>
          </w:p>
        </w:tc>
        <w:tc>
          <w:tcPr>
            <w:tcW w:w="0" w:type="auto"/>
            <w:shd w:val="clear" w:color="auto" w:fill="auto"/>
            <w:vAlign w:val="center"/>
          </w:tcPr>
          <w:p w14:paraId="03D654DF" w14:textId="77777777" w:rsidR="00165464" w:rsidRPr="00C902D4" w:rsidRDefault="00165464"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5082960C" w14:textId="77777777" w:rsidR="00165464" w:rsidRPr="00C902D4" w:rsidRDefault="00165464" w:rsidP="00AF7805">
            <w:pPr>
              <w:spacing w:line="360" w:lineRule="auto"/>
              <w:rPr>
                <w:rFonts w:ascii="Arial" w:hAnsi="Arial" w:cs="Arial"/>
                <w:sz w:val="20"/>
              </w:rPr>
            </w:pPr>
            <w:r w:rsidRPr="00C902D4">
              <w:rPr>
                <w:rFonts w:ascii="Arial" w:hAnsi="Arial" w:cs="Arial"/>
                <w:color w:val="000000" w:themeColor="text1"/>
                <w:sz w:val="20"/>
              </w:rPr>
              <w:t>Có</w:t>
            </w:r>
          </w:p>
        </w:tc>
        <w:tc>
          <w:tcPr>
            <w:tcW w:w="0" w:type="auto"/>
            <w:shd w:val="clear" w:color="auto" w:fill="auto"/>
            <w:vAlign w:val="center"/>
          </w:tcPr>
          <w:p w14:paraId="3CC33C8D"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28F6C02C" w14:textId="77777777" w:rsidR="00165464" w:rsidRPr="00C902D4" w:rsidRDefault="00165464" w:rsidP="00AF7805">
            <w:pPr>
              <w:spacing w:line="360" w:lineRule="auto"/>
              <w:rPr>
                <w:rFonts w:ascii="Arial" w:hAnsi="Arial" w:cs="Arial"/>
                <w:sz w:val="20"/>
                <w:lang w:eastAsia="ja-JP"/>
              </w:rPr>
            </w:pPr>
          </w:p>
        </w:tc>
        <w:tc>
          <w:tcPr>
            <w:tcW w:w="0" w:type="auto"/>
            <w:shd w:val="clear" w:color="auto" w:fill="auto"/>
            <w:vAlign w:val="center"/>
          </w:tcPr>
          <w:p w14:paraId="1D370E63" w14:textId="77777777" w:rsidR="00165464" w:rsidRPr="00C902D4" w:rsidRDefault="00165464" w:rsidP="00AF7805">
            <w:pPr>
              <w:spacing w:line="360" w:lineRule="auto"/>
              <w:rPr>
                <w:rFonts w:ascii="Arial" w:hAnsi="Arial" w:cs="Arial"/>
                <w:color w:val="000000"/>
                <w:sz w:val="20"/>
              </w:rPr>
            </w:pPr>
            <w:r w:rsidRPr="00C902D4">
              <w:rPr>
                <w:rFonts w:ascii="Arial" w:hAnsi="Arial" w:cs="Arial"/>
                <w:color w:val="000000" w:themeColor="text1"/>
                <w:sz w:val="20"/>
              </w:rPr>
              <w:t xml:space="preserve">= Mức lương * số tháng (tháng cuối </w:t>
            </w:r>
            <w:r w:rsidRPr="00C902D4">
              <w:rPr>
                <w:rFonts w:ascii="Arial" w:hAnsi="Arial" w:cs="Arial"/>
                <w:color w:val="000000" w:themeColor="text1"/>
                <w:sz w:val="20"/>
              </w:rPr>
              <w:lastRenderedPageBreak/>
              <w:t>năm trừ tháng thực tế đi làm)</w:t>
            </w:r>
          </w:p>
        </w:tc>
        <w:tc>
          <w:tcPr>
            <w:tcW w:w="0" w:type="auto"/>
            <w:shd w:val="clear" w:color="auto" w:fill="auto"/>
            <w:vAlign w:val="center"/>
          </w:tcPr>
          <w:p w14:paraId="642F9A7E" w14:textId="77777777" w:rsidR="00165464" w:rsidRPr="00C902D4" w:rsidRDefault="00165464" w:rsidP="00AF7805">
            <w:pPr>
              <w:spacing w:line="360" w:lineRule="auto"/>
              <w:rPr>
                <w:rFonts w:ascii="Arial" w:hAnsi="Arial" w:cs="Arial"/>
                <w:sz w:val="20"/>
                <w:lang w:eastAsia="ja-JP"/>
              </w:rPr>
            </w:pPr>
            <w:r w:rsidRPr="00C902D4">
              <w:rPr>
                <w:rFonts w:ascii="Arial" w:hAnsi="Arial" w:cs="Arial"/>
                <w:sz w:val="20"/>
                <w:lang w:eastAsia="ja-JP"/>
              </w:rPr>
              <w:lastRenderedPageBreak/>
              <w:t>TextGrid</w:t>
            </w:r>
          </w:p>
        </w:tc>
      </w:tr>
      <w:tr w:rsidR="00165464" w:rsidRPr="00C902D4" w14:paraId="3B818BD3" w14:textId="77777777" w:rsidTr="004F5ABB">
        <w:trPr>
          <w:trHeight w:val="1335"/>
        </w:trPr>
        <w:tc>
          <w:tcPr>
            <w:tcW w:w="0" w:type="auto"/>
            <w:gridSpan w:val="9"/>
            <w:shd w:val="clear" w:color="auto" w:fill="auto"/>
            <w:vAlign w:val="center"/>
          </w:tcPr>
          <w:p w14:paraId="6416DCD0" w14:textId="77777777" w:rsidR="00165464" w:rsidRPr="00C902D4" w:rsidRDefault="00165464" w:rsidP="00AF7805">
            <w:pPr>
              <w:pStyle w:val="CommentText"/>
              <w:spacing w:line="360" w:lineRule="auto"/>
              <w:rPr>
                <w:rFonts w:ascii="Arial" w:hAnsi="Arial" w:cs="Arial"/>
                <w:b/>
              </w:rPr>
            </w:pPr>
            <w:r w:rsidRPr="00C902D4">
              <w:rPr>
                <w:rFonts w:ascii="Arial" w:hAnsi="Arial" w:cs="Arial"/>
                <w:b/>
              </w:rPr>
              <w:t>Mô tả nghiệp vụ:</w:t>
            </w:r>
          </w:p>
          <w:p w14:paraId="5C21F36C" w14:textId="77777777" w:rsidR="00165464" w:rsidRPr="00C902D4" w:rsidRDefault="00165464" w:rsidP="00AF7805">
            <w:pPr>
              <w:pStyle w:val="CommentText"/>
              <w:keepLines/>
              <w:numPr>
                <w:ilvl w:val="0"/>
                <w:numId w:val="74"/>
              </w:numPr>
              <w:spacing w:line="360" w:lineRule="auto"/>
              <w:rPr>
                <w:rFonts w:ascii="Arial" w:hAnsi="Arial" w:cs="Arial"/>
                <w:i/>
              </w:rPr>
            </w:pPr>
            <w:r w:rsidRPr="00C902D4">
              <w:rPr>
                <w:rFonts w:ascii="Arial" w:hAnsi="Arial" w:cs="Arial"/>
              </w:rPr>
              <w:t xml:space="preserve">Khi Cán bộ quản lý vào chọn năm, đơn vị hệ thống tự động hiển thị các chức danh hiện có của đơn vị được chọn, chức danh theo số nhân viên (ví dụ: phòng ban A có 2 người thuộc chức danh Chuyên viên 1 thì hệ thống hiển thị 2 dòng Chuyên viên 1 với tình trạng “Đã có” </w:t>
            </w:r>
          </w:p>
          <w:p w14:paraId="1D846A9A" w14:textId="77777777" w:rsidR="00165464" w:rsidRPr="00C902D4" w:rsidRDefault="00165464" w:rsidP="00AF7805">
            <w:pPr>
              <w:pStyle w:val="CommentText"/>
              <w:keepLines/>
              <w:numPr>
                <w:ilvl w:val="0"/>
                <w:numId w:val="74"/>
              </w:numPr>
              <w:spacing w:line="360" w:lineRule="auto"/>
              <w:rPr>
                <w:rFonts w:ascii="Arial" w:hAnsi="Arial" w:cs="Arial"/>
                <w:i/>
              </w:rPr>
            </w:pPr>
            <w:r w:rsidRPr="00C902D4">
              <w:rPr>
                <w:rFonts w:ascii="Arial" w:hAnsi="Arial" w:cs="Arial"/>
              </w:rPr>
              <w:t>Với trường hợp các chức danh dự định tuyển thêm mới thì CBQL nhập dữ liệu trên lưới và nhập trạng thái “Tuyển mới”.</w:t>
            </w:r>
          </w:p>
          <w:p w14:paraId="7BFA4CCA" w14:textId="77777777" w:rsidR="00165464" w:rsidRPr="00C902D4" w:rsidRDefault="00165464" w:rsidP="00AF7805">
            <w:pPr>
              <w:pStyle w:val="CommentText"/>
              <w:keepLines/>
              <w:numPr>
                <w:ilvl w:val="0"/>
                <w:numId w:val="74"/>
              </w:numPr>
              <w:spacing w:line="360" w:lineRule="auto"/>
              <w:rPr>
                <w:rFonts w:ascii="Arial" w:hAnsi="Arial" w:cs="Arial"/>
                <w:i/>
                <w:color w:val="FF0000"/>
              </w:rPr>
            </w:pPr>
            <w:r w:rsidRPr="00C902D4">
              <w:rPr>
                <w:rFonts w:ascii="Arial" w:hAnsi="Arial" w:cs="Arial"/>
                <w:color w:val="FF0000"/>
              </w:rPr>
              <w:t>Công thức tính “Mức lương” trên màn hình giao diện Corp sẽ gửi lại</w:t>
            </w:r>
          </w:p>
          <w:p w14:paraId="4C60E016" w14:textId="77777777" w:rsidR="00165464" w:rsidRPr="00C902D4" w:rsidRDefault="00165464" w:rsidP="00AF7805">
            <w:pPr>
              <w:pStyle w:val="CommentText"/>
              <w:keepLines/>
              <w:numPr>
                <w:ilvl w:val="0"/>
                <w:numId w:val="74"/>
              </w:numPr>
              <w:spacing w:line="360" w:lineRule="auto"/>
              <w:rPr>
                <w:rFonts w:ascii="Arial" w:hAnsi="Arial" w:cs="Arial"/>
                <w:i/>
              </w:rPr>
            </w:pPr>
            <w:r w:rsidRPr="00C902D4">
              <w:rPr>
                <w:rFonts w:ascii="Arial" w:hAnsi="Arial" w:cs="Arial"/>
                <w:i/>
              </w:rPr>
              <w:t>Hệ thống lưu và hiển thị được dữ liệu các lần nhập thay đổi. Bấm vào nút “Xem lịch sử” để xem dữ liệu các lần thay đổi</w:t>
            </w:r>
          </w:p>
        </w:tc>
      </w:tr>
    </w:tbl>
    <w:p w14:paraId="73DE03B4" w14:textId="77777777" w:rsidR="00165464" w:rsidRPr="00C902D4" w:rsidRDefault="00165464" w:rsidP="00AF7805">
      <w:pPr>
        <w:spacing w:line="360" w:lineRule="auto"/>
        <w:jc w:val="both"/>
        <w:rPr>
          <w:rFonts w:ascii="Arial" w:hAnsi="Arial" w:cs="Arial"/>
          <w:sz w:val="20"/>
        </w:rPr>
        <w:sectPr w:rsidR="00165464" w:rsidRPr="00C902D4" w:rsidSect="002B53D6">
          <w:pgSz w:w="11909" w:h="16834" w:code="9"/>
          <w:pgMar w:top="1134" w:right="1134" w:bottom="1134" w:left="1701" w:header="567" w:footer="567" w:gutter="0"/>
          <w:pgNumType w:start="44"/>
          <w:cols w:space="720"/>
          <w:titlePg/>
          <w:docGrid w:linePitch="360"/>
        </w:sectPr>
      </w:pPr>
    </w:p>
    <w:p w14:paraId="2740F95E" w14:textId="77777777" w:rsidR="00165464" w:rsidRPr="00C902D4" w:rsidRDefault="00165464" w:rsidP="00AF7805">
      <w:pPr>
        <w:spacing w:line="360" w:lineRule="auto"/>
        <w:jc w:val="both"/>
        <w:rPr>
          <w:rFonts w:ascii="Arial" w:hAnsi="Arial" w:cs="Arial"/>
          <w:sz w:val="20"/>
        </w:rPr>
        <w:sectPr w:rsidR="00165464"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02AB5110"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7" w:name="_Toc500541168"/>
      <w:r w:rsidRPr="00C902D4">
        <w:rPr>
          <w:rFonts w:ascii="Arial" w:hAnsi="Arial" w:cs="Arial"/>
          <w:sz w:val="20"/>
          <w:szCs w:val="20"/>
        </w:rPr>
        <w:lastRenderedPageBreak/>
        <w:t>Thao tác chức năng</w:t>
      </w:r>
      <w:bookmarkEnd w:id="4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66"/>
        <w:gridCol w:w="7231"/>
      </w:tblGrid>
      <w:tr w:rsidR="00165464" w:rsidRPr="00C902D4" w14:paraId="3A5602E3"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15171FD"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C8E999B"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5A79D9A"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Mô tả</w:t>
            </w:r>
          </w:p>
        </w:tc>
      </w:tr>
      <w:tr w:rsidR="00165464" w:rsidRPr="00C902D4" w14:paraId="3B63BA63"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0B989EC" w14:textId="77777777" w:rsidR="00165464" w:rsidRPr="00C902D4" w:rsidRDefault="00165464" w:rsidP="00AF7805">
            <w:pPr>
              <w:pStyle w:val="ListParagraph"/>
              <w:keepLines/>
              <w:numPr>
                <w:ilvl w:val="0"/>
                <w:numId w:val="51"/>
              </w:numPr>
              <w:spacing w:after="120" w:line="360" w:lineRule="auto"/>
              <w:ind w:left="540"/>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ECD2D7"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614D1B" w14:textId="77777777" w:rsidR="00165464" w:rsidRPr="00C902D4" w:rsidRDefault="00165464"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5FD7FE31"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7C3F8187"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2B590F2E"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2A82A5C" w14:textId="77777777" w:rsidR="00165464" w:rsidRPr="00C902D4" w:rsidRDefault="00165464"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586DCC4F" w14:textId="77777777" w:rsidR="00165464" w:rsidRPr="00C902D4" w:rsidRDefault="00165464"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743D815"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0C547E3" w14:textId="77777777" w:rsidR="00165464" w:rsidRPr="00C902D4" w:rsidRDefault="00165464"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65464" w:rsidRPr="00C902D4" w14:paraId="3DD29961"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BF24985" w14:textId="77777777" w:rsidR="00165464" w:rsidRPr="00C902D4" w:rsidRDefault="00165464" w:rsidP="00AF7805">
            <w:pPr>
              <w:pStyle w:val="ListParagraph"/>
              <w:keepLines/>
              <w:numPr>
                <w:ilvl w:val="0"/>
                <w:numId w:val="51"/>
              </w:numPr>
              <w:spacing w:after="120" w:line="360" w:lineRule="auto"/>
              <w:ind w:left="540"/>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8FB6031"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7EA5E86D"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165464" w:rsidRPr="00C902D4" w14:paraId="57B2178E"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352FAC6" w14:textId="77777777" w:rsidR="00165464" w:rsidRPr="00C902D4" w:rsidRDefault="00165464" w:rsidP="00AF7805">
            <w:pPr>
              <w:pStyle w:val="ListParagraph"/>
              <w:keepLines/>
              <w:numPr>
                <w:ilvl w:val="0"/>
                <w:numId w:val="51"/>
              </w:numPr>
              <w:spacing w:after="120" w:line="360" w:lineRule="auto"/>
              <w:ind w:left="540"/>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16B6448"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7FF2FCA3"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27D2FB4B"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63FF2C4F"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4F53B827"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59CC87C2"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16810448" w14:textId="77777777" w:rsidR="00165464" w:rsidRPr="00C902D4" w:rsidRDefault="00165464"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lastRenderedPageBreak/>
              <w:t xml:space="preserve">Thông tin đã tồn tại trong CSDL mà không có trong file thì hệ thống sẽ vẫn giữ nguyên. </w:t>
            </w:r>
          </w:p>
          <w:p w14:paraId="6E8DF9B9" w14:textId="77777777" w:rsidR="00165464" w:rsidRPr="00C902D4" w:rsidRDefault="00165464" w:rsidP="00AF7805">
            <w:pPr>
              <w:spacing w:line="360" w:lineRule="auto"/>
              <w:jc w:val="both"/>
              <w:rPr>
                <w:rFonts w:ascii="Arial" w:hAnsi="Arial" w:cs="Arial"/>
                <w:sz w:val="20"/>
                <w:lang w:val="vi-VN"/>
              </w:rPr>
            </w:pPr>
            <w:r w:rsidRPr="00C902D4">
              <w:rPr>
                <w:rFonts w:ascii="Arial" w:hAnsi="Arial" w:cs="Arial"/>
                <w:sz w:val="20"/>
                <w:lang w:val="vi-VN"/>
              </w:rPr>
              <w:t>Thông tin chưa tồn tại trong CSDL thì thực hiện thêm mới vào CSDL.</w:t>
            </w:r>
          </w:p>
        </w:tc>
      </w:tr>
      <w:tr w:rsidR="00165464" w:rsidRPr="00C902D4" w14:paraId="64107A48"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63E8B69" w14:textId="77777777" w:rsidR="00165464" w:rsidRPr="00C902D4" w:rsidRDefault="00165464" w:rsidP="00AF7805">
            <w:pPr>
              <w:pStyle w:val="ListParagraph"/>
              <w:keepLines/>
              <w:numPr>
                <w:ilvl w:val="0"/>
                <w:numId w:val="51"/>
              </w:numPr>
              <w:spacing w:after="120" w:line="360" w:lineRule="auto"/>
              <w:ind w:left="540"/>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8771968"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Xem lịch sử</w:t>
            </w:r>
          </w:p>
        </w:tc>
        <w:tc>
          <w:tcPr>
            <w:tcW w:w="0" w:type="auto"/>
            <w:tcBorders>
              <w:top w:val="single" w:sz="4" w:space="0" w:color="000000"/>
              <w:left w:val="single" w:sz="4" w:space="0" w:color="000000"/>
              <w:bottom w:val="single" w:sz="4" w:space="0" w:color="000000"/>
              <w:right w:val="single" w:sz="4" w:space="0" w:color="000000"/>
            </w:tcBorders>
            <w:vAlign w:val="center"/>
          </w:tcPr>
          <w:p w14:paraId="5C167196"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Người dùng sử dụng chức năng này để xem lịch sử các lần thay đổi. Khi bấm vào “xem lịch sử” hệ thống hiển thị ra 1 form để xem. Hệ thống tự động hiển thị số lần thay đổi (khi nhập số định biên thay đổi lần đầu thì hiển thị là lần số 1, tương tự như vậy ở các lần sau</w:t>
            </w:r>
          </w:p>
        </w:tc>
      </w:tr>
      <w:tr w:rsidR="00165464" w:rsidRPr="00C902D4" w14:paraId="55351DF8"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730007C" w14:textId="77777777" w:rsidR="00165464" w:rsidRPr="00C902D4" w:rsidRDefault="00165464" w:rsidP="00AF7805">
            <w:pPr>
              <w:pStyle w:val="ListParagraph"/>
              <w:keepLines/>
              <w:numPr>
                <w:ilvl w:val="0"/>
                <w:numId w:val="51"/>
              </w:numPr>
              <w:spacing w:after="120" w:line="360" w:lineRule="auto"/>
              <w:ind w:left="540"/>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78F7734" w14:textId="77777777" w:rsidR="00165464" w:rsidRPr="00C902D4" w:rsidRDefault="00165464" w:rsidP="00AF7805">
            <w:pPr>
              <w:spacing w:line="360" w:lineRule="auto"/>
              <w:jc w:val="both"/>
              <w:rPr>
                <w:rFonts w:ascii="Arial" w:hAnsi="Arial" w:cs="Arial"/>
                <w:b/>
                <w:sz w:val="20"/>
              </w:rPr>
            </w:pPr>
            <w:r w:rsidRPr="00C902D4">
              <w:rPr>
                <w:rFonts w:ascii="Arial" w:hAnsi="Arial" w:cs="Arial"/>
                <w:b/>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15DCDDC9" w14:textId="77777777" w:rsidR="00165464" w:rsidRPr="00C902D4" w:rsidRDefault="00165464" w:rsidP="00AF7805">
            <w:pPr>
              <w:spacing w:line="360" w:lineRule="auto"/>
              <w:jc w:val="both"/>
              <w:rPr>
                <w:rFonts w:ascii="Arial" w:hAnsi="Arial" w:cs="Arial"/>
                <w:sz w:val="20"/>
              </w:rPr>
            </w:pPr>
            <w:r w:rsidRPr="00C902D4">
              <w:rPr>
                <w:rFonts w:ascii="Arial" w:hAnsi="Arial" w:cs="Arial"/>
                <w:sz w:val="20"/>
              </w:rPr>
              <w:t>Người dùng sử dụng chức năng này để xuất dữ liệu kế hoạch quỹ lương ra file excel.</w:t>
            </w:r>
          </w:p>
        </w:tc>
      </w:tr>
    </w:tbl>
    <w:p w14:paraId="71CB848A" w14:textId="77777777" w:rsidR="00165464" w:rsidRPr="00C902D4" w:rsidRDefault="00165464" w:rsidP="00AF7805">
      <w:pPr>
        <w:pStyle w:val="Heading5"/>
        <w:tabs>
          <w:tab w:val="clear" w:pos="1458"/>
          <w:tab w:val="num" w:pos="1080"/>
        </w:tabs>
        <w:spacing w:line="360" w:lineRule="auto"/>
        <w:ind w:hanging="1458"/>
        <w:rPr>
          <w:rFonts w:ascii="Arial" w:hAnsi="Arial" w:cs="Arial"/>
          <w:sz w:val="20"/>
          <w:szCs w:val="20"/>
        </w:rPr>
      </w:pPr>
      <w:bookmarkStart w:id="48" w:name="_Toc500541169"/>
      <w:r w:rsidRPr="00C902D4">
        <w:rPr>
          <w:rFonts w:ascii="Arial" w:hAnsi="Arial" w:cs="Arial"/>
          <w:sz w:val="20"/>
          <w:szCs w:val="20"/>
        </w:rPr>
        <w:t>Màn hình</w:t>
      </w:r>
      <w:bookmarkEnd w:id="48"/>
      <w:r w:rsidRPr="00C902D4">
        <w:rPr>
          <w:rFonts w:ascii="Arial" w:hAnsi="Arial" w:cs="Arial"/>
          <w:sz w:val="20"/>
          <w:szCs w:val="20"/>
        </w:rPr>
        <w:t xml:space="preserve"> </w:t>
      </w:r>
    </w:p>
    <w:p w14:paraId="27A88CFB" w14:textId="77777777" w:rsidR="00165464" w:rsidRPr="00C902D4" w:rsidRDefault="00165464" w:rsidP="00AF7805">
      <w:pPr>
        <w:spacing w:line="360" w:lineRule="auto"/>
        <w:jc w:val="center"/>
        <w:rPr>
          <w:rFonts w:ascii="Arial" w:hAnsi="Arial" w:cs="Arial"/>
          <w:sz w:val="20"/>
        </w:rPr>
      </w:pPr>
      <w:r w:rsidRPr="00C902D4">
        <w:rPr>
          <w:rFonts w:ascii="Arial" w:hAnsi="Arial" w:cs="Arial"/>
          <w:noProof/>
          <w:sz w:val="20"/>
          <w:lang w:eastAsia="ja-JP"/>
        </w:rPr>
        <w:drawing>
          <wp:inline distT="0" distB="0" distL="0" distR="0" wp14:anchorId="0DE490C8" wp14:editId="14930E7E">
            <wp:extent cx="5761990" cy="24026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1990" cy="2402676"/>
                    </a:xfrm>
                    <a:prstGeom prst="rect">
                      <a:avLst/>
                    </a:prstGeom>
                  </pic:spPr>
                </pic:pic>
              </a:graphicData>
            </a:graphic>
          </wp:inline>
        </w:drawing>
      </w:r>
    </w:p>
    <w:p w14:paraId="083553ED" w14:textId="77777777" w:rsidR="00165464" w:rsidRPr="00C902D4" w:rsidRDefault="00165464" w:rsidP="00AF7805">
      <w:pPr>
        <w:spacing w:line="360" w:lineRule="auto"/>
        <w:jc w:val="center"/>
        <w:rPr>
          <w:rFonts w:ascii="Arial" w:hAnsi="Arial" w:cs="Arial"/>
          <w:sz w:val="20"/>
        </w:rPr>
      </w:pPr>
      <w:r w:rsidRPr="00C902D4">
        <w:rPr>
          <w:rFonts w:ascii="Arial" w:hAnsi="Arial" w:cs="Arial"/>
          <w:sz w:val="20"/>
        </w:rPr>
        <w:t>Màn hình kế hoạch quỹ lương</w:t>
      </w:r>
    </w:p>
    <w:p w14:paraId="00E15D4E" w14:textId="77777777" w:rsidR="00165464" w:rsidRPr="00C902D4" w:rsidRDefault="00165464" w:rsidP="00AF7805">
      <w:pPr>
        <w:spacing w:line="360" w:lineRule="auto"/>
        <w:jc w:val="center"/>
        <w:rPr>
          <w:rFonts w:ascii="Arial" w:hAnsi="Arial" w:cs="Arial"/>
          <w:sz w:val="20"/>
        </w:rPr>
      </w:pPr>
      <w:r w:rsidRPr="00C902D4">
        <w:rPr>
          <w:rFonts w:ascii="Arial" w:hAnsi="Arial" w:cs="Arial"/>
          <w:noProof/>
          <w:sz w:val="20"/>
          <w:bdr w:val="single" w:sz="8" w:space="0" w:color="auto"/>
          <w:lang w:eastAsia="ja-JP"/>
        </w:rPr>
        <w:lastRenderedPageBreak/>
        <w:drawing>
          <wp:inline distT="0" distB="0" distL="0" distR="0" wp14:anchorId="689FB656" wp14:editId="5222F4C8">
            <wp:extent cx="5761990" cy="3117440"/>
            <wp:effectExtent l="0" t="0" r="0" b="6985"/>
            <wp:docPr id="72" name="Picture 72" descr="C:\Users\Admin\AppData\Local\Temp\fla1EE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fla1EED.tmp\Snapsho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990" cy="3117440"/>
                    </a:xfrm>
                    <a:prstGeom prst="rect">
                      <a:avLst/>
                    </a:prstGeom>
                    <a:noFill/>
                    <a:ln>
                      <a:noFill/>
                    </a:ln>
                  </pic:spPr>
                </pic:pic>
              </a:graphicData>
            </a:graphic>
          </wp:inline>
        </w:drawing>
      </w:r>
    </w:p>
    <w:p w14:paraId="60C52145" w14:textId="77777777" w:rsidR="00165464" w:rsidRPr="00C902D4" w:rsidRDefault="00165464" w:rsidP="00AF7805">
      <w:pPr>
        <w:spacing w:line="360" w:lineRule="auto"/>
        <w:jc w:val="center"/>
        <w:rPr>
          <w:rFonts w:ascii="Arial" w:hAnsi="Arial" w:cs="Arial"/>
          <w:sz w:val="20"/>
        </w:rPr>
      </w:pPr>
      <w:r w:rsidRPr="00C902D4">
        <w:rPr>
          <w:rFonts w:ascii="Arial" w:hAnsi="Arial" w:cs="Arial"/>
          <w:sz w:val="20"/>
        </w:rPr>
        <w:t>Màn hình Lịch sử thay đổi</w:t>
      </w:r>
    </w:p>
    <w:p w14:paraId="7F12BCD8" w14:textId="77777777" w:rsidR="00165464" w:rsidRPr="00C902D4" w:rsidRDefault="00165464" w:rsidP="00AF7805">
      <w:pPr>
        <w:spacing w:line="360" w:lineRule="auto"/>
        <w:rPr>
          <w:rFonts w:ascii="Arial" w:hAnsi="Arial" w:cs="Arial"/>
          <w:i/>
          <w:sz w:val="20"/>
        </w:rPr>
      </w:pPr>
    </w:p>
    <w:p w14:paraId="10A60416" w14:textId="7B0FAE78" w:rsidR="00521A1B" w:rsidRPr="00C902D4" w:rsidRDefault="00521A1B" w:rsidP="00AF7805">
      <w:pPr>
        <w:pStyle w:val="Heading3"/>
        <w:spacing w:before="120" w:after="120" w:line="360" w:lineRule="auto"/>
        <w:rPr>
          <w:rFonts w:ascii="Arial" w:hAnsi="Arial"/>
          <w:sz w:val="20"/>
          <w:szCs w:val="20"/>
        </w:rPr>
      </w:pPr>
      <w:bookmarkStart w:id="49" w:name="_Toc500541170"/>
      <w:r w:rsidRPr="00C902D4">
        <w:rPr>
          <w:rFonts w:ascii="Arial" w:hAnsi="Arial"/>
          <w:sz w:val="20"/>
          <w:szCs w:val="20"/>
        </w:rPr>
        <w:t>Hệ thống danh mục</w:t>
      </w:r>
      <w:bookmarkEnd w:id="49"/>
    </w:p>
    <w:p w14:paraId="32D38009" w14:textId="430A917B" w:rsidR="00A42672" w:rsidRPr="00C902D4" w:rsidRDefault="00A42672" w:rsidP="00AF7805">
      <w:pPr>
        <w:pStyle w:val="Heading4"/>
        <w:spacing w:line="360" w:lineRule="auto"/>
        <w:rPr>
          <w:rFonts w:ascii="Arial" w:hAnsi="Arial" w:cs="Arial"/>
          <w:sz w:val="20"/>
          <w:szCs w:val="20"/>
        </w:rPr>
      </w:pPr>
      <w:bookmarkStart w:id="50" w:name="_Toc500541171"/>
      <w:r w:rsidRPr="00C902D4">
        <w:rPr>
          <w:rFonts w:ascii="Arial" w:hAnsi="Arial" w:cs="Arial"/>
          <w:sz w:val="20"/>
          <w:szCs w:val="20"/>
        </w:rPr>
        <w:t>Hệ thống chức danh</w:t>
      </w:r>
      <w:bookmarkEnd w:id="50"/>
    </w:p>
    <w:p w14:paraId="70B99C96" w14:textId="35ADF3E3" w:rsidR="00120098" w:rsidRPr="00C902D4" w:rsidRDefault="000C67AA" w:rsidP="00AF7805">
      <w:pPr>
        <w:pStyle w:val="Heading5"/>
        <w:tabs>
          <w:tab w:val="clear" w:pos="1458"/>
          <w:tab w:val="num" w:pos="1080"/>
        </w:tabs>
        <w:spacing w:line="360" w:lineRule="auto"/>
        <w:ind w:hanging="1458"/>
        <w:rPr>
          <w:rFonts w:ascii="Arial" w:hAnsi="Arial" w:cs="Arial"/>
          <w:sz w:val="20"/>
          <w:szCs w:val="20"/>
        </w:rPr>
      </w:pPr>
      <w:bookmarkStart w:id="51" w:name="_Toc500541172"/>
      <w:r w:rsidRPr="00C902D4">
        <w:rPr>
          <w:rFonts w:ascii="Arial" w:hAnsi="Arial" w:cs="Arial"/>
          <w:sz w:val="20"/>
          <w:szCs w:val="20"/>
        </w:rPr>
        <w:t>D</w:t>
      </w:r>
      <w:r w:rsidR="00120098" w:rsidRPr="00C902D4">
        <w:rPr>
          <w:rFonts w:ascii="Arial" w:hAnsi="Arial" w:cs="Arial"/>
          <w:sz w:val="20"/>
          <w:szCs w:val="20"/>
        </w:rPr>
        <w:t>anh mục ngành nghề</w:t>
      </w:r>
      <w:bookmarkEnd w:id="51"/>
    </w:p>
    <w:p w14:paraId="1BB928B8"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8F607DB" w14:textId="54F7D5A0" w:rsidR="003B6CCD" w:rsidRPr="00C902D4" w:rsidRDefault="003B6CCD" w:rsidP="00AF7805">
      <w:pPr>
        <w:spacing w:line="360" w:lineRule="auto"/>
        <w:rPr>
          <w:rFonts w:ascii="Arial" w:hAnsi="Arial" w:cs="Arial"/>
          <w:sz w:val="20"/>
        </w:rPr>
      </w:pPr>
      <w:r w:rsidRPr="00C902D4">
        <w:rPr>
          <w:rFonts w:ascii="Arial" w:hAnsi="Arial" w:cs="Arial"/>
          <w:sz w:val="20"/>
        </w:rPr>
        <w:object w:dxaOrig="12466" w:dyaOrig="6241" w14:anchorId="6DF3352B">
          <v:shape id="_x0000_i2548" type="#_x0000_t75" style="width:453pt;height:227pt" o:ole="">
            <v:imagedata r:id="rId33" o:title=""/>
          </v:shape>
          <o:OLEObject Type="Embed" ProgID="Visio.Drawing.15" ShapeID="_x0000_i2548" DrawAspect="Content" ObjectID="_1574283817" r:id="rId34"/>
        </w:object>
      </w:r>
    </w:p>
    <w:p w14:paraId="4606436C"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lastRenderedPageBreak/>
        <w:t>Mục đích, vai trò thực hiện, bước thực hiện</w:t>
      </w:r>
    </w:p>
    <w:p w14:paraId="79555654" w14:textId="77777777" w:rsidR="00120098" w:rsidRPr="00C902D4" w:rsidRDefault="00120098"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9DDDB63" w14:textId="77777777" w:rsidR="00120098" w:rsidRPr="00C902D4" w:rsidRDefault="00120098" w:rsidP="00AF7805">
      <w:pPr>
        <w:pStyle w:val="atext"/>
        <w:numPr>
          <w:ilvl w:val="0"/>
          <w:numId w:val="13"/>
        </w:numPr>
        <w:spacing w:line="360" w:lineRule="auto"/>
        <w:ind w:left="720"/>
        <w:rPr>
          <w:rFonts w:ascii="Arial" w:hAnsi="Arial" w:cs="Arial"/>
          <w:b/>
          <w:color w:val="000000" w:themeColor="text1"/>
          <w:sz w:val="20"/>
          <w:szCs w:val="20"/>
        </w:rPr>
      </w:pPr>
      <w:r w:rsidRPr="00C902D4">
        <w:rPr>
          <w:rFonts w:ascii="Arial" w:hAnsi="Arial" w:cs="Arial"/>
          <w:sz w:val="20"/>
          <w:szCs w:val="20"/>
        </w:rPr>
        <w:t>Khai báo và quản lý bộ danh mục ngành nghề của tập đoàn.</w:t>
      </w:r>
    </w:p>
    <w:p w14:paraId="2F363D02"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ECF399C"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 danh mục ngành nghề.</w:t>
      </w:r>
    </w:p>
    <w:p w14:paraId="2AF47CAC" w14:textId="77777777" w:rsidR="00234CFA" w:rsidRPr="00C902D4" w:rsidRDefault="00234CFA"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05FA3DC" w14:textId="3915573B" w:rsidR="00234CFA" w:rsidRPr="00C902D4" w:rsidRDefault="00234CFA"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ngành nghề.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701DEC6F" w14:textId="77777777" w:rsidR="00234CFA" w:rsidRPr="00C902D4" w:rsidRDefault="00234CFA"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47046366" w14:textId="77777777" w:rsidR="00234CFA" w:rsidRPr="00C902D4" w:rsidRDefault="00234CFA" w:rsidP="00AF7805">
      <w:pPr>
        <w:pStyle w:val="atext"/>
        <w:numPr>
          <w:ilvl w:val="1"/>
          <w:numId w:val="42"/>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0AE2CF2" w14:textId="77777777" w:rsidR="00234CFA" w:rsidRPr="00C902D4" w:rsidRDefault="00234CFA" w:rsidP="00AF7805">
      <w:pPr>
        <w:pStyle w:val="atext"/>
        <w:numPr>
          <w:ilvl w:val="1"/>
          <w:numId w:val="42"/>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Lấy mẫu excel, Nhập từ excel, Chọn, Xóa, Xuất excel.</w:t>
      </w:r>
    </w:p>
    <w:p w14:paraId="708E4605"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D211BF7"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61"/>
        <w:gridCol w:w="853"/>
        <w:gridCol w:w="734"/>
        <w:gridCol w:w="860"/>
        <w:gridCol w:w="1215"/>
        <w:gridCol w:w="910"/>
        <w:gridCol w:w="1252"/>
        <w:gridCol w:w="1505"/>
      </w:tblGrid>
      <w:tr w:rsidR="00120098" w:rsidRPr="00C902D4" w14:paraId="1446B85D" w14:textId="77777777" w:rsidTr="00DC5F39">
        <w:trPr>
          <w:trHeight w:val="1005"/>
          <w:tblHeader/>
        </w:trPr>
        <w:tc>
          <w:tcPr>
            <w:tcW w:w="0" w:type="auto"/>
            <w:shd w:val="clear" w:color="auto" w:fill="auto"/>
            <w:vAlign w:val="center"/>
            <w:hideMark/>
          </w:tcPr>
          <w:p w14:paraId="1A3A86CF"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52526FE4"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3F9B5C9D"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463CC442"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441EDEC"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051375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6C434A9"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024F224"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246A1224"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9119FB" w:rsidRPr="00C902D4" w14:paraId="5544B64D" w14:textId="77777777" w:rsidTr="00DC5F39">
        <w:trPr>
          <w:trHeight w:val="772"/>
        </w:trPr>
        <w:tc>
          <w:tcPr>
            <w:tcW w:w="0" w:type="auto"/>
            <w:shd w:val="clear" w:color="auto" w:fill="auto"/>
            <w:vAlign w:val="center"/>
          </w:tcPr>
          <w:p w14:paraId="781B7C02" w14:textId="34B00139" w:rsidR="009119FB" w:rsidRPr="00C902D4" w:rsidRDefault="009119FB"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517149B8" w14:textId="0A9FB75A"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Mã ngành nghề</w:t>
            </w:r>
          </w:p>
        </w:tc>
        <w:tc>
          <w:tcPr>
            <w:tcW w:w="0" w:type="auto"/>
            <w:shd w:val="clear" w:color="auto" w:fill="auto"/>
            <w:vAlign w:val="center"/>
          </w:tcPr>
          <w:p w14:paraId="0225EE64" w14:textId="2C49A015"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04371DF1" w14:textId="1F8F1BCC"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51844F17" w14:textId="502A369A"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5BDAFA17" w14:textId="7E7D9572"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7AB91F9D" w14:textId="32DB3F02"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2AFED361" w14:textId="170B7957" w:rsidR="000D70EA" w:rsidRPr="00C902D4" w:rsidRDefault="000D70E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không được trùng nhau</w:t>
            </w:r>
          </w:p>
        </w:tc>
        <w:tc>
          <w:tcPr>
            <w:tcW w:w="0" w:type="auto"/>
            <w:shd w:val="clear" w:color="auto" w:fill="auto"/>
            <w:vAlign w:val="center"/>
          </w:tcPr>
          <w:p w14:paraId="0D000822" w14:textId="2FF8488E"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9119FB" w:rsidRPr="00C902D4" w14:paraId="58FBA98A" w14:textId="77777777" w:rsidTr="00DC5F39">
        <w:trPr>
          <w:trHeight w:val="772"/>
        </w:trPr>
        <w:tc>
          <w:tcPr>
            <w:tcW w:w="0" w:type="auto"/>
            <w:shd w:val="clear" w:color="auto" w:fill="auto"/>
            <w:vAlign w:val="center"/>
          </w:tcPr>
          <w:p w14:paraId="66D4B5D7" w14:textId="2063283D" w:rsidR="009119FB" w:rsidRPr="00C902D4" w:rsidRDefault="009119FB" w:rsidP="00AF7805">
            <w:pPr>
              <w:spacing w:line="360" w:lineRule="auto"/>
              <w:jc w:val="center"/>
              <w:rPr>
                <w:rFonts w:ascii="Arial" w:hAnsi="Arial" w:cs="Arial"/>
                <w:color w:val="000000"/>
                <w:sz w:val="20"/>
              </w:rPr>
            </w:pPr>
            <w:r w:rsidRPr="00C902D4">
              <w:rPr>
                <w:rFonts w:ascii="Arial" w:hAnsi="Arial" w:cs="Arial"/>
                <w:color w:val="000000"/>
                <w:sz w:val="20"/>
              </w:rPr>
              <w:t>2</w:t>
            </w:r>
          </w:p>
        </w:tc>
        <w:tc>
          <w:tcPr>
            <w:tcW w:w="0" w:type="auto"/>
            <w:shd w:val="clear" w:color="auto" w:fill="auto"/>
            <w:vAlign w:val="center"/>
          </w:tcPr>
          <w:p w14:paraId="0950E049" w14:textId="15EAEBA5"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Tên ngành nghề</w:t>
            </w:r>
          </w:p>
        </w:tc>
        <w:tc>
          <w:tcPr>
            <w:tcW w:w="0" w:type="auto"/>
            <w:shd w:val="clear" w:color="auto" w:fill="auto"/>
            <w:vAlign w:val="center"/>
          </w:tcPr>
          <w:p w14:paraId="7EB90890" w14:textId="705ED1E2"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1B8A776C" w14:textId="7EA51ADF"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 </w:t>
            </w:r>
            <w:r w:rsidR="00B97521" w:rsidRPr="00C902D4">
              <w:rPr>
                <w:rFonts w:ascii="Arial" w:hAnsi="Arial" w:cs="Arial"/>
                <w:color w:val="000000"/>
                <w:sz w:val="20"/>
              </w:rPr>
              <w:t>255</w:t>
            </w:r>
          </w:p>
        </w:tc>
        <w:tc>
          <w:tcPr>
            <w:tcW w:w="0" w:type="auto"/>
            <w:shd w:val="clear" w:color="auto" w:fill="auto"/>
            <w:vAlign w:val="center"/>
          </w:tcPr>
          <w:p w14:paraId="2A142E7F" w14:textId="1A173DFB"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634883D1" w14:textId="08B1905E"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6FF5E647" w14:textId="1EFC1E62"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47902D93" w14:textId="2270707F"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 </w:t>
            </w:r>
            <w:r w:rsidR="00AD3D9E" w:rsidRPr="00C902D4">
              <w:rPr>
                <w:rFonts w:ascii="Arial" w:hAnsi="Arial" w:cs="Arial"/>
                <w:color w:val="000000"/>
                <w:sz w:val="20"/>
              </w:rPr>
              <w:t>Tên ngành nghề</w:t>
            </w:r>
          </w:p>
        </w:tc>
        <w:tc>
          <w:tcPr>
            <w:tcW w:w="0" w:type="auto"/>
            <w:shd w:val="clear" w:color="auto" w:fill="auto"/>
            <w:vAlign w:val="center"/>
          </w:tcPr>
          <w:p w14:paraId="01313CF1" w14:textId="61870F8E" w:rsidR="009119FB" w:rsidRPr="00C902D4" w:rsidRDefault="009119FB" w:rsidP="00AF7805">
            <w:pPr>
              <w:spacing w:line="360" w:lineRule="auto"/>
              <w:rPr>
                <w:rFonts w:ascii="Arial" w:hAnsi="Arial" w:cs="Arial"/>
                <w:color w:val="000000"/>
                <w:sz w:val="20"/>
              </w:rPr>
            </w:pPr>
            <w:r w:rsidRPr="00C902D4">
              <w:rPr>
                <w:rFonts w:ascii="Arial" w:hAnsi="Arial" w:cs="Arial"/>
                <w:color w:val="000000"/>
                <w:sz w:val="20"/>
              </w:rPr>
              <w:t>Textbox</w:t>
            </w:r>
          </w:p>
        </w:tc>
      </w:tr>
      <w:tr w:rsidR="009119FB" w:rsidRPr="00C902D4" w14:paraId="72372248" w14:textId="77777777" w:rsidTr="00DC5F39">
        <w:trPr>
          <w:trHeight w:val="1335"/>
        </w:trPr>
        <w:tc>
          <w:tcPr>
            <w:tcW w:w="0" w:type="auto"/>
            <w:shd w:val="clear" w:color="auto" w:fill="auto"/>
            <w:vAlign w:val="center"/>
          </w:tcPr>
          <w:p w14:paraId="13EE9B8A" w14:textId="77777777" w:rsidR="009119FB" w:rsidRPr="00C902D4" w:rsidRDefault="009119FB"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43D1C5F7" w14:textId="77777777" w:rsidR="009119FB" w:rsidRPr="00C902D4" w:rsidRDefault="009119FB"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61A45D7C"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79A34632" w14:textId="4785F831" w:rsidR="009119FB" w:rsidRPr="00C902D4" w:rsidRDefault="001E374A" w:rsidP="00AF7805">
            <w:pPr>
              <w:spacing w:line="360" w:lineRule="auto"/>
              <w:rPr>
                <w:rFonts w:ascii="Arial" w:hAnsi="Arial" w:cs="Arial"/>
                <w:color w:val="000000"/>
                <w:sz w:val="20"/>
                <w:lang w:eastAsia="ja-JP"/>
              </w:rPr>
            </w:pPr>
            <w:r w:rsidRPr="00C902D4">
              <w:rPr>
                <w:rFonts w:ascii="Arial" w:hAnsi="Arial" w:cs="Arial"/>
                <w:color w:val="000000"/>
                <w:sz w:val="20"/>
              </w:rPr>
              <w:t>Chọn 1</w:t>
            </w:r>
          </w:p>
        </w:tc>
        <w:tc>
          <w:tcPr>
            <w:tcW w:w="0" w:type="auto"/>
            <w:shd w:val="clear" w:color="auto" w:fill="auto"/>
            <w:vAlign w:val="center"/>
          </w:tcPr>
          <w:p w14:paraId="07C8D870"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3F24064C"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641261A2"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Áp dụng</w:t>
            </w:r>
          </w:p>
        </w:tc>
        <w:tc>
          <w:tcPr>
            <w:tcW w:w="0" w:type="auto"/>
            <w:shd w:val="clear" w:color="auto" w:fill="auto"/>
            <w:vAlign w:val="center"/>
          </w:tcPr>
          <w:p w14:paraId="30385D64"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0" w:type="auto"/>
            <w:shd w:val="clear" w:color="auto" w:fill="auto"/>
            <w:vAlign w:val="center"/>
          </w:tcPr>
          <w:p w14:paraId="7D63A17D"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9119FB" w:rsidRPr="00C902D4" w14:paraId="1FF34F6A" w14:textId="77777777" w:rsidTr="00DC5F39">
        <w:trPr>
          <w:trHeight w:val="80"/>
        </w:trPr>
        <w:tc>
          <w:tcPr>
            <w:tcW w:w="0" w:type="auto"/>
            <w:shd w:val="clear" w:color="auto" w:fill="auto"/>
            <w:vAlign w:val="center"/>
          </w:tcPr>
          <w:p w14:paraId="482B1752" w14:textId="77777777" w:rsidR="009119FB" w:rsidRPr="00C902D4" w:rsidRDefault="009119FB"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382A85AC" w14:textId="6184ED44" w:rsidR="009119FB" w:rsidRPr="00C902D4" w:rsidRDefault="00AD3D9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5256EC01"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6BA8B801"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42A7EFCE"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3FA78BFA"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19B1BD01"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52AC9845" w14:textId="673087B3"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 </w:t>
            </w:r>
            <w:r w:rsidR="00AD3D9E" w:rsidRPr="00C902D4">
              <w:rPr>
                <w:rFonts w:ascii="Arial" w:hAnsi="Arial" w:cs="Arial"/>
                <w:sz w:val="20"/>
              </w:rPr>
              <w:t>Mô tả thêm</w:t>
            </w:r>
          </w:p>
        </w:tc>
        <w:tc>
          <w:tcPr>
            <w:tcW w:w="0" w:type="auto"/>
            <w:shd w:val="clear" w:color="auto" w:fill="auto"/>
            <w:vAlign w:val="center"/>
          </w:tcPr>
          <w:p w14:paraId="425A5ECA" w14:textId="77777777" w:rsidR="009119FB" w:rsidRPr="00C902D4" w:rsidRDefault="009119FB"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bl>
    <w:p w14:paraId="543A5BCA"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lastRenderedPageBreak/>
        <w:t>Grid thông tin liệt kê:</w:t>
      </w:r>
    </w:p>
    <w:tbl>
      <w:tblPr>
        <w:tblStyle w:val="TableGrid"/>
        <w:tblW w:w="0" w:type="auto"/>
        <w:tblLook w:val="04A0" w:firstRow="1" w:lastRow="0" w:firstColumn="1" w:lastColumn="0" w:noHBand="0" w:noVBand="1"/>
      </w:tblPr>
      <w:tblGrid>
        <w:gridCol w:w="594"/>
        <w:gridCol w:w="1859"/>
        <w:gridCol w:w="3650"/>
        <w:gridCol w:w="2559"/>
      </w:tblGrid>
      <w:tr w:rsidR="00120098" w:rsidRPr="00C902D4" w14:paraId="38790FB1" w14:textId="77777777" w:rsidTr="00DC5F39">
        <w:trPr>
          <w:tblHeader/>
        </w:trPr>
        <w:tc>
          <w:tcPr>
            <w:tcW w:w="0" w:type="auto"/>
            <w:vAlign w:val="center"/>
          </w:tcPr>
          <w:p w14:paraId="5DE03CC2" w14:textId="77777777" w:rsidR="00120098" w:rsidRPr="00C902D4" w:rsidRDefault="00120098" w:rsidP="00AF7805">
            <w:pPr>
              <w:pStyle w:val="-Tiubng"/>
              <w:spacing w:before="120" w:after="120"/>
              <w:rPr>
                <w:rFonts w:cs="Arial"/>
              </w:rPr>
            </w:pPr>
            <w:r w:rsidRPr="00C902D4">
              <w:rPr>
                <w:rFonts w:cs="Arial"/>
              </w:rPr>
              <w:t>STT</w:t>
            </w:r>
          </w:p>
        </w:tc>
        <w:tc>
          <w:tcPr>
            <w:tcW w:w="0" w:type="auto"/>
            <w:vAlign w:val="center"/>
          </w:tcPr>
          <w:p w14:paraId="7E87B949"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37DC2B6B"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147A7221"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1FDF72E5" w14:textId="77777777" w:rsidTr="00DC5F39">
        <w:trPr>
          <w:tblHeader/>
        </w:trPr>
        <w:tc>
          <w:tcPr>
            <w:tcW w:w="0" w:type="auto"/>
            <w:vAlign w:val="center"/>
          </w:tcPr>
          <w:p w14:paraId="175BB984"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34E8C9FB"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Mã ngành nghề</w:t>
            </w:r>
          </w:p>
        </w:tc>
        <w:tc>
          <w:tcPr>
            <w:tcW w:w="0" w:type="auto"/>
            <w:vAlign w:val="center"/>
          </w:tcPr>
          <w:p w14:paraId="61997188"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Mã ngành nghề</w:t>
            </w:r>
            <w:r w:rsidRPr="00C902D4">
              <w:rPr>
                <w:rFonts w:cs="Arial"/>
                <w:lang w:val="en-US"/>
              </w:rPr>
              <w:t>”</w:t>
            </w:r>
          </w:p>
        </w:tc>
        <w:tc>
          <w:tcPr>
            <w:tcW w:w="0" w:type="auto"/>
            <w:vAlign w:val="center"/>
          </w:tcPr>
          <w:p w14:paraId="56A555F5" w14:textId="557B6DF0" w:rsidR="00120098" w:rsidRPr="00C902D4" w:rsidRDefault="00B97521" w:rsidP="00AF7805">
            <w:pPr>
              <w:pStyle w:val="-Thng"/>
              <w:spacing w:before="120" w:after="120"/>
              <w:ind w:firstLine="0"/>
              <w:jc w:val="left"/>
              <w:rPr>
                <w:rFonts w:cs="Arial"/>
                <w:lang w:val="en-US"/>
              </w:rPr>
            </w:pPr>
            <w:r w:rsidRPr="00C902D4">
              <w:rPr>
                <w:rFonts w:cs="Arial"/>
                <w:lang w:val="en-US"/>
              </w:rPr>
              <w:t>Grid</w:t>
            </w:r>
          </w:p>
        </w:tc>
      </w:tr>
      <w:tr w:rsidR="00120098" w:rsidRPr="00C902D4" w14:paraId="253AB9AB" w14:textId="77777777" w:rsidTr="00DC5F39">
        <w:trPr>
          <w:tblHeader/>
        </w:trPr>
        <w:tc>
          <w:tcPr>
            <w:tcW w:w="0" w:type="auto"/>
            <w:vAlign w:val="center"/>
          </w:tcPr>
          <w:p w14:paraId="5A477B54"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2</w:t>
            </w:r>
          </w:p>
        </w:tc>
        <w:tc>
          <w:tcPr>
            <w:tcW w:w="0" w:type="auto"/>
            <w:vAlign w:val="center"/>
          </w:tcPr>
          <w:p w14:paraId="035331F1"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Tên ngành nghề</w:t>
            </w:r>
          </w:p>
        </w:tc>
        <w:tc>
          <w:tcPr>
            <w:tcW w:w="0" w:type="auto"/>
            <w:vAlign w:val="center"/>
          </w:tcPr>
          <w:p w14:paraId="29AF97A9"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Tên ngành nghề</w:t>
            </w:r>
            <w:r w:rsidRPr="00C902D4">
              <w:rPr>
                <w:rFonts w:cs="Arial"/>
                <w:lang w:val="en-US"/>
              </w:rPr>
              <w:t>”</w:t>
            </w:r>
          </w:p>
        </w:tc>
        <w:tc>
          <w:tcPr>
            <w:tcW w:w="0" w:type="auto"/>
            <w:vAlign w:val="center"/>
          </w:tcPr>
          <w:p w14:paraId="5059EF36" w14:textId="00BBF4FA" w:rsidR="00120098" w:rsidRPr="00C902D4" w:rsidRDefault="00B97521" w:rsidP="00AF7805">
            <w:pPr>
              <w:pStyle w:val="-Thng"/>
              <w:spacing w:before="120" w:after="120"/>
              <w:ind w:firstLine="0"/>
              <w:jc w:val="left"/>
              <w:rPr>
                <w:rFonts w:cs="Arial"/>
                <w:lang w:val="en-US"/>
              </w:rPr>
            </w:pPr>
            <w:r w:rsidRPr="00C902D4">
              <w:rPr>
                <w:rFonts w:cs="Arial"/>
                <w:lang w:val="en-US"/>
              </w:rPr>
              <w:t>Grid</w:t>
            </w:r>
          </w:p>
        </w:tc>
      </w:tr>
      <w:tr w:rsidR="00120098" w:rsidRPr="00C902D4" w14:paraId="000A1ECC" w14:textId="77777777" w:rsidTr="00DC5F39">
        <w:trPr>
          <w:tblHeader/>
        </w:trPr>
        <w:tc>
          <w:tcPr>
            <w:tcW w:w="0" w:type="auto"/>
            <w:vAlign w:val="center"/>
          </w:tcPr>
          <w:p w14:paraId="58F1A0CC"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3</w:t>
            </w:r>
          </w:p>
        </w:tc>
        <w:tc>
          <w:tcPr>
            <w:tcW w:w="0" w:type="auto"/>
            <w:vAlign w:val="center"/>
          </w:tcPr>
          <w:p w14:paraId="48B29D7B"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Trạng thái</w:t>
            </w:r>
          </w:p>
        </w:tc>
        <w:tc>
          <w:tcPr>
            <w:tcW w:w="0" w:type="auto"/>
            <w:vAlign w:val="center"/>
          </w:tcPr>
          <w:p w14:paraId="07505CB1"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Trạng thái</w:t>
            </w:r>
            <w:r w:rsidRPr="00C902D4">
              <w:rPr>
                <w:rFonts w:cs="Arial"/>
                <w:lang w:val="en-US"/>
              </w:rPr>
              <w:t>”</w:t>
            </w:r>
          </w:p>
        </w:tc>
        <w:tc>
          <w:tcPr>
            <w:tcW w:w="0" w:type="auto"/>
            <w:vAlign w:val="center"/>
          </w:tcPr>
          <w:p w14:paraId="3100A015" w14:textId="53A28FFE" w:rsidR="00120098" w:rsidRPr="00C902D4" w:rsidRDefault="00B97521" w:rsidP="00AF7805">
            <w:pPr>
              <w:pStyle w:val="-Thng"/>
              <w:spacing w:before="120" w:after="120"/>
              <w:ind w:firstLine="0"/>
              <w:jc w:val="left"/>
              <w:rPr>
                <w:rFonts w:cs="Arial"/>
                <w:lang w:val="en-US"/>
              </w:rPr>
            </w:pPr>
            <w:r w:rsidRPr="00C902D4">
              <w:rPr>
                <w:rFonts w:cs="Arial"/>
                <w:lang w:val="en-US"/>
              </w:rPr>
              <w:t>Grid</w:t>
            </w:r>
          </w:p>
        </w:tc>
      </w:tr>
    </w:tbl>
    <w:p w14:paraId="1F4C316F"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các ngành nghề</w:t>
      </w:r>
      <w:r w:rsidRPr="00C902D4">
        <w:rPr>
          <w:rFonts w:cs="Arial"/>
          <w:szCs w:val="20"/>
        </w:rPr>
        <w:t xml:space="preserve"> đã nhập vào hệ thống.</w:t>
      </w:r>
    </w:p>
    <w:p w14:paraId="3A835359" w14:textId="5AF6338E" w:rsidR="0059134E" w:rsidRPr="00C902D4" w:rsidRDefault="0059134E" w:rsidP="00AF7805">
      <w:pPr>
        <w:pStyle w:val="-Gch"/>
        <w:numPr>
          <w:ilvl w:val="0"/>
          <w:numId w:val="14"/>
        </w:numPr>
        <w:tabs>
          <w:tab w:val="clear" w:pos="550"/>
          <w:tab w:val="left" w:pos="630"/>
        </w:tabs>
        <w:spacing w:before="120" w:after="120"/>
        <w:ind w:left="540" w:hanging="180"/>
        <w:rPr>
          <w:rFonts w:cs="Arial"/>
          <w:color w:val="000000" w:themeColor="text1"/>
          <w:szCs w:val="20"/>
        </w:rPr>
      </w:pPr>
      <w:r w:rsidRPr="00C902D4">
        <w:rPr>
          <w:rFonts w:cs="Arial"/>
          <w:color w:val="000000" w:themeColor="text1"/>
          <w:szCs w:val="20"/>
        </w:rPr>
        <w:t>Trên lưới hiển thị dữ liệu mới nhất</w:t>
      </w:r>
      <w:r w:rsidR="00E275BC" w:rsidRPr="00C902D4">
        <w:rPr>
          <w:rFonts w:cs="Arial"/>
          <w:color w:val="000000" w:themeColor="text1"/>
          <w:szCs w:val="20"/>
        </w:rPr>
        <w:t xml:space="preserve">. Tuy nhiên hệ thống tự động lưu lịch sử cho các lần cập nhật và </w:t>
      </w:r>
      <w:r w:rsidR="0023343D" w:rsidRPr="00C902D4">
        <w:rPr>
          <w:rFonts w:cs="Arial"/>
          <w:color w:val="000000" w:themeColor="text1"/>
          <w:szCs w:val="20"/>
        </w:rPr>
        <w:t>k</w:t>
      </w:r>
      <w:r w:rsidRPr="00C902D4">
        <w:rPr>
          <w:rFonts w:cs="Arial"/>
          <w:color w:val="000000" w:themeColor="text1"/>
          <w:szCs w:val="20"/>
        </w:rPr>
        <w:t xml:space="preserve">hi </w:t>
      </w:r>
      <w:r w:rsidR="001B1206" w:rsidRPr="00C902D4">
        <w:rPr>
          <w:rFonts w:cs="Arial"/>
          <w:color w:val="000000" w:themeColor="text1"/>
          <w:szCs w:val="20"/>
        </w:rPr>
        <w:t>Xuất excel</w:t>
      </w:r>
      <w:r w:rsidRPr="00C902D4">
        <w:rPr>
          <w:rFonts w:cs="Arial"/>
          <w:color w:val="000000" w:themeColor="text1"/>
          <w:szCs w:val="20"/>
        </w:rPr>
        <w:t xml:space="preserve"> hiển thị cả bản ghi lịch sử (nếu có)</w:t>
      </w:r>
      <w:r w:rsidR="00E275BC" w:rsidRPr="00C902D4">
        <w:rPr>
          <w:rFonts w:cs="Arial"/>
          <w:color w:val="000000" w:themeColor="text1"/>
          <w:szCs w:val="20"/>
        </w:rPr>
        <w:t>.</w:t>
      </w:r>
    </w:p>
    <w:p w14:paraId="49112114" w14:textId="6B4C9F08"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w:t>
      </w:r>
      <w:r w:rsidR="0059134E" w:rsidRPr="00C902D4">
        <w:rPr>
          <w:rFonts w:cs="Arial"/>
          <w:szCs w:val="20"/>
        </w:rPr>
        <w:t xml:space="preserve"> theo dữ liệu được tạo gần nhất. </w:t>
      </w:r>
    </w:p>
    <w:p w14:paraId="312ED4C2"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6CA4DDCE"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71"/>
        <w:gridCol w:w="7399"/>
      </w:tblGrid>
      <w:tr w:rsidR="00BA0792" w:rsidRPr="00C902D4" w14:paraId="6827B32A" w14:textId="77777777" w:rsidTr="005B79B8">
        <w:trPr>
          <w:trHeight w:val="377"/>
        </w:trPr>
        <w:tc>
          <w:tcPr>
            <w:tcW w:w="0" w:type="auto"/>
            <w:vAlign w:val="center"/>
          </w:tcPr>
          <w:p w14:paraId="3806628E" w14:textId="77777777" w:rsidR="00BA0792" w:rsidRPr="00C902D4" w:rsidRDefault="00BA0792"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67FFAA7D" w14:textId="77777777" w:rsidR="00BA0792" w:rsidRPr="00C902D4" w:rsidRDefault="00BA0792"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563C737F" w14:textId="77777777" w:rsidR="00BA0792" w:rsidRPr="00C902D4" w:rsidRDefault="00BA0792"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BA0792" w:rsidRPr="00C902D4" w14:paraId="2F6442FC" w14:textId="77777777" w:rsidTr="005B79B8">
        <w:tc>
          <w:tcPr>
            <w:tcW w:w="0" w:type="auto"/>
            <w:vAlign w:val="center"/>
          </w:tcPr>
          <w:p w14:paraId="56113EE7"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6EA70C4A" w14:textId="77777777" w:rsidR="00BA0792" w:rsidRPr="00C902D4" w:rsidRDefault="00BA0792"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198F7410" w14:textId="77777777" w:rsidR="00BA0792" w:rsidRPr="00C902D4" w:rsidRDefault="00BA0792"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BA0792" w:rsidRPr="00C902D4" w14:paraId="1F311B0D" w14:textId="77777777" w:rsidTr="005B79B8">
        <w:tc>
          <w:tcPr>
            <w:tcW w:w="0" w:type="auto"/>
            <w:vAlign w:val="center"/>
          </w:tcPr>
          <w:p w14:paraId="346A87BA"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75E5BDAA" w14:textId="77777777" w:rsidR="00BA0792" w:rsidRPr="00C902D4" w:rsidRDefault="00BA0792"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3BE34FCA"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1A78D0F3"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27F4C894"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4BFA87C"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77AF8B43"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247E9109"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68EDE50"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01EF886" w14:textId="51F366F2" w:rsidR="00BA0792"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BA0792" w:rsidRPr="00C902D4" w14:paraId="7440A762" w14:textId="77777777" w:rsidTr="005B79B8">
        <w:tc>
          <w:tcPr>
            <w:tcW w:w="0" w:type="auto"/>
            <w:vAlign w:val="center"/>
          </w:tcPr>
          <w:p w14:paraId="39E78A8E"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02BB3258" w14:textId="77777777" w:rsidR="00BA0792" w:rsidRPr="00C902D4" w:rsidRDefault="00BA0792"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62871BC1" w14:textId="77777777" w:rsidR="00BA0792" w:rsidRPr="00C902D4" w:rsidRDefault="00BA0792"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BA0792" w:rsidRPr="00C902D4" w14:paraId="3ED882AF" w14:textId="77777777" w:rsidTr="005B79B8">
        <w:tc>
          <w:tcPr>
            <w:tcW w:w="0" w:type="auto"/>
            <w:vAlign w:val="center"/>
          </w:tcPr>
          <w:p w14:paraId="6F625D80"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2BA9DDEE" w14:textId="031E170A" w:rsidR="00BA0792" w:rsidRPr="00C902D4" w:rsidRDefault="00C65F0A" w:rsidP="00AF7805">
            <w:pPr>
              <w:tabs>
                <w:tab w:val="left" w:pos="630"/>
              </w:tabs>
              <w:spacing w:line="360" w:lineRule="auto"/>
              <w:contextualSpacing/>
              <w:rPr>
                <w:rFonts w:ascii="Arial" w:hAnsi="Arial" w:cs="Arial"/>
                <w:sz w:val="20"/>
              </w:rPr>
            </w:pPr>
            <w:r w:rsidRPr="00C902D4">
              <w:rPr>
                <w:rFonts w:ascii="Arial" w:hAnsi="Arial" w:cs="Arial"/>
                <w:sz w:val="20"/>
              </w:rPr>
              <w:t>Lấy từ excel</w:t>
            </w:r>
          </w:p>
        </w:tc>
        <w:tc>
          <w:tcPr>
            <w:tcW w:w="0" w:type="auto"/>
            <w:vAlign w:val="center"/>
          </w:tcPr>
          <w:p w14:paraId="2EB3B2A0" w14:textId="77777777" w:rsidR="00BA0792" w:rsidRPr="00C902D4" w:rsidRDefault="00BA0792"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BA0792" w:rsidRPr="00C902D4" w14:paraId="1F6011B0" w14:textId="77777777" w:rsidTr="005B79B8">
        <w:tc>
          <w:tcPr>
            <w:tcW w:w="0" w:type="auto"/>
            <w:vAlign w:val="center"/>
          </w:tcPr>
          <w:p w14:paraId="131A5642"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746BDDEB" w14:textId="000CB2CC" w:rsidR="00BA0792" w:rsidRPr="00C902D4" w:rsidRDefault="00C65F0A"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692D6632" w14:textId="77777777" w:rsidR="00BA0792" w:rsidRPr="00C902D4" w:rsidRDefault="00BA0792"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0DB686AD" w14:textId="77777777" w:rsidR="00BA0792" w:rsidRPr="00C902D4" w:rsidRDefault="00BA079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2E594DA7" w14:textId="77777777" w:rsidR="00BA0792" w:rsidRPr="00C902D4" w:rsidRDefault="00BA079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3304B8FD" w14:textId="77777777" w:rsidR="00BA0792" w:rsidRPr="00C902D4" w:rsidRDefault="00BA079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57399A06" w14:textId="77777777" w:rsidR="00BA0792" w:rsidRPr="00C902D4" w:rsidRDefault="00BA079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57D6C965" w14:textId="77777777" w:rsidR="00BA0792" w:rsidRPr="00C902D4" w:rsidRDefault="00BA079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65F91323" w14:textId="77777777" w:rsidR="00BA0792" w:rsidRPr="00C902D4" w:rsidRDefault="00BA0792"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BA0792" w:rsidRPr="00C902D4" w14:paraId="2A51AAED" w14:textId="77777777" w:rsidTr="005B79B8">
        <w:tc>
          <w:tcPr>
            <w:tcW w:w="0" w:type="auto"/>
            <w:vAlign w:val="center"/>
          </w:tcPr>
          <w:p w14:paraId="43935CF6"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076222E9" w14:textId="77777777" w:rsidR="00BA0792" w:rsidRPr="00C902D4" w:rsidRDefault="00BA0792"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AE1FA71" w14:textId="77777777" w:rsidR="00BA0792" w:rsidRPr="00C902D4" w:rsidRDefault="00BA0792"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BA0792" w:rsidRPr="00C902D4" w14:paraId="3B3987CE" w14:textId="77777777" w:rsidTr="005B79B8">
        <w:tc>
          <w:tcPr>
            <w:tcW w:w="0" w:type="auto"/>
            <w:vAlign w:val="center"/>
          </w:tcPr>
          <w:p w14:paraId="1A1712D4"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023A027F" w14:textId="77777777" w:rsidR="00BA0792" w:rsidRPr="00C902D4" w:rsidRDefault="00BA0792"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5C3591E" w14:textId="77777777" w:rsidR="00BA0792" w:rsidRPr="00C902D4" w:rsidRDefault="00BA0792"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Chỉ </w:t>
            </w:r>
            <w:r w:rsidR="00636A17" w:rsidRPr="00C902D4">
              <w:rPr>
                <w:rFonts w:ascii="Arial" w:hAnsi="Arial" w:cs="Arial"/>
                <w:sz w:val="20"/>
                <w:lang w:val="vi-VN"/>
              </w:rPr>
              <w:t>xóa được bản ghi chưa sử dụng ở: Danh mục chuyên môn, Hồ sơ nhân viên, Quyết định, Hợp đồng lao động.</w:t>
            </w:r>
          </w:p>
          <w:p w14:paraId="423EAEF0"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79C9FB42"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4B91D85"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067E6D73" w14:textId="5CAE4B9C"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BA0792" w:rsidRPr="00C902D4" w14:paraId="33B9E311" w14:textId="77777777" w:rsidTr="005B79B8">
        <w:tc>
          <w:tcPr>
            <w:tcW w:w="0" w:type="auto"/>
            <w:vAlign w:val="center"/>
          </w:tcPr>
          <w:p w14:paraId="291BCF0E" w14:textId="77777777" w:rsidR="00BA0792" w:rsidRPr="00C902D4" w:rsidRDefault="00BA0792" w:rsidP="00AF7805">
            <w:pPr>
              <w:pStyle w:val="ListParagraph"/>
              <w:numPr>
                <w:ilvl w:val="0"/>
                <w:numId w:val="35"/>
              </w:numPr>
              <w:tabs>
                <w:tab w:val="left" w:pos="630"/>
              </w:tabs>
              <w:spacing w:after="120" w:line="360" w:lineRule="auto"/>
              <w:ind w:left="504"/>
              <w:contextualSpacing/>
              <w:jc w:val="center"/>
              <w:rPr>
                <w:rFonts w:cs="Arial"/>
                <w:sz w:val="20"/>
                <w:szCs w:val="20"/>
              </w:rPr>
            </w:pPr>
          </w:p>
        </w:tc>
        <w:tc>
          <w:tcPr>
            <w:tcW w:w="0" w:type="auto"/>
            <w:vAlign w:val="center"/>
          </w:tcPr>
          <w:p w14:paraId="2AE325DA" w14:textId="44556426" w:rsidR="00BA0792"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524D4ACD" w14:textId="77777777" w:rsidR="00BA0792" w:rsidRPr="00C902D4" w:rsidRDefault="00BA0792"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ngành nghề đã khai báo trong hệ thống.</w:t>
            </w:r>
          </w:p>
          <w:p w14:paraId="672FE6E6" w14:textId="7DF39F2A" w:rsidR="00E275BC" w:rsidRPr="00C902D4" w:rsidRDefault="00E275BC" w:rsidP="00AF7805">
            <w:pPr>
              <w:tabs>
                <w:tab w:val="left" w:pos="630"/>
              </w:tabs>
              <w:spacing w:line="360" w:lineRule="auto"/>
              <w:contextualSpacing/>
              <w:rPr>
                <w:rFonts w:ascii="Arial" w:hAnsi="Arial" w:cs="Arial"/>
                <w:sz w:val="20"/>
                <w:lang w:val="vi-VN"/>
              </w:rPr>
            </w:pPr>
            <w:r w:rsidRPr="00C902D4">
              <w:rPr>
                <w:rFonts w:ascii="Arial" w:hAnsi="Arial" w:cs="Arial"/>
                <w:color w:val="000000" w:themeColor="text1"/>
                <w:sz w:val="20"/>
                <w:lang w:val="vi-VN"/>
              </w:rPr>
              <w:t xml:space="preserve">Hệ thống tự động lưu lịch sử cho các lần cập nhật và khi </w:t>
            </w:r>
            <w:r w:rsidR="001B1206" w:rsidRPr="00C902D4">
              <w:rPr>
                <w:rFonts w:ascii="Arial" w:hAnsi="Arial" w:cs="Arial"/>
                <w:color w:val="000000" w:themeColor="text1"/>
                <w:sz w:val="20"/>
                <w:lang w:val="vi-VN"/>
              </w:rPr>
              <w:t>Xuất excel</w:t>
            </w:r>
            <w:r w:rsidRPr="00C902D4">
              <w:rPr>
                <w:rFonts w:ascii="Arial" w:hAnsi="Arial" w:cs="Arial"/>
                <w:color w:val="000000" w:themeColor="text1"/>
                <w:sz w:val="20"/>
                <w:lang w:val="vi-VN"/>
              </w:rPr>
              <w:t xml:space="preserve"> hiển thị cả bản ghi lịch sử (nếu có).</w:t>
            </w:r>
          </w:p>
        </w:tc>
      </w:tr>
    </w:tbl>
    <w:p w14:paraId="5619619A"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lastRenderedPageBreak/>
        <w:t xml:space="preserve">Màn hình </w:t>
      </w:r>
    </w:p>
    <w:p w14:paraId="1AEE8F29" w14:textId="07CBB6F0" w:rsidR="0091628F" w:rsidRPr="00C902D4" w:rsidRDefault="001E374A"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2D35C478" wp14:editId="7220880D">
            <wp:extent cx="5761990" cy="2009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1990" cy="2009309"/>
                    </a:xfrm>
                    <a:prstGeom prst="rect">
                      <a:avLst/>
                    </a:prstGeom>
                  </pic:spPr>
                </pic:pic>
              </a:graphicData>
            </a:graphic>
          </wp:inline>
        </w:drawing>
      </w:r>
    </w:p>
    <w:p w14:paraId="40E7AB73" w14:textId="01B5F32B" w:rsidR="00174D7C" w:rsidRPr="00C902D4" w:rsidRDefault="00174D7C"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ngành nghề</w:t>
      </w:r>
    </w:p>
    <w:p w14:paraId="015D994B" w14:textId="30214338" w:rsidR="00120098" w:rsidRPr="00C902D4" w:rsidRDefault="00CF52EC" w:rsidP="00AF7805">
      <w:pPr>
        <w:pStyle w:val="Heading5"/>
        <w:tabs>
          <w:tab w:val="clear" w:pos="1458"/>
          <w:tab w:val="num" w:pos="1080"/>
        </w:tabs>
        <w:spacing w:line="360" w:lineRule="auto"/>
        <w:ind w:hanging="1458"/>
        <w:rPr>
          <w:rFonts w:ascii="Arial" w:hAnsi="Arial" w:cs="Arial"/>
          <w:sz w:val="20"/>
          <w:szCs w:val="20"/>
        </w:rPr>
      </w:pPr>
      <w:bookmarkStart w:id="52" w:name="_Toc500541173"/>
      <w:r w:rsidRPr="00C902D4">
        <w:rPr>
          <w:rFonts w:ascii="Arial" w:hAnsi="Arial" w:cs="Arial"/>
          <w:sz w:val="20"/>
          <w:szCs w:val="20"/>
        </w:rPr>
        <w:t>D</w:t>
      </w:r>
      <w:r w:rsidR="00120098" w:rsidRPr="00C902D4">
        <w:rPr>
          <w:rFonts w:ascii="Arial" w:hAnsi="Arial" w:cs="Arial"/>
          <w:sz w:val="20"/>
          <w:szCs w:val="20"/>
        </w:rPr>
        <w:t xml:space="preserve">anh mục </w:t>
      </w:r>
      <w:r w:rsidR="00120098" w:rsidRPr="00C902D4">
        <w:rPr>
          <w:rFonts w:ascii="Arial" w:hAnsi="Arial" w:cs="Arial"/>
          <w:sz w:val="20"/>
          <w:szCs w:val="20"/>
          <w:lang w:val="vi-VN"/>
        </w:rPr>
        <w:t>chuyên môn</w:t>
      </w:r>
      <w:bookmarkEnd w:id="52"/>
    </w:p>
    <w:p w14:paraId="7ECE7143"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93F4433" w14:textId="6EF0696A" w:rsidR="003A6034" w:rsidRPr="00C902D4" w:rsidRDefault="003A6034" w:rsidP="00AF7805">
      <w:pPr>
        <w:spacing w:line="360" w:lineRule="auto"/>
        <w:rPr>
          <w:rFonts w:ascii="Arial" w:hAnsi="Arial" w:cs="Arial"/>
          <w:sz w:val="20"/>
        </w:rPr>
      </w:pPr>
      <w:r w:rsidRPr="00C902D4">
        <w:rPr>
          <w:rFonts w:ascii="Arial" w:hAnsi="Arial" w:cs="Arial"/>
          <w:sz w:val="20"/>
        </w:rPr>
        <w:object w:dxaOrig="13186" w:dyaOrig="5085" w14:anchorId="1D011B35">
          <v:shape id="_x0000_i2549" type="#_x0000_t75" style="width:453.5pt;height:174.5pt" o:ole="">
            <v:imagedata r:id="rId36" o:title=""/>
          </v:shape>
          <o:OLEObject Type="Embed" ProgID="Visio.Drawing.15" ShapeID="_x0000_i2549" DrawAspect="Content" ObjectID="_1574283818" r:id="rId37"/>
        </w:object>
      </w:r>
    </w:p>
    <w:p w14:paraId="27A53F98"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098564D1"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D795B0C" w14:textId="77777777" w:rsidR="00120098" w:rsidRPr="00C902D4" w:rsidRDefault="00120098" w:rsidP="00AF7805">
      <w:pPr>
        <w:pStyle w:val="-Thng"/>
        <w:numPr>
          <w:ilvl w:val="0"/>
          <w:numId w:val="12"/>
        </w:numPr>
        <w:spacing w:before="120" w:after="120"/>
        <w:rPr>
          <w:rFonts w:cs="Arial"/>
        </w:rPr>
      </w:pPr>
      <w:r w:rsidRPr="00C902D4">
        <w:rPr>
          <w:rFonts w:cs="Arial"/>
        </w:rPr>
        <w:t>Khai báo và quản lý bộ danh mục chuyên môn của tập đoàn.</w:t>
      </w:r>
    </w:p>
    <w:p w14:paraId="13A6D33F"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202E358"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 xml:space="preserve">vào thiết lập danh mục </w:t>
      </w:r>
      <w:r w:rsidRPr="00C902D4">
        <w:rPr>
          <w:rFonts w:cs="Arial"/>
        </w:rPr>
        <w:t>chuyên môn</w:t>
      </w:r>
      <w:r w:rsidRPr="00C902D4">
        <w:rPr>
          <w:rFonts w:cs="Arial"/>
          <w:lang w:val="en-US"/>
        </w:rPr>
        <w:t>.</w:t>
      </w:r>
    </w:p>
    <w:p w14:paraId="35A0ECB2" w14:textId="77777777" w:rsidR="003A6034" w:rsidRPr="00C902D4" w:rsidRDefault="003A603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9A546B2" w14:textId="48B4CD9F" w:rsidR="003A6034" w:rsidRPr="00C902D4" w:rsidRDefault="003A6034" w:rsidP="00AF7805">
      <w:pPr>
        <w:pStyle w:val="atext"/>
        <w:numPr>
          <w:ilvl w:val="0"/>
          <w:numId w:val="4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chuyên môn.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549624C2" w14:textId="77777777" w:rsidR="003A6034" w:rsidRPr="00C902D4" w:rsidRDefault="003A6034" w:rsidP="00AF7805">
      <w:pPr>
        <w:pStyle w:val="atext"/>
        <w:numPr>
          <w:ilvl w:val="0"/>
          <w:numId w:val="4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1F0CF754" w14:textId="77777777" w:rsidR="003A6034" w:rsidRPr="00C902D4" w:rsidRDefault="003A6034" w:rsidP="00AF7805">
      <w:pPr>
        <w:pStyle w:val="atext"/>
        <w:numPr>
          <w:ilvl w:val="1"/>
          <w:numId w:val="43"/>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lastRenderedPageBreak/>
        <w:t>Thông tin sau khi lưu vào hệ thống thành công sẽ hiển thị trên lưới dữ liệu.</w:t>
      </w:r>
    </w:p>
    <w:p w14:paraId="018064A0" w14:textId="6DA5B482" w:rsidR="003A6034" w:rsidRPr="00C902D4" w:rsidRDefault="003A6034" w:rsidP="00AF7805">
      <w:pPr>
        <w:pStyle w:val="atext"/>
        <w:numPr>
          <w:ilvl w:val="1"/>
          <w:numId w:val="43"/>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Lấy mẫu excel, Nhập từ excel, Chọn, Xóa, Xuất excel.</w:t>
      </w:r>
    </w:p>
    <w:p w14:paraId="2827344E"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30E6F01"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027"/>
        <w:gridCol w:w="754"/>
        <w:gridCol w:w="675"/>
        <w:gridCol w:w="819"/>
        <w:gridCol w:w="943"/>
        <w:gridCol w:w="753"/>
        <w:gridCol w:w="2215"/>
        <w:gridCol w:w="1303"/>
      </w:tblGrid>
      <w:tr w:rsidR="00120098" w:rsidRPr="00C902D4" w14:paraId="1C28B4F6" w14:textId="77777777" w:rsidTr="00DF6AA2">
        <w:trPr>
          <w:trHeight w:val="1005"/>
          <w:tblHeader/>
        </w:trPr>
        <w:tc>
          <w:tcPr>
            <w:tcW w:w="0" w:type="auto"/>
            <w:shd w:val="clear" w:color="auto" w:fill="auto"/>
            <w:vAlign w:val="center"/>
            <w:hideMark/>
          </w:tcPr>
          <w:p w14:paraId="5BC52498"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519D402"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3AE713B7"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4DEC15CB"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750CDD11"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0989CA98"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62DCE9D"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265C02A7"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32DE7B30"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120098" w:rsidRPr="00C902D4" w14:paraId="0FEEF4CE" w14:textId="77777777" w:rsidTr="00DF6AA2">
        <w:trPr>
          <w:trHeight w:val="772"/>
        </w:trPr>
        <w:tc>
          <w:tcPr>
            <w:tcW w:w="0" w:type="auto"/>
            <w:shd w:val="clear" w:color="auto" w:fill="auto"/>
            <w:vAlign w:val="center"/>
          </w:tcPr>
          <w:p w14:paraId="60B2F0A5"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4BC6DB62"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Ngành nghề</w:t>
            </w:r>
          </w:p>
        </w:tc>
        <w:tc>
          <w:tcPr>
            <w:tcW w:w="0" w:type="auto"/>
            <w:shd w:val="clear" w:color="auto" w:fill="auto"/>
            <w:vAlign w:val="center"/>
          </w:tcPr>
          <w:p w14:paraId="26DB1898" w14:textId="5B418A1F" w:rsidR="00120098" w:rsidRPr="00C902D4" w:rsidRDefault="00CF52EC"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shd w:val="clear" w:color="auto" w:fill="auto"/>
            <w:vAlign w:val="center"/>
          </w:tcPr>
          <w:p w14:paraId="3E4B3877" w14:textId="0C4C09B4"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 </w:t>
            </w:r>
            <w:r w:rsidR="00CF52EC" w:rsidRPr="00C902D4">
              <w:rPr>
                <w:rFonts w:ascii="Arial" w:hAnsi="Arial" w:cs="Arial"/>
                <w:color w:val="000000"/>
                <w:sz w:val="20"/>
              </w:rPr>
              <w:t>1</w:t>
            </w:r>
          </w:p>
        </w:tc>
        <w:tc>
          <w:tcPr>
            <w:tcW w:w="0" w:type="auto"/>
            <w:shd w:val="clear" w:color="auto" w:fill="auto"/>
            <w:vAlign w:val="center"/>
          </w:tcPr>
          <w:p w14:paraId="66C1FE60"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Có</w:t>
            </w:r>
          </w:p>
        </w:tc>
        <w:tc>
          <w:tcPr>
            <w:tcW w:w="0" w:type="auto"/>
            <w:shd w:val="clear" w:color="auto" w:fill="auto"/>
            <w:vAlign w:val="center"/>
          </w:tcPr>
          <w:p w14:paraId="3B489E37" w14:textId="68B68BCA" w:rsidR="00120098" w:rsidRPr="00C902D4" w:rsidRDefault="00CF52EC" w:rsidP="00AF7805">
            <w:pPr>
              <w:spacing w:line="360" w:lineRule="auto"/>
              <w:rPr>
                <w:rFonts w:ascii="Arial" w:hAnsi="Arial" w:cs="Arial"/>
                <w:color w:val="000000"/>
                <w:sz w:val="20"/>
                <w:lang w:val="vi-VN" w:eastAsia="ja-JP"/>
              </w:rPr>
            </w:pPr>
            <w:r w:rsidRPr="00C902D4">
              <w:rPr>
                <w:rFonts w:ascii="Arial" w:hAnsi="Arial" w:cs="Arial"/>
                <w:color w:val="000000"/>
                <w:sz w:val="20"/>
                <w:lang w:eastAsia="ja-JP"/>
              </w:rPr>
              <w:t>Danh</w:t>
            </w:r>
            <w:r w:rsidR="00120098" w:rsidRPr="00C902D4">
              <w:rPr>
                <w:rFonts w:ascii="Arial" w:hAnsi="Arial" w:cs="Arial"/>
                <w:color w:val="000000"/>
                <w:sz w:val="20"/>
                <w:lang w:val="vi-VN" w:eastAsia="ja-JP"/>
              </w:rPr>
              <w:t xml:space="preserve"> mục ngành nghề</w:t>
            </w:r>
          </w:p>
        </w:tc>
        <w:tc>
          <w:tcPr>
            <w:tcW w:w="0" w:type="auto"/>
            <w:shd w:val="clear" w:color="auto" w:fill="auto"/>
            <w:vAlign w:val="center"/>
          </w:tcPr>
          <w:p w14:paraId="6BEA68B0" w14:textId="77777777" w:rsidR="00120098" w:rsidRPr="00C902D4" w:rsidRDefault="00120098" w:rsidP="00AF7805">
            <w:pPr>
              <w:spacing w:line="360" w:lineRule="auto"/>
              <w:rPr>
                <w:rFonts w:ascii="Arial" w:hAnsi="Arial" w:cs="Arial"/>
                <w:color w:val="000000"/>
                <w:sz w:val="20"/>
                <w:lang w:val="vi-VN" w:eastAsia="ja-JP"/>
              </w:rPr>
            </w:pPr>
          </w:p>
        </w:tc>
        <w:tc>
          <w:tcPr>
            <w:tcW w:w="0" w:type="auto"/>
            <w:shd w:val="clear" w:color="auto" w:fill="auto"/>
            <w:vAlign w:val="center"/>
          </w:tcPr>
          <w:p w14:paraId="663A312C" w14:textId="78406E6A" w:rsidR="009C3EA9" w:rsidRPr="00C902D4" w:rsidRDefault="009C3EA9" w:rsidP="00AF7805">
            <w:pPr>
              <w:spacing w:line="360" w:lineRule="auto"/>
              <w:rPr>
                <w:rFonts w:ascii="Arial" w:hAnsi="Arial" w:cs="Arial"/>
                <w:sz w:val="20"/>
                <w:lang w:val="vi-VN"/>
              </w:rPr>
            </w:pPr>
            <w:r w:rsidRPr="00C902D4">
              <w:rPr>
                <w:rFonts w:ascii="Arial" w:hAnsi="Arial" w:cs="Arial"/>
                <w:color w:val="000000"/>
                <w:sz w:val="20"/>
                <w:lang w:val="vi-VN"/>
              </w:rPr>
              <w:t>Chọn một trong danh sách, hệ thống liệt kê các tham số đã được cấu hình, các tham số này tham chiếu từ danh mục ngành nghề</w:t>
            </w:r>
          </w:p>
          <w:p w14:paraId="1ABF176F" w14:textId="2A62E9D4" w:rsidR="00120098" w:rsidRPr="00C902D4" w:rsidRDefault="009C3EA9" w:rsidP="00AF7805">
            <w:pPr>
              <w:spacing w:line="360" w:lineRule="auto"/>
              <w:rPr>
                <w:rFonts w:ascii="Arial" w:hAnsi="Arial" w:cs="Arial"/>
                <w:sz w:val="20"/>
                <w:lang w:val="vi-VN"/>
              </w:rPr>
            </w:pPr>
            <w:r w:rsidRPr="00C902D4">
              <w:rPr>
                <w:rFonts w:ascii="Arial" w:hAnsi="Arial" w:cs="Arial"/>
                <w:sz w:val="20"/>
                <w:lang w:val="vi-VN"/>
              </w:rPr>
              <w:t xml:space="preserve">Người dùng cũng có thể click vào </w:t>
            </w:r>
            <w:r w:rsidRPr="00C902D4">
              <w:rPr>
                <w:rFonts w:ascii="Arial" w:hAnsi="Arial" w:cs="Arial"/>
                <w:color w:val="000000"/>
                <w:sz w:val="20"/>
                <w:lang w:val="vi-VN" w:eastAsia="ja-JP"/>
              </w:rPr>
              <w:t>Combobox</w:t>
            </w:r>
            <w:r w:rsidRPr="00C902D4">
              <w:rPr>
                <w:rFonts w:ascii="Arial" w:hAnsi="Arial" w:cs="Arial"/>
                <w:sz w:val="20"/>
                <w:lang w:val="vi-VN"/>
              </w:rPr>
              <w:t xml:space="preserve"> và chọn </w:t>
            </w:r>
            <w:r w:rsidR="00120098" w:rsidRPr="00C902D4">
              <w:rPr>
                <w:rFonts w:ascii="Arial" w:hAnsi="Arial" w:cs="Arial"/>
                <w:sz w:val="20"/>
                <w:lang w:val="vi-VN"/>
              </w:rPr>
              <w:t xml:space="preserve">[F1]: Mở màn hình danh mục ngành nghề và cho phép chọn </w:t>
            </w:r>
            <w:r w:rsidRPr="00C902D4">
              <w:rPr>
                <w:rFonts w:ascii="Arial" w:hAnsi="Arial" w:cs="Arial"/>
                <w:sz w:val="20"/>
                <w:lang w:val="vi-VN"/>
              </w:rPr>
              <w:t xml:space="preserve">hoặc thêm mới </w:t>
            </w:r>
            <w:r w:rsidR="00120098" w:rsidRPr="00C902D4">
              <w:rPr>
                <w:rFonts w:ascii="Arial" w:hAnsi="Arial" w:cs="Arial"/>
                <w:sz w:val="20"/>
                <w:lang w:val="vi-VN"/>
              </w:rPr>
              <w:t>1 ngành nghề.</w:t>
            </w:r>
          </w:p>
          <w:p w14:paraId="0E136786"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sz w:val="20"/>
                <w:lang w:val="vi-VN"/>
              </w:rPr>
              <w:t>+ Được phép nhập nhanh theo mã</w:t>
            </w:r>
          </w:p>
        </w:tc>
        <w:tc>
          <w:tcPr>
            <w:tcW w:w="0" w:type="auto"/>
            <w:shd w:val="clear" w:color="auto" w:fill="auto"/>
            <w:vAlign w:val="center"/>
          </w:tcPr>
          <w:p w14:paraId="19774717" w14:textId="29DD6A27" w:rsidR="00120098"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9C3EA9" w:rsidRPr="00C902D4" w14:paraId="56D2B196" w14:textId="77777777" w:rsidTr="00DF6AA2">
        <w:trPr>
          <w:trHeight w:val="530"/>
        </w:trPr>
        <w:tc>
          <w:tcPr>
            <w:tcW w:w="0" w:type="auto"/>
            <w:shd w:val="clear" w:color="auto" w:fill="auto"/>
            <w:vAlign w:val="center"/>
          </w:tcPr>
          <w:p w14:paraId="5D324632" w14:textId="77777777" w:rsidR="009C3EA9" w:rsidRPr="00C902D4" w:rsidRDefault="009C3EA9" w:rsidP="00AF7805">
            <w:pPr>
              <w:spacing w:line="360" w:lineRule="auto"/>
              <w:jc w:val="center"/>
              <w:rPr>
                <w:rFonts w:ascii="Arial" w:hAnsi="Arial" w:cs="Arial"/>
                <w:color w:val="000000"/>
                <w:sz w:val="20"/>
                <w:lang w:eastAsia="ja-JP"/>
              </w:rPr>
            </w:pPr>
            <w:r w:rsidRPr="00C902D4">
              <w:rPr>
                <w:rFonts w:ascii="Arial" w:hAnsi="Arial" w:cs="Arial"/>
                <w:color w:val="000000"/>
                <w:sz w:val="20"/>
              </w:rPr>
              <w:t>2</w:t>
            </w:r>
          </w:p>
        </w:tc>
        <w:tc>
          <w:tcPr>
            <w:tcW w:w="0" w:type="auto"/>
            <w:shd w:val="clear" w:color="auto" w:fill="auto"/>
            <w:vAlign w:val="center"/>
          </w:tcPr>
          <w:p w14:paraId="6CBBD151"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Mã chuyên môn</w:t>
            </w:r>
          </w:p>
        </w:tc>
        <w:tc>
          <w:tcPr>
            <w:tcW w:w="0" w:type="auto"/>
            <w:shd w:val="clear" w:color="auto" w:fill="auto"/>
            <w:vAlign w:val="center"/>
          </w:tcPr>
          <w:p w14:paraId="7C59F281"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shd w:val="clear" w:color="auto" w:fill="auto"/>
            <w:vAlign w:val="center"/>
          </w:tcPr>
          <w:p w14:paraId="21B9363A" w14:textId="5D9C169E"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10</w:t>
            </w:r>
          </w:p>
        </w:tc>
        <w:tc>
          <w:tcPr>
            <w:tcW w:w="0" w:type="auto"/>
            <w:shd w:val="clear" w:color="auto" w:fill="auto"/>
            <w:vAlign w:val="center"/>
          </w:tcPr>
          <w:p w14:paraId="5962102F"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shd w:val="clear" w:color="auto" w:fill="auto"/>
            <w:vAlign w:val="center"/>
          </w:tcPr>
          <w:p w14:paraId="2213AEFF"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682D30E5"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60B832C8" w14:textId="77777777" w:rsidR="009C3EA9" w:rsidRPr="00C902D4" w:rsidRDefault="009C3EA9" w:rsidP="00AF7805">
            <w:pPr>
              <w:spacing w:line="360" w:lineRule="auto"/>
              <w:rPr>
                <w:rFonts w:ascii="Arial" w:hAnsi="Arial" w:cs="Arial"/>
                <w:color w:val="000000"/>
                <w:sz w:val="20"/>
              </w:rPr>
            </w:pPr>
            <w:r w:rsidRPr="00C902D4">
              <w:rPr>
                <w:rFonts w:ascii="Arial" w:hAnsi="Arial" w:cs="Arial"/>
                <w:color w:val="000000"/>
                <w:sz w:val="20"/>
              </w:rPr>
              <w:t>Mã chuyên môn</w:t>
            </w:r>
          </w:p>
          <w:p w14:paraId="28B9AD3D" w14:textId="15810484"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Mã không được trùng nhau</w:t>
            </w:r>
          </w:p>
        </w:tc>
        <w:tc>
          <w:tcPr>
            <w:tcW w:w="0" w:type="auto"/>
            <w:shd w:val="clear" w:color="auto" w:fill="auto"/>
            <w:vAlign w:val="center"/>
          </w:tcPr>
          <w:p w14:paraId="7637D426"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Textbox</w:t>
            </w:r>
          </w:p>
        </w:tc>
      </w:tr>
      <w:tr w:rsidR="009C3EA9" w:rsidRPr="00C902D4" w14:paraId="4BC8B134" w14:textId="77777777" w:rsidTr="00DF6AA2">
        <w:trPr>
          <w:trHeight w:val="1335"/>
        </w:trPr>
        <w:tc>
          <w:tcPr>
            <w:tcW w:w="0" w:type="auto"/>
            <w:shd w:val="clear" w:color="auto" w:fill="auto"/>
            <w:vAlign w:val="center"/>
          </w:tcPr>
          <w:p w14:paraId="6BF3A407" w14:textId="77777777" w:rsidR="009C3EA9" w:rsidRPr="00C902D4" w:rsidRDefault="009C3EA9"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7CE886E4" w14:textId="77777777" w:rsidR="009C3EA9" w:rsidRPr="00C902D4" w:rsidRDefault="009C3EA9" w:rsidP="00AF7805">
            <w:pPr>
              <w:spacing w:line="360" w:lineRule="auto"/>
              <w:rPr>
                <w:rFonts w:ascii="Arial" w:hAnsi="Arial" w:cs="Arial"/>
                <w:sz w:val="20"/>
                <w:lang w:val="vi-VN"/>
              </w:rPr>
            </w:pPr>
            <w:r w:rsidRPr="00C902D4">
              <w:rPr>
                <w:rFonts w:ascii="Arial" w:hAnsi="Arial" w:cs="Arial"/>
                <w:sz w:val="20"/>
                <w:lang w:val="vi-VN"/>
              </w:rPr>
              <w:t>Têm chuyên môn</w:t>
            </w:r>
          </w:p>
        </w:tc>
        <w:tc>
          <w:tcPr>
            <w:tcW w:w="0" w:type="auto"/>
            <w:shd w:val="clear" w:color="auto" w:fill="auto"/>
            <w:vAlign w:val="center"/>
          </w:tcPr>
          <w:p w14:paraId="7F8BDDD3"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shd w:val="clear" w:color="auto" w:fill="auto"/>
            <w:vAlign w:val="center"/>
          </w:tcPr>
          <w:p w14:paraId="33C9D161" w14:textId="6F0BFC13"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255</w:t>
            </w:r>
          </w:p>
        </w:tc>
        <w:tc>
          <w:tcPr>
            <w:tcW w:w="0" w:type="auto"/>
            <w:shd w:val="clear" w:color="auto" w:fill="auto"/>
            <w:vAlign w:val="center"/>
          </w:tcPr>
          <w:p w14:paraId="6072351A"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shd w:val="clear" w:color="auto" w:fill="auto"/>
            <w:vAlign w:val="center"/>
          </w:tcPr>
          <w:p w14:paraId="186C0F7F"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049B47F1"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5423A2FE" w14:textId="721C3152"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Tên chuyên môn</w:t>
            </w:r>
          </w:p>
        </w:tc>
        <w:tc>
          <w:tcPr>
            <w:tcW w:w="0" w:type="auto"/>
            <w:shd w:val="clear" w:color="auto" w:fill="auto"/>
            <w:vAlign w:val="center"/>
          </w:tcPr>
          <w:p w14:paraId="7630DE2F"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r w:rsidR="009C3EA9" w:rsidRPr="00C902D4" w14:paraId="6A41DD3E" w14:textId="77777777" w:rsidTr="00DF6AA2">
        <w:trPr>
          <w:trHeight w:val="80"/>
        </w:trPr>
        <w:tc>
          <w:tcPr>
            <w:tcW w:w="0" w:type="auto"/>
            <w:shd w:val="clear" w:color="auto" w:fill="auto"/>
            <w:vAlign w:val="center"/>
          </w:tcPr>
          <w:p w14:paraId="6D42E2BE" w14:textId="77777777" w:rsidR="009C3EA9" w:rsidRPr="00C902D4" w:rsidRDefault="009C3EA9" w:rsidP="00AF7805">
            <w:pPr>
              <w:spacing w:line="360" w:lineRule="auto"/>
              <w:jc w:val="center"/>
              <w:rPr>
                <w:rFonts w:ascii="Arial" w:hAnsi="Arial" w:cs="Arial"/>
                <w:color w:val="000000"/>
                <w:sz w:val="20"/>
                <w:lang w:eastAsia="ja-JP"/>
              </w:rPr>
            </w:pPr>
            <w:r w:rsidRPr="00C902D4">
              <w:rPr>
                <w:rFonts w:ascii="Arial" w:hAnsi="Arial" w:cs="Arial"/>
                <w:color w:val="000000"/>
                <w:sz w:val="20"/>
              </w:rPr>
              <w:lastRenderedPageBreak/>
              <w:t>4</w:t>
            </w:r>
          </w:p>
        </w:tc>
        <w:tc>
          <w:tcPr>
            <w:tcW w:w="0" w:type="auto"/>
            <w:shd w:val="clear" w:color="auto" w:fill="auto"/>
            <w:vAlign w:val="center"/>
          </w:tcPr>
          <w:p w14:paraId="3A017E79" w14:textId="77777777" w:rsidR="009C3EA9" w:rsidRPr="00C902D4" w:rsidRDefault="009C3EA9" w:rsidP="00AF7805">
            <w:pPr>
              <w:spacing w:line="360" w:lineRule="auto"/>
              <w:rPr>
                <w:rFonts w:ascii="Arial" w:hAnsi="Arial" w:cs="Arial"/>
                <w:sz w:val="20"/>
                <w:lang w:val="vi-VN"/>
              </w:rPr>
            </w:pPr>
            <w:r w:rsidRPr="00C902D4">
              <w:rPr>
                <w:rFonts w:ascii="Arial" w:hAnsi="Arial" w:cs="Arial"/>
                <w:sz w:val="20"/>
                <w:lang w:val="vi-VN"/>
              </w:rPr>
              <w:t>Trạng thái</w:t>
            </w:r>
          </w:p>
        </w:tc>
        <w:tc>
          <w:tcPr>
            <w:tcW w:w="0" w:type="auto"/>
            <w:shd w:val="clear" w:color="auto" w:fill="auto"/>
            <w:vAlign w:val="center"/>
          </w:tcPr>
          <w:p w14:paraId="665DADB7"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sách</w:t>
            </w:r>
          </w:p>
        </w:tc>
        <w:tc>
          <w:tcPr>
            <w:tcW w:w="0" w:type="auto"/>
            <w:shd w:val="clear" w:color="auto" w:fill="auto"/>
            <w:vAlign w:val="center"/>
          </w:tcPr>
          <w:p w14:paraId="32DE2371"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0F02775A"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shd w:val="clear" w:color="auto" w:fill="auto"/>
            <w:vAlign w:val="center"/>
          </w:tcPr>
          <w:p w14:paraId="6CA96E3E"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3AF7235B"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Áp dụng</w:t>
            </w:r>
          </w:p>
        </w:tc>
        <w:tc>
          <w:tcPr>
            <w:tcW w:w="0" w:type="auto"/>
            <w:shd w:val="clear" w:color="auto" w:fill="auto"/>
            <w:vAlign w:val="center"/>
          </w:tcPr>
          <w:p w14:paraId="1A4C69A4" w14:textId="29FE11AA"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Trạng thái “Áp dụng” hoặc “Ngừng áp dụng” bản ghi chức danh</w:t>
            </w:r>
          </w:p>
        </w:tc>
        <w:tc>
          <w:tcPr>
            <w:tcW w:w="0" w:type="auto"/>
            <w:shd w:val="clear" w:color="auto" w:fill="auto"/>
            <w:vAlign w:val="center"/>
          </w:tcPr>
          <w:p w14:paraId="007D841C"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Combobox</w:t>
            </w:r>
          </w:p>
        </w:tc>
      </w:tr>
      <w:tr w:rsidR="009C3EA9" w:rsidRPr="00C902D4" w14:paraId="4559ED06" w14:textId="77777777" w:rsidTr="00DF6AA2">
        <w:trPr>
          <w:trHeight w:val="80"/>
        </w:trPr>
        <w:tc>
          <w:tcPr>
            <w:tcW w:w="0" w:type="auto"/>
            <w:shd w:val="clear" w:color="auto" w:fill="auto"/>
            <w:vAlign w:val="center"/>
          </w:tcPr>
          <w:p w14:paraId="7BD180C4" w14:textId="77777777" w:rsidR="009C3EA9" w:rsidRPr="00C902D4" w:rsidRDefault="009C3EA9"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t>5</w:t>
            </w:r>
          </w:p>
        </w:tc>
        <w:tc>
          <w:tcPr>
            <w:tcW w:w="0" w:type="auto"/>
            <w:shd w:val="clear" w:color="auto" w:fill="auto"/>
            <w:vAlign w:val="center"/>
          </w:tcPr>
          <w:p w14:paraId="2F45E46D" w14:textId="5CC5EFEE" w:rsidR="009C3EA9" w:rsidRPr="00C902D4" w:rsidRDefault="009C3EA9"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275901F1"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shd w:val="clear" w:color="auto" w:fill="auto"/>
            <w:vAlign w:val="center"/>
          </w:tcPr>
          <w:p w14:paraId="1CAC33F3"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1551AA00" w14:textId="77777777" w:rsidR="009C3EA9" w:rsidRPr="00C902D4" w:rsidRDefault="009C3EA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Không</w:t>
            </w:r>
          </w:p>
        </w:tc>
        <w:tc>
          <w:tcPr>
            <w:tcW w:w="0" w:type="auto"/>
            <w:shd w:val="clear" w:color="auto" w:fill="auto"/>
            <w:vAlign w:val="center"/>
          </w:tcPr>
          <w:p w14:paraId="78F388BB"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31D159C2" w14:textId="77777777" w:rsidR="009C3EA9" w:rsidRPr="00C902D4" w:rsidRDefault="009C3EA9" w:rsidP="00AF7805">
            <w:pPr>
              <w:spacing w:line="360" w:lineRule="auto"/>
              <w:rPr>
                <w:rFonts w:ascii="Arial" w:hAnsi="Arial" w:cs="Arial"/>
                <w:color w:val="000000"/>
                <w:sz w:val="20"/>
                <w:lang w:eastAsia="ja-JP"/>
              </w:rPr>
            </w:pPr>
          </w:p>
        </w:tc>
        <w:tc>
          <w:tcPr>
            <w:tcW w:w="0" w:type="auto"/>
            <w:shd w:val="clear" w:color="auto" w:fill="auto"/>
            <w:vAlign w:val="center"/>
          </w:tcPr>
          <w:p w14:paraId="476D29A3" w14:textId="12F87549" w:rsidR="009C3EA9" w:rsidRPr="00C902D4" w:rsidRDefault="009C3EA9" w:rsidP="00AF7805">
            <w:pPr>
              <w:spacing w:line="360" w:lineRule="auto"/>
              <w:rPr>
                <w:rFonts w:ascii="Arial" w:hAnsi="Arial" w:cs="Arial"/>
                <w:color w:val="000000"/>
                <w:sz w:val="20"/>
                <w:lang w:eastAsia="ja-JP"/>
              </w:rPr>
            </w:pPr>
            <w:r w:rsidRPr="00C902D4">
              <w:rPr>
                <w:rFonts w:ascii="Arial" w:hAnsi="Arial" w:cs="Arial"/>
                <w:sz w:val="20"/>
              </w:rPr>
              <w:t>Mô tả thêm</w:t>
            </w:r>
          </w:p>
        </w:tc>
        <w:tc>
          <w:tcPr>
            <w:tcW w:w="0" w:type="auto"/>
            <w:shd w:val="clear" w:color="auto" w:fill="auto"/>
            <w:vAlign w:val="center"/>
          </w:tcPr>
          <w:p w14:paraId="41E33AF7" w14:textId="77777777" w:rsidR="009C3EA9" w:rsidRPr="00C902D4" w:rsidRDefault="009C3EA9"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bl>
    <w:p w14:paraId="25E6CA1C"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5"/>
        <w:gridCol w:w="1615"/>
        <w:gridCol w:w="4762"/>
        <w:gridCol w:w="2092"/>
      </w:tblGrid>
      <w:tr w:rsidR="00120098" w:rsidRPr="00C902D4" w14:paraId="7A5A8840" w14:textId="77777777" w:rsidTr="005B79B8">
        <w:trPr>
          <w:tblHeader/>
        </w:trPr>
        <w:tc>
          <w:tcPr>
            <w:tcW w:w="0" w:type="auto"/>
            <w:vAlign w:val="center"/>
          </w:tcPr>
          <w:p w14:paraId="21E4603A" w14:textId="77777777" w:rsidR="00120098" w:rsidRPr="00C902D4" w:rsidRDefault="00120098" w:rsidP="00AF7805">
            <w:pPr>
              <w:pStyle w:val="-Tiubng"/>
              <w:spacing w:before="120" w:after="120"/>
              <w:rPr>
                <w:rFonts w:cs="Arial"/>
              </w:rPr>
            </w:pPr>
            <w:r w:rsidRPr="00C902D4">
              <w:rPr>
                <w:rFonts w:cs="Arial"/>
              </w:rPr>
              <w:t>STT</w:t>
            </w:r>
          </w:p>
        </w:tc>
        <w:tc>
          <w:tcPr>
            <w:tcW w:w="0" w:type="auto"/>
            <w:vAlign w:val="center"/>
          </w:tcPr>
          <w:p w14:paraId="514C528F"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78080858"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67351459"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723EE6F5" w14:textId="77777777" w:rsidTr="005B79B8">
        <w:trPr>
          <w:tblHeader/>
        </w:trPr>
        <w:tc>
          <w:tcPr>
            <w:tcW w:w="0" w:type="auto"/>
            <w:vAlign w:val="center"/>
          </w:tcPr>
          <w:p w14:paraId="7E29EAFE"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29291A45" w14:textId="5341DF63" w:rsidR="00120098" w:rsidRPr="00C902D4" w:rsidRDefault="00CF52EC" w:rsidP="00AF7805">
            <w:pPr>
              <w:pStyle w:val="-Thng"/>
              <w:spacing w:before="120" w:after="120"/>
              <w:ind w:firstLine="0"/>
              <w:jc w:val="left"/>
              <w:rPr>
                <w:rFonts w:cs="Arial"/>
              </w:rPr>
            </w:pPr>
            <w:r w:rsidRPr="00C902D4">
              <w:rPr>
                <w:rFonts w:cs="Arial"/>
                <w:lang w:val="en-US"/>
              </w:rPr>
              <w:t>N</w:t>
            </w:r>
            <w:r w:rsidR="00120098" w:rsidRPr="00C902D4">
              <w:rPr>
                <w:rFonts w:cs="Arial"/>
              </w:rPr>
              <w:t>gành nghề</w:t>
            </w:r>
          </w:p>
        </w:tc>
        <w:tc>
          <w:tcPr>
            <w:tcW w:w="0" w:type="auto"/>
            <w:vAlign w:val="center"/>
          </w:tcPr>
          <w:p w14:paraId="28E1969E" w14:textId="77777777" w:rsidR="00120098" w:rsidRPr="00C902D4" w:rsidRDefault="00120098" w:rsidP="00AF7805">
            <w:pPr>
              <w:pStyle w:val="-Thng"/>
              <w:spacing w:before="120" w:after="120"/>
              <w:ind w:firstLine="0"/>
              <w:jc w:val="left"/>
              <w:rPr>
                <w:rFonts w:cs="Arial"/>
              </w:rPr>
            </w:pPr>
            <w:r w:rsidRPr="00C902D4">
              <w:rPr>
                <w:rFonts w:cs="Arial"/>
              </w:rPr>
              <w:t>Dựa vào mã ngành nghề để hiển thị lên tên ngành nghề tương ứng</w:t>
            </w:r>
          </w:p>
        </w:tc>
        <w:tc>
          <w:tcPr>
            <w:tcW w:w="0" w:type="auto"/>
            <w:vAlign w:val="center"/>
          </w:tcPr>
          <w:p w14:paraId="715C0529" w14:textId="51F19FAA" w:rsidR="00120098" w:rsidRPr="00C902D4" w:rsidRDefault="000668D2" w:rsidP="00AF7805">
            <w:pPr>
              <w:pStyle w:val="-Thng"/>
              <w:spacing w:before="120" w:after="120"/>
              <w:ind w:firstLine="0"/>
              <w:jc w:val="left"/>
              <w:rPr>
                <w:rFonts w:cs="Arial"/>
                <w:lang w:val="en-US"/>
              </w:rPr>
            </w:pPr>
            <w:r w:rsidRPr="00C902D4">
              <w:rPr>
                <w:rFonts w:cs="Arial"/>
                <w:lang w:val="en-US"/>
              </w:rPr>
              <w:t>Grid</w:t>
            </w:r>
          </w:p>
        </w:tc>
      </w:tr>
      <w:tr w:rsidR="00120098" w:rsidRPr="00C902D4" w14:paraId="53E0EC82" w14:textId="77777777" w:rsidTr="005B79B8">
        <w:trPr>
          <w:tblHeader/>
        </w:trPr>
        <w:tc>
          <w:tcPr>
            <w:tcW w:w="0" w:type="auto"/>
            <w:vAlign w:val="center"/>
          </w:tcPr>
          <w:p w14:paraId="722F48F3" w14:textId="77777777" w:rsidR="00120098" w:rsidRPr="00C902D4" w:rsidRDefault="00120098" w:rsidP="00AF7805">
            <w:pPr>
              <w:pStyle w:val="-Thng"/>
              <w:spacing w:before="120" w:after="120"/>
              <w:ind w:firstLine="0"/>
              <w:jc w:val="center"/>
              <w:rPr>
                <w:rFonts w:cs="Arial"/>
              </w:rPr>
            </w:pPr>
            <w:r w:rsidRPr="00C902D4">
              <w:rPr>
                <w:rFonts w:cs="Arial"/>
              </w:rPr>
              <w:t>2</w:t>
            </w:r>
          </w:p>
        </w:tc>
        <w:tc>
          <w:tcPr>
            <w:tcW w:w="0" w:type="auto"/>
            <w:vAlign w:val="center"/>
          </w:tcPr>
          <w:p w14:paraId="1B0E8D89" w14:textId="77777777" w:rsidR="00120098" w:rsidRPr="00C902D4" w:rsidRDefault="00120098" w:rsidP="00AF7805">
            <w:pPr>
              <w:pStyle w:val="-Thng"/>
              <w:spacing w:before="120" w:after="120"/>
              <w:ind w:firstLine="0"/>
              <w:jc w:val="left"/>
              <w:rPr>
                <w:rFonts w:cs="Arial"/>
              </w:rPr>
            </w:pPr>
            <w:r w:rsidRPr="00C902D4">
              <w:rPr>
                <w:rFonts w:cs="Arial"/>
              </w:rPr>
              <w:t>Mã chuyên môn</w:t>
            </w:r>
          </w:p>
        </w:tc>
        <w:tc>
          <w:tcPr>
            <w:tcW w:w="0" w:type="auto"/>
            <w:vAlign w:val="center"/>
          </w:tcPr>
          <w:p w14:paraId="185892F8" w14:textId="77777777" w:rsidR="00120098" w:rsidRPr="00C902D4" w:rsidRDefault="00120098" w:rsidP="00AF7805">
            <w:pPr>
              <w:pStyle w:val="-Thng"/>
              <w:spacing w:before="120" w:after="120"/>
              <w:ind w:firstLine="0"/>
              <w:jc w:val="left"/>
              <w:rPr>
                <w:rFonts w:cs="Arial"/>
              </w:rPr>
            </w:pPr>
            <w:r w:rsidRPr="00C902D4">
              <w:rPr>
                <w:rFonts w:cs="Arial"/>
              </w:rPr>
              <w:t>Hiển thị theo trường “Mã chuyên môn”</w:t>
            </w:r>
          </w:p>
        </w:tc>
        <w:tc>
          <w:tcPr>
            <w:tcW w:w="0" w:type="auto"/>
            <w:vAlign w:val="center"/>
          </w:tcPr>
          <w:p w14:paraId="190AF18A" w14:textId="60A86BBD" w:rsidR="00120098" w:rsidRPr="00C902D4" w:rsidRDefault="000668D2" w:rsidP="00AF7805">
            <w:pPr>
              <w:pStyle w:val="-Thng"/>
              <w:spacing w:before="120" w:after="120"/>
              <w:ind w:firstLine="0"/>
              <w:jc w:val="left"/>
              <w:rPr>
                <w:rFonts w:cs="Arial"/>
                <w:lang w:val="en-US"/>
              </w:rPr>
            </w:pPr>
            <w:r w:rsidRPr="00C902D4">
              <w:rPr>
                <w:rFonts w:cs="Arial"/>
                <w:lang w:val="en-US"/>
              </w:rPr>
              <w:t>Grid</w:t>
            </w:r>
          </w:p>
        </w:tc>
      </w:tr>
      <w:tr w:rsidR="00120098" w:rsidRPr="00C902D4" w14:paraId="00F283F1" w14:textId="77777777" w:rsidTr="005B79B8">
        <w:trPr>
          <w:tblHeader/>
        </w:trPr>
        <w:tc>
          <w:tcPr>
            <w:tcW w:w="0" w:type="auto"/>
            <w:vAlign w:val="center"/>
          </w:tcPr>
          <w:p w14:paraId="76DE2BF6" w14:textId="77777777" w:rsidR="00120098" w:rsidRPr="00C902D4" w:rsidRDefault="00120098" w:rsidP="00AF7805">
            <w:pPr>
              <w:pStyle w:val="-Thng"/>
              <w:spacing w:before="120" w:after="120"/>
              <w:ind w:firstLine="0"/>
              <w:jc w:val="center"/>
              <w:rPr>
                <w:rFonts w:cs="Arial"/>
              </w:rPr>
            </w:pPr>
            <w:r w:rsidRPr="00C902D4">
              <w:rPr>
                <w:rFonts w:cs="Arial"/>
              </w:rPr>
              <w:t>3</w:t>
            </w:r>
          </w:p>
        </w:tc>
        <w:tc>
          <w:tcPr>
            <w:tcW w:w="0" w:type="auto"/>
            <w:vAlign w:val="center"/>
          </w:tcPr>
          <w:p w14:paraId="44497C6B"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Tên chuyên môn</w:t>
            </w:r>
          </w:p>
        </w:tc>
        <w:tc>
          <w:tcPr>
            <w:tcW w:w="0" w:type="auto"/>
            <w:vAlign w:val="center"/>
          </w:tcPr>
          <w:p w14:paraId="5236FF0B"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“Tên chuyên môn”</w:t>
            </w:r>
          </w:p>
        </w:tc>
        <w:tc>
          <w:tcPr>
            <w:tcW w:w="0" w:type="auto"/>
            <w:vAlign w:val="center"/>
          </w:tcPr>
          <w:p w14:paraId="22E33199" w14:textId="29A95334" w:rsidR="00120098" w:rsidRPr="00C902D4" w:rsidRDefault="000668D2" w:rsidP="00AF7805">
            <w:pPr>
              <w:pStyle w:val="-Thng"/>
              <w:spacing w:before="120" w:after="120"/>
              <w:ind w:firstLine="0"/>
              <w:jc w:val="left"/>
              <w:rPr>
                <w:rFonts w:cs="Arial"/>
                <w:lang w:val="en-US"/>
              </w:rPr>
            </w:pPr>
            <w:r w:rsidRPr="00C902D4">
              <w:rPr>
                <w:rFonts w:cs="Arial"/>
                <w:lang w:val="en-US"/>
              </w:rPr>
              <w:t>Grid</w:t>
            </w:r>
          </w:p>
        </w:tc>
      </w:tr>
      <w:tr w:rsidR="00120098" w:rsidRPr="00C902D4" w14:paraId="3D174AC6" w14:textId="77777777" w:rsidTr="005B79B8">
        <w:trPr>
          <w:tblHeader/>
        </w:trPr>
        <w:tc>
          <w:tcPr>
            <w:tcW w:w="0" w:type="auto"/>
            <w:vAlign w:val="center"/>
          </w:tcPr>
          <w:p w14:paraId="72BC615B"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3</w:t>
            </w:r>
          </w:p>
        </w:tc>
        <w:tc>
          <w:tcPr>
            <w:tcW w:w="0" w:type="auto"/>
            <w:vAlign w:val="center"/>
          </w:tcPr>
          <w:p w14:paraId="3FEFD1BA"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Trạng thái</w:t>
            </w:r>
          </w:p>
        </w:tc>
        <w:tc>
          <w:tcPr>
            <w:tcW w:w="0" w:type="auto"/>
            <w:vAlign w:val="center"/>
          </w:tcPr>
          <w:p w14:paraId="6E4DA0B6"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Trạng thái</w:t>
            </w:r>
            <w:r w:rsidRPr="00C902D4">
              <w:rPr>
                <w:rFonts w:cs="Arial"/>
                <w:lang w:val="en-US"/>
              </w:rPr>
              <w:t>”</w:t>
            </w:r>
          </w:p>
        </w:tc>
        <w:tc>
          <w:tcPr>
            <w:tcW w:w="0" w:type="auto"/>
            <w:vAlign w:val="center"/>
          </w:tcPr>
          <w:p w14:paraId="331B65A5" w14:textId="2425FA0B" w:rsidR="00120098" w:rsidRPr="00C902D4" w:rsidRDefault="000668D2" w:rsidP="00AF7805">
            <w:pPr>
              <w:pStyle w:val="-Thng"/>
              <w:spacing w:before="120" w:after="120"/>
              <w:ind w:firstLine="0"/>
              <w:jc w:val="left"/>
              <w:rPr>
                <w:rFonts w:cs="Arial"/>
                <w:lang w:val="en-US"/>
              </w:rPr>
            </w:pPr>
            <w:r w:rsidRPr="00C902D4">
              <w:rPr>
                <w:rFonts w:cs="Arial"/>
                <w:lang w:val="en-US"/>
              </w:rPr>
              <w:t>Grid</w:t>
            </w:r>
          </w:p>
        </w:tc>
      </w:tr>
    </w:tbl>
    <w:p w14:paraId="419C73FB"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các chuyên môn</w:t>
      </w:r>
      <w:r w:rsidRPr="00C902D4">
        <w:rPr>
          <w:rFonts w:cs="Arial"/>
          <w:szCs w:val="20"/>
        </w:rPr>
        <w:t xml:space="preserve"> đã nhập vào hệ thống.</w:t>
      </w:r>
    </w:p>
    <w:p w14:paraId="2A1A4D29"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4E0EE3BA"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2C433B80"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65"/>
        <w:gridCol w:w="7405"/>
      </w:tblGrid>
      <w:tr w:rsidR="00120098" w:rsidRPr="00C902D4" w14:paraId="3A459608" w14:textId="77777777" w:rsidTr="005B79B8">
        <w:trPr>
          <w:trHeight w:val="377"/>
        </w:trPr>
        <w:tc>
          <w:tcPr>
            <w:tcW w:w="0" w:type="auto"/>
            <w:vAlign w:val="center"/>
          </w:tcPr>
          <w:p w14:paraId="2A4E6AAE"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1D5F4C23"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6BF893A8"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19A6F8BE" w14:textId="77777777" w:rsidTr="005B79B8">
        <w:tc>
          <w:tcPr>
            <w:tcW w:w="0" w:type="auto"/>
            <w:vAlign w:val="center"/>
          </w:tcPr>
          <w:p w14:paraId="1A999071" w14:textId="53ACD028"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1047093C" w14:textId="6354329B" w:rsidR="00120098" w:rsidRPr="00C902D4" w:rsidRDefault="00636A17"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1039EF88"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0F32B567" w14:textId="77777777" w:rsidTr="005B79B8">
        <w:tc>
          <w:tcPr>
            <w:tcW w:w="0" w:type="auto"/>
            <w:vAlign w:val="center"/>
          </w:tcPr>
          <w:p w14:paraId="35A15DAD" w14:textId="27BA629A"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0A9388B9" w14:textId="48D18872" w:rsidR="00120098" w:rsidRPr="00C902D4" w:rsidRDefault="00636A17"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299058B5"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1A7D02D"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3DEA1F92"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9C9F9FB"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3487F923"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5F6D7D38"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669AE74"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008526EB" w14:textId="1F565B34" w:rsidR="00120098"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3F0E521A" w14:textId="77777777" w:rsidTr="005B79B8">
        <w:tc>
          <w:tcPr>
            <w:tcW w:w="0" w:type="auto"/>
            <w:vAlign w:val="center"/>
          </w:tcPr>
          <w:p w14:paraId="2765F475" w14:textId="34658025"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0D5FE8CA"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337232A9"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636A17" w:rsidRPr="00C902D4" w14:paraId="26239CBF" w14:textId="77777777" w:rsidTr="005B79B8">
        <w:tc>
          <w:tcPr>
            <w:tcW w:w="0" w:type="auto"/>
            <w:vAlign w:val="center"/>
          </w:tcPr>
          <w:p w14:paraId="017CFCC5" w14:textId="77777777" w:rsidR="00636A17" w:rsidRPr="00C902D4" w:rsidRDefault="00636A17"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32F9BE60" w14:textId="597FF602" w:rsidR="00636A17" w:rsidRPr="00C902D4" w:rsidRDefault="00636A17"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3209342E" w14:textId="77777777" w:rsidR="00636A17" w:rsidRPr="00C902D4" w:rsidRDefault="00636A17"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636A17" w:rsidRPr="00C902D4" w14:paraId="62FDD56F" w14:textId="77777777" w:rsidTr="005B79B8">
        <w:tc>
          <w:tcPr>
            <w:tcW w:w="0" w:type="auto"/>
            <w:vAlign w:val="center"/>
          </w:tcPr>
          <w:p w14:paraId="3F4106EB" w14:textId="77777777" w:rsidR="00636A17" w:rsidRPr="00C902D4" w:rsidRDefault="00636A17"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3CB3380E" w14:textId="3411455D" w:rsidR="00636A17" w:rsidRPr="00C902D4" w:rsidRDefault="00636A17"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427A489A" w14:textId="77777777" w:rsidR="00636A17" w:rsidRPr="00C902D4" w:rsidRDefault="00636A17"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68401BC7" w14:textId="77777777" w:rsidR="00636A17" w:rsidRPr="00C902D4" w:rsidRDefault="00636A1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7E768758" w14:textId="77777777" w:rsidR="00636A17" w:rsidRPr="00C902D4" w:rsidRDefault="00636A1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243323F2" w14:textId="77777777" w:rsidR="00636A17" w:rsidRPr="00C902D4" w:rsidRDefault="00636A1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58F6C0D2" w14:textId="77777777" w:rsidR="00636A17" w:rsidRPr="00C902D4" w:rsidRDefault="00636A1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0D502430" w14:textId="77777777" w:rsidR="00636A17" w:rsidRPr="00C902D4" w:rsidRDefault="00636A1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56890E7E" w14:textId="77777777" w:rsidR="00636A17" w:rsidRPr="00C902D4" w:rsidRDefault="00636A17"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Thông tin chưa tồn tại trong CSDL thì thực hiện thêm mới vào CSDL.</w:t>
            </w:r>
          </w:p>
        </w:tc>
      </w:tr>
      <w:tr w:rsidR="00120098" w:rsidRPr="00C902D4" w14:paraId="0875D4F7" w14:textId="77777777" w:rsidTr="005B79B8">
        <w:tc>
          <w:tcPr>
            <w:tcW w:w="0" w:type="auto"/>
            <w:vAlign w:val="center"/>
          </w:tcPr>
          <w:p w14:paraId="23708354" w14:textId="34F1C8E2"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2E6B0170"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A22E9F2"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120098" w:rsidRPr="00C902D4" w14:paraId="28D8461E" w14:textId="77777777" w:rsidTr="005B79B8">
        <w:tc>
          <w:tcPr>
            <w:tcW w:w="0" w:type="auto"/>
            <w:vAlign w:val="center"/>
          </w:tcPr>
          <w:p w14:paraId="66B4682C" w14:textId="52643928"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320D4D4E"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3C049ACE"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Chỉ </w:t>
            </w:r>
            <w:r w:rsidR="00DB1F47" w:rsidRPr="00C902D4">
              <w:rPr>
                <w:rFonts w:ascii="Arial" w:hAnsi="Arial" w:cs="Arial"/>
                <w:sz w:val="20"/>
                <w:lang w:val="vi-VN"/>
              </w:rPr>
              <w:t>xóa được bản ghi chưa sử dụng ở: D</w:t>
            </w:r>
            <w:r w:rsidRPr="00C902D4">
              <w:rPr>
                <w:rFonts w:ascii="Arial" w:hAnsi="Arial" w:cs="Arial"/>
                <w:sz w:val="20"/>
                <w:lang w:val="vi-VN"/>
              </w:rPr>
              <w:t>anh mục vị trí chức danh</w:t>
            </w:r>
            <w:r w:rsidR="00DB1F47" w:rsidRPr="00C902D4">
              <w:rPr>
                <w:rFonts w:ascii="Arial" w:hAnsi="Arial" w:cs="Arial"/>
                <w:sz w:val="20"/>
                <w:lang w:val="vi-VN"/>
              </w:rPr>
              <w:t>, Hồ sơ nhân viên, Quyết định, Hợp đồng lao động.</w:t>
            </w:r>
          </w:p>
          <w:p w14:paraId="17B3A6DB"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6214E71D"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6F32F48"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435B83B3" w14:textId="4A69BEA3"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20098" w:rsidRPr="00C902D4" w14:paraId="7DCB4628" w14:textId="77777777" w:rsidTr="005B79B8">
        <w:tc>
          <w:tcPr>
            <w:tcW w:w="0" w:type="auto"/>
            <w:vAlign w:val="center"/>
          </w:tcPr>
          <w:p w14:paraId="0C06A972" w14:textId="69F19DA1" w:rsidR="00120098" w:rsidRPr="00C902D4" w:rsidRDefault="00120098" w:rsidP="00AF7805">
            <w:pPr>
              <w:pStyle w:val="ListParagraph"/>
              <w:numPr>
                <w:ilvl w:val="0"/>
                <w:numId w:val="36"/>
              </w:numPr>
              <w:tabs>
                <w:tab w:val="left" w:pos="630"/>
              </w:tabs>
              <w:spacing w:after="120" w:line="360" w:lineRule="auto"/>
              <w:ind w:left="504"/>
              <w:contextualSpacing/>
              <w:jc w:val="center"/>
              <w:rPr>
                <w:rFonts w:cs="Arial"/>
                <w:sz w:val="20"/>
                <w:szCs w:val="20"/>
              </w:rPr>
            </w:pPr>
          </w:p>
        </w:tc>
        <w:tc>
          <w:tcPr>
            <w:tcW w:w="0" w:type="auto"/>
            <w:vAlign w:val="center"/>
          </w:tcPr>
          <w:p w14:paraId="769F24E5" w14:textId="17F622A1" w:rsidR="00120098"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52576505"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chuyên môn đã khai báo trong hệ thống.</w:t>
            </w:r>
          </w:p>
        </w:tc>
      </w:tr>
    </w:tbl>
    <w:p w14:paraId="7A4F6876"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0A8F4904" w14:textId="376AA213" w:rsidR="00D70DE3" w:rsidRPr="00C902D4" w:rsidRDefault="009C3EA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10D88567" wp14:editId="2D302C26">
            <wp:extent cx="5761990" cy="216320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1990" cy="2163209"/>
                    </a:xfrm>
                    <a:prstGeom prst="rect">
                      <a:avLst/>
                    </a:prstGeom>
                  </pic:spPr>
                </pic:pic>
              </a:graphicData>
            </a:graphic>
          </wp:inline>
        </w:drawing>
      </w:r>
    </w:p>
    <w:p w14:paraId="20E3C4AD" w14:textId="67A8B6F7" w:rsidR="00810C21" w:rsidRPr="00C902D4" w:rsidRDefault="00810C21"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chuyên môn</w:t>
      </w:r>
    </w:p>
    <w:p w14:paraId="4013E488" w14:textId="4C8224D4" w:rsidR="00120098" w:rsidRPr="00C902D4" w:rsidRDefault="0051732A" w:rsidP="00AF7805">
      <w:pPr>
        <w:pStyle w:val="Heading5"/>
        <w:tabs>
          <w:tab w:val="clear" w:pos="1458"/>
          <w:tab w:val="num" w:pos="1080"/>
        </w:tabs>
        <w:spacing w:line="360" w:lineRule="auto"/>
        <w:ind w:hanging="1458"/>
        <w:rPr>
          <w:rFonts w:ascii="Arial" w:hAnsi="Arial" w:cs="Arial"/>
          <w:sz w:val="20"/>
          <w:szCs w:val="20"/>
        </w:rPr>
      </w:pPr>
      <w:bookmarkStart w:id="53" w:name="_Toc500541174"/>
      <w:r w:rsidRPr="00C902D4">
        <w:rPr>
          <w:rFonts w:ascii="Arial" w:hAnsi="Arial" w:cs="Arial"/>
          <w:sz w:val="20"/>
          <w:szCs w:val="20"/>
        </w:rPr>
        <w:t>D</w:t>
      </w:r>
      <w:r w:rsidR="00120098" w:rsidRPr="00C902D4">
        <w:rPr>
          <w:rFonts w:ascii="Arial" w:hAnsi="Arial" w:cs="Arial"/>
          <w:sz w:val="20"/>
          <w:szCs w:val="20"/>
        </w:rPr>
        <w:t xml:space="preserve">anh mục </w:t>
      </w:r>
      <w:r w:rsidR="00120098" w:rsidRPr="00C902D4">
        <w:rPr>
          <w:rFonts w:ascii="Arial" w:hAnsi="Arial" w:cs="Arial"/>
          <w:sz w:val="20"/>
          <w:szCs w:val="20"/>
          <w:lang w:val="vi-VN"/>
        </w:rPr>
        <w:t>ngạch nghề nghiệp</w:t>
      </w:r>
      <w:bookmarkEnd w:id="53"/>
    </w:p>
    <w:p w14:paraId="5633135E"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07ACE73" w14:textId="120C7C12" w:rsidR="00120098" w:rsidRPr="00C902D4" w:rsidRDefault="00DD34ED" w:rsidP="00AF7805">
      <w:pPr>
        <w:pStyle w:val="atext"/>
        <w:spacing w:line="360" w:lineRule="auto"/>
        <w:ind w:firstLine="0"/>
        <w:rPr>
          <w:rFonts w:ascii="Arial" w:hAnsi="Arial" w:cs="Arial"/>
          <w:i/>
          <w:color w:val="4F81BD" w:themeColor="accent1"/>
          <w:sz w:val="20"/>
          <w:szCs w:val="20"/>
          <w:lang w:val="vi-VN"/>
        </w:rPr>
      </w:pPr>
      <w:r w:rsidRPr="00C902D4">
        <w:rPr>
          <w:rFonts w:ascii="Arial" w:hAnsi="Arial" w:cs="Arial"/>
          <w:sz w:val="20"/>
          <w:szCs w:val="20"/>
        </w:rPr>
        <w:object w:dxaOrig="12466" w:dyaOrig="6166" w14:anchorId="65C85473">
          <v:shape id="_x0000_i2550" type="#_x0000_t75" style="width:453pt;height:224pt" o:ole="">
            <v:imagedata r:id="rId39" o:title=""/>
          </v:shape>
          <o:OLEObject Type="Embed" ProgID="Visio.Drawing.15" ShapeID="_x0000_i2550" DrawAspect="Content" ObjectID="_1574283819" r:id="rId40"/>
        </w:object>
      </w:r>
    </w:p>
    <w:p w14:paraId="024EC854"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lang w:val="vi-VN"/>
        </w:rPr>
        <w:t>Mục đích, vai trò thực hiện, bước thực hiện</w:t>
      </w:r>
    </w:p>
    <w:p w14:paraId="2367FAFC"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7146AEC" w14:textId="77777777" w:rsidR="00120098" w:rsidRPr="00C902D4" w:rsidRDefault="00120098" w:rsidP="00AF7805">
      <w:pPr>
        <w:pStyle w:val="-Thng"/>
        <w:numPr>
          <w:ilvl w:val="0"/>
          <w:numId w:val="12"/>
        </w:numPr>
        <w:spacing w:before="120" w:after="120"/>
        <w:rPr>
          <w:rFonts w:cs="Arial"/>
        </w:rPr>
      </w:pPr>
      <w:r w:rsidRPr="00C902D4">
        <w:rPr>
          <w:rFonts w:cs="Arial"/>
        </w:rPr>
        <w:t>Khai báo và quản lý bộ danh mục ngạch nghề nghiệp của tập đoàn.</w:t>
      </w:r>
    </w:p>
    <w:p w14:paraId="1556DB55"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02903C7"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 xml:space="preserve">vào thiết lập danh mục </w:t>
      </w:r>
      <w:r w:rsidRPr="00C902D4">
        <w:rPr>
          <w:rFonts w:cs="Arial"/>
        </w:rPr>
        <w:t>ngạch nghề nghiệp</w:t>
      </w:r>
      <w:r w:rsidRPr="00C902D4">
        <w:rPr>
          <w:rFonts w:cs="Arial"/>
          <w:lang w:val="en-US"/>
        </w:rPr>
        <w:t>.</w:t>
      </w:r>
    </w:p>
    <w:p w14:paraId="370C04AB" w14:textId="77777777" w:rsidR="00DD34ED" w:rsidRPr="00C902D4" w:rsidRDefault="00DD34ED"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31BD695" w14:textId="70B87B6D" w:rsidR="00DD34ED" w:rsidRPr="00C902D4" w:rsidRDefault="00DD34ED" w:rsidP="00AF7805">
      <w:pPr>
        <w:pStyle w:val="atext"/>
        <w:numPr>
          <w:ilvl w:val="0"/>
          <w:numId w:val="4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ngạch nghề nghiệp.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3E03F064" w14:textId="77777777" w:rsidR="00DD34ED" w:rsidRPr="00C902D4" w:rsidRDefault="00DD34ED" w:rsidP="00AF7805">
      <w:pPr>
        <w:pStyle w:val="atext"/>
        <w:numPr>
          <w:ilvl w:val="0"/>
          <w:numId w:val="4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3829F323" w14:textId="77777777" w:rsidR="00DD34ED" w:rsidRPr="00C902D4" w:rsidRDefault="00DD34ED" w:rsidP="00AF7805">
      <w:pPr>
        <w:pStyle w:val="atext"/>
        <w:numPr>
          <w:ilvl w:val="1"/>
          <w:numId w:val="4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996577B" w14:textId="71F0DA3D" w:rsidR="00DD34ED" w:rsidRPr="00C902D4" w:rsidRDefault="00DD34ED" w:rsidP="00AF7805">
      <w:pPr>
        <w:pStyle w:val="atext"/>
        <w:numPr>
          <w:ilvl w:val="1"/>
          <w:numId w:val="4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1D10CC58"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287C1344"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90"/>
        <w:gridCol w:w="815"/>
        <w:gridCol w:w="690"/>
        <w:gridCol w:w="844"/>
        <w:gridCol w:w="1101"/>
        <w:gridCol w:w="849"/>
        <w:gridCol w:w="1589"/>
        <w:gridCol w:w="1427"/>
      </w:tblGrid>
      <w:tr w:rsidR="00120098" w:rsidRPr="00C902D4" w14:paraId="6FADE641" w14:textId="77777777" w:rsidTr="005B79B8">
        <w:trPr>
          <w:trHeight w:val="1005"/>
          <w:tblHeader/>
        </w:trPr>
        <w:tc>
          <w:tcPr>
            <w:tcW w:w="0" w:type="auto"/>
            <w:shd w:val="clear" w:color="auto" w:fill="auto"/>
            <w:vAlign w:val="center"/>
            <w:hideMark/>
          </w:tcPr>
          <w:p w14:paraId="3AFBD7E1"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6A95AF76"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0B79266D"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41C3CDEF"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0FC0155B"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56FFFB21"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35520E3C"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27F8E732"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2CA230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120098" w:rsidRPr="00C902D4" w14:paraId="237E5BB2" w14:textId="77777777" w:rsidTr="005B79B8">
        <w:trPr>
          <w:trHeight w:val="772"/>
        </w:trPr>
        <w:tc>
          <w:tcPr>
            <w:tcW w:w="0" w:type="auto"/>
            <w:shd w:val="clear" w:color="auto" w:fill="auto"/>
            <w:vAlign w:val="center"/>
          </w:tcPr>
          <w:p w14:paraId="7D674658"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7E028C2F"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rPr>
              <w:t>Mã ngạch nghề nghiệp</w:t>
            </w:r>
          </w:p>
        </w:tc>
        <w:tc>
          <w:tcPr>
            <w:tcW w:w="0" w:type="auto"/>
            <w:shd w:val="clear" w:color="auto" w:fill="auto"/>
            <w:vAlign w:val="center"/>
          </w:tcPr>
          <w:p w14:paraId="42C8EEC5"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Ký tự</w:t>
            </w:r>
          </w:p>
        </w:tc>
        <w:tc>
          <w:tcPr>
            <w:tcW w:w="0" w:type="auto"/>
            <w:shd w:val="clear" w:color="auto" w:fill="auto"/>
            <w:vAlign w:val="center"/>
          </w:tcPr>
          <w:p w14:paraId="317CD39C" w14:textId="481C94D3" w:rsidR="00120098" w:rsidRPr="00C902D4" w:rsidRDefault="00227BA2" w:rsidP="00AF7805">
            <w:pPr>
              <w:spacing w:line="360" w:lineRule="auto"/>
              <w:rPr>
                <w:rFonts w:ascii="Arial" w:hAnsi="Arial" w:cs="Arial"/>
                <w:color w:val="000000"/>
                <w:sz w:val="20"/>
                <w:lang w:eastAsia="ja-JP"/>
              </w:rPr>
            </w:pPr>
            <w:r w:rsidRPr="00C902D4">
              <w:rPr>
                <w:rFonts w:ascii="Arial" w:hAnsi="Arial" w:cs="Arial"/>
                <w:color w:val="000000"/>
                <w:sz w:val="20"/>
              </w:rPr>
              <w:t> 10</w:t>
            </w:r>
          </w:p>
        </w:tc>
        <w:tc>
          <w:tcPr>
            <w:tcW w:w="0" w:type="auto"/>
            <w:shd w:val="clear" w:color="auto" w:fill="auto"/>
            <w:vAlign w:val="center"/>
          </w:tcPr>
          <w:p w14:paraId="1CCECB8F"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Có</w:t>
            </w:r>
          </w:p>
        </w:tc>
        <w:tc>
          <w:tcPr>
            <w:tcW w:w="0" w:type="auto"/>
            <w:shd w:val="clear" w:color="auto" w:fill="auto"/>
            <w:vAlign w:val="center"/>
          </w:tcPr>
          <w:p w14:paraId="4463F627"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rPr>
              <w:t> </w:t>
            </w:r>
          </w:p>
        </w:tc>
        <w:tc>
          <w:tcPr>
            <w:tcW w:w="0" w:type="auto"/>
            <w:shd w:val="clear" w:color="auto" w:fill="auto"/>
            <w:vAlign w:val="center"/>
          </w:tcPr>
          <w:p w14:paraId="49E721C4"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1AF7D8BA" w14:textId="31422546"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Ký hiệu của ngạch nghề nghiệp</w:t>
            </w:r>
          </w:p>
          <w:p w14:paraId="43072FC0" w14:textId="0B862BF0" w:rsidR="00120098" w:rsidRPr="00C902D4" w:rsidRDefault="000D70E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không được trùng nhau</w:t>
            </w:r>
          </w:p>
        </w:tc>
        <w:tc>
          <w:tcPr>
            <w:tcW w:w="0" w:type="auto"/>
            <w:shd w:val="clear" w:color="auto" w:fill="auto"/>
            <w:vAlign w:val="center"/>
          </w:tcPr>
          <w:p w14:paraId="05BFA089"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rPr>
              <w:t>Text box</w:t>
            </w:r>
          </w:p>
        </w:tc>
      </w:tr>
      <w:tr w:rsidR="002B4F89" w:rsidRPr="00C902D4" w14:paraId="4615DD9F" w14:textId="77777777" w:rsidTr="005B79B8">
        <w:trPr>
          <w:trHeight w:val="530"/>
        </w:trPr>
        <w:tc>
          <w:tcPr>
            <w:tcW w:w="0" w:type="auto"/>
            <w:shd w:val="clear" w:color="auto" w:fill="auto"/>
            <w:vAlign w:val="center"/>
          </w:tcPr>
          <w:p w14:paraId="419090C8" w14:textId="77777777" w:rsidR="002B4F89" w:rsidRPr="00C902D4" w:rsidRDefault="002B4F89" w:rsidP="00AF7805">
            <w:pPr>
              <w:spacing w:line="360" w:lineRule="auto"/>
              <w:jc w:val="center"/>
              <w:rPr>
                <w:rFonts w:ascii="Arial" w:hAnsi="Arial" w:cs="Arial"/>
                <w:color w:val="000000"/>
                <w:sz w:val="20"/>
                <w:lang w:eastAsia="ja-JP"/>
              </w:rPr>
            </w:pPr>
            <w:r w:rsidRPr="00C902D4">
              <w:rPr>
                <w:rFonts w:ascii="Arial" w:hAnsi="Arial" w:cs="Arial"/>
                <w:color w:val="000000"/>
                <w:sz w:val="20"/>
              </w:rPr>
              <w:t>2</w:t>
            </w:r>
          </w:p>
        </w:tc>
        <w:tc>
          <w:tcPr>
            <w:tcW w:w="0" w:type="auto"/>
            <w:shd w:val="clear" w:color="auto" w:fill="auto"/>
            <w:vAlign w:val="center"/>
          </w:tcPr>
          <w:p w14:paraId="620F2FAE" w14:textId="77777777"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rPr>
              <w:t>Tên ngạch nghề nghiệp</w:t>
            </w:r>
          </w:p>
        </w:tc>
        <w:tc>
          <w:tcPr>
            <w:tcW w:w="0" w:type="auto"/>
            <w:shd w:val="clear" w:color="auto" w:fill="auto"/>
            <w:vAlign w:val="center"/>
          </w:tcPr>
          <w:p w14:paraId="7BA51D0B"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lang w:val="vi-VN"/>
              </w:rPr>
              <w:t>Ký tự</w:t>
            </w:r>
          </w:p>
        </w:tc>
        <w:tc>
          <w:tcPr>
            <w:tcW w:w="0" w:type="auto"/>
            <w:shd w:val="clear" w:color="auto" w:fill="auto"/>
            <w:vAlign w:val="center"/>
          </w:tcPr>
          <w:p w14:paraId="08583259" w14:textId="7B163768"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255</w:t>
            </w:r>
          </w:p>
        </w:tc>
        <w:tc>
          <w:tcPr>
            <w:tcW w:w="0" w:type="auto"/>
            <w:shd w:val="clear" w:color="auto" w:fill="auto"/>
            <w:vAlign w:val="center"/>
          </w:tcPr>
          <w:p w14:paraId="3A9043D8"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lang w:val="vi-VN"/>
              </w:rPr>
              <w:t>Có</w:t>
            </w:r>
          </w:p>
        </w:tc>
        <w:tc>
          <w:tcPr>
            <w:tcW w:w="0" w:type="auto"/>
            <w:shd w:val="clear" w:color="auto" w:fill="auto"/>
            <w:vAlign w:val="center"/>
          </w:tcPr>
          <w:p w14:paraId="4B878232"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289A9201" w14:textId="77777777" w:rsidR="002B4F89" w:rsidRPr="00C902D4" w:rsidRDefault="002B4F89" w:rsidP="00AF7805">
            <w:pPr>
              <w:spacing w:line="360" w:lineRule="auto"/>
              <w:rPr>
                <w:rFonts w:ascii="Arial" w:hAnsi="Arial" w:cs="Arial"/>
                <w:color w:val="000000"/>
                <w:sz w:val="20"/>
                <w:lang w:eastAsia="ja-JP"/>
              </w:rPr>
            </w:pPr>
          </w:p>
        </w:tc>
        <w:tc>
          <w:tcPr>
            <w:tcW w:w="0" w:type="auto"/>
            <w:shd w:val="clear" w:color="auto" w:fill="auto"/>
            <w:vAlign w:val="center"/>
          </w:tcPr>
          <w:p w14:paraId="4CE00209" w14:textId="4078977E"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Tên của ngạch nghề nghiệp</w:t>
            </w:r>
          </w:p>
        </w:tc>
        <w:tc>
          <w:tcPr>
            <w:tcW w:w="0" w:type="auto"/>
            <w:shd w:val="clear" w:color="auto" w:fill="auto"/>
            <w:vAlign w:val="center"/>
          </w:tcPr>
          <w:p w14:paraId="48BAECA9" w14:textId="77777777"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rPr>
              <w:t>Text box</w:t>
            </w:r>
          </w:p>
        </w:tc>
      </w:tr>
      <w:tr w:rsidR="002B4F89" w:rsidRPr="00C902D4" w14:paraId="700B73C2" w14:textId="77777777" w:rsidTr="005B79B8">
        <w:trPr>
          <w:trHeight w:val="1335"/>
        </w:trPr>
        <w:tc>
          <w:tcPr>
            <w:tcW w:w="0" w:type="auto"/>
            <w:shd w:val="clear" w:color="auto" w:fill="auto"/>
            <w:vAlign w:val="center"/>
          </w:tcPr>
          <w:p w14:paraId="4FE3E883" w14:textId="77777777" w:rsidR="002B4F89" w:rsidRPr="00C902D4" w:rsidRDefault="002B4F89"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755BDBED" w14:textId="77777777" w:rsidR="002B4F89" w:rsidRPr="00C902D4" w:rsidRDefault="002B4F89" w:rsidP="00AF7805">
            <w:pPr>
              <w:spacing w:line="360" w:lineRule="auto"/>
              <w:rPr>
                <w:rFonts w:ascii="Arial" w:hAnsi="Arial" w:cs="Arial"/>
                <w:sz w:val="20"/>
                <w:lang w:val="vi-VN"/>
              </w:rPr>
            </w:pPr>
            <w:r w:rsidRPr="00C902D4">
              <w:rPr>
                <w:rFonts w:ascii="Arial" w:hAnsi="Arial" w:cs="Arial"/>
                <w:color w:val="000000"/>
                <w:sz w:val="20"/>
              </w:rPr>
              <w:t>Trạng thái</w:t>
            </w:r>
          </w:p>
        </w:tc>
        <w:tc>
          <w:tcPr>
            <w:tcW w:w="0" w:type="auto"/>
            <w:shd w:val="clear" w:color="auto" w:fill="auto"/>
            <w:vAlign w:val="center"/>
          </w:tcPr>
          <w:p w14:paraId="60111A57"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lang w:val="vi-VN"/>
              </w:rPr>
              <w:t>Danh sách</w:t>
            </w:r>
          </w:p>
        </w:tc>
        <w:tc>
          <w:tcPr>
            <w:tcW w:w="0" w:type="auto"/>
            <w:shd w:val="clear" w:color="auto" w:fill="auto"/>
            <w:vAlign w:val="center"/>
          </w:tcPr>
          <w:p w14:paraId="0B2C7691"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43CD4EED"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lang w:val="vi-VN"/>
              </w:rPr>
              <w:t>Có</w:t>
            </w:r>
          </w:p>
        </w:tc>
        <w:tc>
          <w:tcPr>
            <w:tcW w:w="0" w:type="auto"/>
            <w:shd w:val="clear" w:color="auto" w:fill="auto"/>
            <w:vAlign w:val="center"/>
          </w:tcPr>
          <w:p w14:paraId="3659A10E" w14:textId="77777777" w:rsidR="002B4F89" w:rsidRPr="00C902D4" w:rsidRDefault="002B4F89" w:rsidP="00AF7805">
            <w:pPr>
              <w:spacing w:line="360" w:lineRule="auto"/>
              <w:rPr>
                <w:rFonts w:ascii="Arial" w:hAnsi="Arial" w:cs="Arial"/>
                <w:color w:val="000000"/>
                <w:sz w:val="20"/>
                <w:lang w:eastAsia="ja-JP"/>
              </w:rPr>
            </w:pPr>
          </w:p>
        </w:tc>
        <w:tc>
          <w:tcPr>
            <w:tcW w:w="0" w:type="auto"/>
            <w:shd w:val="clear" w:color="auto" w:fill="auto"/>
            <w:vAlign w:val="center"/>
          </w:tcPr>
          <w:p w14:paraId="27847074"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sz w:val="20"/>
              </w:rPr>
              <w:t>Áp dụng</w:t>
            </w:r>
          </w:p>
        </w:tc>
        <w:tc>
          <w:tcPr>
            <w:tcW w:w="0" w:type="auto"/>
            <w:shd w:val="clear" w:color="auto" w:fill="auto"/>
            <w:vAlign w:val="center"/>
          </w:tcPr>
          <w:p w14:paraId="06A1C4A7" w14:textId="7A57998D"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rPr>
              <w:t xml:space="preserve">Trạng thái “Áp dụng” hoặc “Ngừng áp dụng” bản ghi </w:t>
            </w:r>
          </w:p>
        </w:tc>
        <w:tc>
          <w:tcPr>
            <w:tcW w:w="0" w:type="auto"/>
            <w:shd w:val="clear" w:color="auto" w:fill="auto"/>
            <w:vAlign w:val="center"/>
          </w:tcPr>
          <w:p w14:paraId="0701EDC6"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2B4F89" w:rsidRPr="00C902D4" w14:paraId="20EA06B0" w14:textId="77777777" w:rsidTr="005B79B8">
        <w:trPr>
          <w:trHeight w:val="80"/>
        </w:trPr>
        <w:tc>
          <w:tcPr>
            <w:tcW w:w="0" w:type="auto"/>
            <w:shd w:val="clear" w:color="auto" w:fill="auto"/>
            <w:vAlign w:val="center"/>
          </w:tcPr>
          <w:p w14:paraId="0264C77A" w14:textId="77777777" w:rsidR="002B4F89" w:rsidRPr="00C902D4" w:rsidRDefault="002B4F89"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6F45394E" w14:textId="77777777" w:rsidR="002B4F89" w:rsidRPr="00C902D4" w:rsidRDefault="002B4F89" w:rsidP="00AF7805">
            <w:pPr>
              <w:spacing w:line="360" w:lineRule="auto"/>
              <w:rPr>
                <w:rFonts w:ascii="Arial" w:hAnsi="Arial" w:cs="Arial"/>
                <w:sz w:val="20"/>
                <w:lang w:val="vi-VN"/>
              </w:rPr>
            </w:pPr>
            <w:r w:rsidRPr="00C902D4">
              <w:rPr>
                <w:rFonts w:ascii="Arial" w:hAnsi="Arial" w:cs="Arial"/>
                <w:color w:val="000000"/>
                <w:sz w:val="20"/>
              </w:rPr>
              <w:t>Ghi chú</w:t>
            </w:r>
          </w:p>
        </w:tc>
        <w:tc>
          <w:tcPr>
            <w:tcW w:w="0" w:type="auto"/>
            <w:shd w:val="clear" w:color="auto" w:fill="auto"/>
            <w:vAlign w:val="center"/>
          </w:tcPr>
          <w:p w14:paraId="4DB46910" w14:textId="77777777"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Ký tự</w:t>
            </w:r>
          </w:p>
        </w:tc>
        <w:tc>
          <w:tcPr>
            <w:tcW w:w="0" w:type="auto"/>
            <w:shd w:val="clear" w:color="auto" w:fill="auto"/>
            <w:vAlign w:val="center"/>
          </w:tcPr>
          <w:p w14:paraId="1D2F61CF" w14:textId="77777777"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3DC7F141" w14:textId="77777777"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Không</w:t>
            </w:r>
          </w:p>
        </w:tc>
        <w:tc>
          <w:tcPr>
            <w:tcW w:w="0" w:type="auto"/>
            <w:shd w:val="clear" w:color="auto" w:fill="auto"/>
            <w:vAlign w:val="center"/>
          </w:tcPr>
          <w:p w14:paraId="3A7F2726" w14:textId="77777777" w:rsidR="002B4F89" w:rsidRPr="00C902D4" w:rsidRDefault="002B4F89" w:rsidP="00AF7805">
            <w:pPr>
              <w:spacing w:line="360" w:lineRule="auto"/>
              <w:rPr>
                <w:rFonts w:ascii="Arial" w:hAnsi="Arial" w:cs="Arial"/>
                <w:color w:val="000000"/>
                <w:sz w:val="20"/>
                <w:lang w:eastAsia="ja-JP"/>
              </w:rPr>
            </w:pPr>
          </w:p>
        </w:tc>
        <w:tc>
          <w:tcPr>
            <w:tcW w:w="0" w:type="auto"/>
            <w:shd w:val="clear" w:color="auto" w:fill="auto"/>
            <w:vAlign w:val="center"/>
          </w:tcPr>
          <w:p w14:paraId="3B0DC328" w14:textId="77777777" w:rsidR="002B4F89" w:rsidRPr="00C902D4" w:rsidRDefault="002B4F89" w:rsidP="00AF7805">
            <w:pPr>
              <w:spacing w:line="360" w:lineRule="auto"/>
              <w:rPr>
                <w:rFonts w:ascii="Arial" w:hAnsi="Arial" w:cs="Arial"/>
                <w:color w:val="000000"/>
                <w:sz w:val="20"/>
                <w:lang w:val="vi-VN" w:eastAsia="ja-JP"/>
              </w:rPr>
            </w:pPr>
          </w:p>
        </w:tc>
        <w:tc>
          <w:tcPr>
            <w:tcW w:w="0" w:type="auto"/>
            <w:shd w:val="clear" w:color="auto" w:fill="auto"/>
            <w:vAlign w:val="center"/>
          </w:tcPr>
          <w:p w14:paraId="1A04B405" w14:textId="0DAA9D8D" w:rsidR="002B4F89" w:rsidRPr="00C902D4" w:rsidRDefault="002B4F89" w:rsidP="00AF7805">
            <w:pPr>
              <w:spacing w:line="360" w:lineRule="auto"/>
              <w:rPr>
                <w:rFonts w:ascii="Arial" w:hAnsi="Arial" w:cs="Arial"/>
                <w:color w:val="000000"/>
                <w:sz w:val="20"/>
                <w:lang w:eastAsia="ja-JP"/>
              </w:rPr>
            </w:pPr>
            <w:r w:rsidRPr="00C902D4">
              <w:rPr>
                <w:rFonts w:ascii="Arial" w:hAnsi="Arial" w:cs="Arial"/>
                <w:sz w:val="20"/>
              </w:rPr>
              <w:t>Mô tả thêm</w:t>
            </w:r>
          </w:p>
        </w:tc>
        <w:tc>
          <w:tcPr>
            <w:tcW w:w="0" w:type="auto"/>
            <w:shd w:val="clear" w:color="auto" w:fill="auto"/>
            <w:vAlign w:val="center"/>
          </w:tcPr>
          <w:p w14:paraId="417AD92A" w14:textId="77777777" w:rsidR="002B4F89" w:rsidRPr="00C902D4" w:rsidRDefault="002B4F89" w:rsidP="00AF7805">
            <w:pPr>
              <w:spacing w:line="360" w:lineRule="auto"/>
              <w:rPr>
                <w:rFonts w:ascii="Arial" w:hAnsi="Arial" w:cs="Arial"/>
                <w:color w:val="000000"/>
                <w:sz w:val="20"/>
                <w:lang w:val="vi-VN" w:eastAsia="ja-JP"/>
              </w:rPr>
            </w:pPr>
            <w:r w:rsidRPr="00C902D4">
              <w:rPr>
                <w:rFonts w:ascii="Arial" w:hAnsi="Arial" w:cs="Arial"/>
                <w:color w:val="000000"/>
                <w:sz w:val="20"/>
              </w:rPr>
              <w:t>Text box</w:t>
            </w:r>
          </w:p>
        </w:tc>
      </w:tr>
      <w:tr w:rsidR="002B4F89" w:rsidRPr="00C902D4" w14:paraId="5E61B306" w14:textId="77777777" w:rsidTr="005B79B8">
        <w:trPr>
          <w:trHeight w:val="80"/>
        </w:trPr>
        <w:tc>
          <w:tcPr>
            <w:tcW w:w="0" w:type="auto"/>
            <w:gridSpan w:val="9"/>
            <w:shd w:val="clear" w:color="auto" w:fill="auto"/>
            <w:vAlign w:val="center"/>
          </w:tcPr>
          <w:p w14:paraId="6EE9CE81" w14:textId="77777777" w:rsidR="002B4F89" w:rsidRPr="00C902D4" w:rsidRDefault="002B4F89" w:rsidP="00AF7805">
            <w:pPr>
              <w:spacing w:line="360" w:lineRule="auto"/>
              <w:rPr>
                <w:rFonts w:ascii="Arial" w:hAnsi="Arial" w:cs="Arial"/>
                <w:b/>
                <w:sz w:val="20"/>
              </w:rPr>
            </w:pPr>
            <w:r w:rsidRPr="00C902D4">
              <w:rPr>
                <w:rFonts w:ascii="Arial" w:hAnsi="Arial" w:cs="Arial"/>
                <w:b/>
                <w:sz w:val="20"/>
              </w:rPr>
              <w:t>Mô tả nghiệp vụ:</w:t>
            </w:r>
          </w:p>
          <w:p w14:paraId="5B1C0E69" w14:textId="25C78BED" w:rsidR="002B4F89" w:rsidRPr="00C902D4" w:rsidRDefault="002B4F89" w:rsidP="00AF7805">
            <w:pPr>
              <w:spacing w:line="360" w:lineRule="auto"/>
              <w:rPr>
                <w:rFonts w:ascii="Arial" w:hAnsi="Arial" w:cs="Arial"/>
                <w:sz w:val="20"/>
              </w:rPr>
            </w:pPr>
            <w:r w:rsidRPr="00C902D4">
              <w:rPr>
                <w:rFonts w:ascii="Arial" w:hAnsi="Arial" w:cs="Arial"/>
                <w:b/>
                <w:sz w:val="20"/>
              </w:rPr>
              <w:t xml:space="preserve"> </w:t>
            </w:r>
            <w:r w:rsidRPr="00C902D4">
              <w:rPr>
                <w:rFonts w:ascii="Arial" w:hAnsi="Arial" w:cs="Arial"/>
                <w:sz w:val="20"/>
              </w:rPr>
              <w:t>Ví dụ ngạch nghề nghiệp: 1 - Lãnh đạo, 2 - Quản lý, 3 - Chuyên viên/Chuyên gia, 4 - Nhân viên thừa hành nghiệp vụ.</w:t>
            </w:r>
          </w:p>
        </w:tc>
      </w:tr>
    </w:tbl>
    <w:p w14:paraId="4D0F4D07"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056"/>
        <w:gridCol w:w="4189"/>
        <w:gridCol w:w="2225"/>
      </w:tblGrid>
      <w:tr w:rsidR="00120098" w:rsidRPr="00C902D4" w14:paraId="1E7BDEA3" w14:textId="77777777" w:rsidTr="005B79B8">
        <w:trPr>
          <w:tblHeader/>
        </w:trPr>
        <w:tc>
          <w:tcPr>
            <w:tcW w:w="0" w:type="auto"/>
            <w:vAlign w:val="center"/>
          </w:tcPr>
          <w:p w14:paraId="5F0ADD22" w14:textId="77777777" w:rsidR="00120098" w:rsidRPr="00C902D4" w:rsidRDefault="00120098" w:rsidP="00AF7805">
            <w:pPr>
              <w:pStyle w:val="-Tiubng"/>
              <w:spacing w:before="120" w:after="120"/>
              <w:rPr>
                <w:rFonts w:cs="Arial"/>
              </w:rPr>
            </w:pPr>
            <w:r w:rsidRPr="00C902D4">
              <w:rPr>
                <w:rFonts w:cs="Arial"/>
              </w:rPr>
              <w:lastRenderedPageBreak/>
              <w:t>STT</w:t>
            </w:r>
          </w:p>
        </w:tc>
        <w:tc>
          <w:tcPr>
            <w:tcW w:w="0" w:type="auto"/>
            <w:vAlign w:val="center"/>
          </w:tcPr>
          <w:p w14:paraId="3ED24827"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2426E21A"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02BCC26F"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4087E685" w14:textId="77777777" w:rsidTr="005B79B8">
        <w:trPr>
          <w:tblHeader/>
        </w:trPr>
        <w:tc>
          <w:tcPr>
            <w:tcW w:w="0" w:type="auto"/>
            <w:vAlign w:val="center"/>
          </w:tcPr>
          <w:p w14:paraId="1118E38B"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02DE0B30" w14:textId="77777777" w:rsidR="00120098" w:rsidRPr="00C902D4" w:rsidRDefault="00120098" w:rsidP="00AF7805">
            <w:pPr>
              <w:pStyle w:val="-Thng"/>
              <w:spacing w:before="120" w:after="120"/>
              <w:ind w:firstLine="0"/>
              <w:jc w:val="left"/>
              <w:rPr>
                <w:rFonts w:cs="Arial"/>
              </w:rPr>
            </w:pPr>
            <w:r w:rsidRPr="00C902D4">
              <w:rPr>
                <w:rFonts w:cs="Arial"/>
                <w:lang w:val="en-US"/>
              </w:rPr>
              <w:t xml:space="preserve">Mã </w:t>
            </w:r>
            <w:r w:rsidRPr="00C902D4">
              <w:rPr>
                <w:rFonts w:cs="Arial"/>
                <w:color w:val="000000"/>
              </w:rPr>
              <w:t>ngạch nghề nghiệp</w:t>
            </w:r>
          </w:p>
        </w:tc>
        <w:tc>
          <w:tcPr>
            <w:tcW w:w="0" w:type="auto"/>
            <w:vAlign w:val="center"/>
          </w:tcPr>
          <w:p w14:paraId="1B5FF30D" w14:textId="48A1CF91" w:rsidR="00120098" w:rsidRPr="00C902D4" w:rsidRDefault="00227BA2" w:rsidP="00AF7805">
            <w:pPr>
              <w:pStyle w:val="-Thng"/>
              <w:spacing w:before="120" w:after="120"/>
              <w:ind w:firstLine="0"/>
              <w:jc w:val="left"/>
              <w:rPr>
                <w:rFonts w:cs="Arial"/>
              </w:rPr>
            </w:pPr>
            <w:r w:rsidRPr="00C902D4">
              <w:rPr>
                <w:rFonts w:cs="Arial"/>
              </w:rPr>
              <w:t>Hiển thị thông tin theo trường M</w:t>
            </w:r>
            <w:r w:rsidR="00120098" w:rsidRPr="00C902D4">
              <w:rPr>
                <w:rFonts w:cs="Arial"/>
              </w:rPr>
              <w:t xml:space="preserve">ã </w:t>
            </w:r>
            <w:r w:rsidR="00120098" w:rsidRPr="00C902D4">
              <w:rPr>
                <w:rFonts w:cs="Arial"/>
                <w:color w:val="000000"/>
              </w:rPr>
              <w:t>ngạch nghề nghiệp</w:t>
            </w:r>
          </w:p>
        </w:tc>
        <w:tc>
          <w:tcPr>
            <w:tcW w:w="0" w:type="auto"/>
            <w:vAlign w:val="center"/>
          </w:tcPr>
          <w:p w14:paraId="4AFBFF8F" w14:textId="23987F5E" w:rsidR="00120098" w:rsidRPr="00C902D4" w:rsidRDefault="00227BA2" w:rsidP="00AF7805">
            <w:pPr>
              <w:pStyle w:val="-Thng"/>
              <w:spacing w:before="120" w:after="120"/>
              <w:ind w:firstLine="0"/>
              <w:jc w:val="left"/>
              <w:rPr>
                <w:rFonts w:cs="Arial"/>
                <w:lang w:val="en-US"/>
              </w:rPr>
            </w:pPr>
            <w:r w:rsidRPr="00C902D4">
              <w:rPr>
                <w:rFonts w:cs="Arial"/>
                <w:lang w:val="en-US"/>
              </w:rPr>
              <w:t>Grid</w:t>
            </w:r>
          </w:p>
        </w:tc>
      </w:tr>
      <w:tr w:rsidR="00120098" w:rsidRPr="00C902D4" w14:paraId="2C23C459" w14:textId="77777777" w:rsidTr="005B79B8">
        <w:trPr>
          <w:tblHeader/>
        </w:trPr>
        <w:tc>
          <w:tcPr>
            <w:tcW w:w="0" w:type="auto"/>
            <w:vAlign w:val="center"/>
          </w:tcPr>
          <w:p w14:paraId="38A3406D" w14:textId="77777777" w:rsidR="00120098" w:rsidRPr="00C902D4" w:rsidRDefault="00120098" w:rsidP="00AF7805">
            <w:pPr>
              <w:pStyle w:val="-Thng"/>
              <w:spacing w:before="120" w:after="120"/>
              <w:ind w:firstLine="0"/>
              <w:jc w:val="center"/>
              <w:rPr>
                <w:rFonts w:cs="Arial"/>
              </w:rPr>
            </w:pPr>
            <w:r w:rsidRPr="00C902D4">
              <w:rPr>
                <w:rFonts w:cs="Arial"/>
              </w:rPr>
              <w:t>2</w:t>
            </w:r>
          </w:p>
        </w:tc>
        <w:tc>
          <w:tcPr>
            <w:tcW w:w="0" w:type="auto"/>
            <w:vAlign w:val="center"/>
          </w:tcPr>
          <w:p w14:paraId="69EB73B5" w14:textId="77777777" w:rsidR="00120098" w:rsidRPr="00C902D4" w:rsidRDefault="00120098" w:rsidP="00AF7805">
            <w:pPr>
              <w:pStyle w:val="-Thng"/>
              <w:spacing w:before="120" w:after="120"/>
              <w:ind w:firstLine="0"/>
              <w:jc w:val="left"/>
              <w:rPr>
                <w:rFonts w:cs="Arial"/>
              </w:rPr>
            </w:pPr>
            <w:r w:rsidRPr="00C902D4">
              <w:rPr>
                <w:rFonts w:cs="Arial"/>
                <w:lang w:val="en-US"/>
              </w:rPr>
              <w:t xml:space="preserve">Tên </w:t>
            </w:r>
            <w:r w:rsidRPr="00C902D4">
              <w:rPr>
                <w:rFonts w:cs="Arial"/>
                <w:color w:val="000000"/>
              </w:rPr>
              <w:t>ngạch nghề nghiệp</w:t>
            </w:r>
          </w:p>
        </w:tc>
        <w:tc>
          <w:tcPr>
            <w:tcW w:w="0" w:type="auto"/>
            <w:vAlign w:val="center"/>
          </w:tcPr>
          <w:p w14:paraId="08C2C5FE" w14:textId="073BFC7B" w:rsidR="00120098" w:rsidRPr="00C902D4" w:rsidRDefault="00120098" w:rsidP="00AF7805">
            <w:pPr>
              <w:pStyle w:val="-Thng"/>
              <w:spacing w:before="120" w:after="120"/>
              <w:ind w:firstLine="0"/>
              <w:jc w:val="left"/>
              <w:rPr>
                <w:rFonts w:cs="Arial"/>
              </w:rPr>
            </w:pPr>
            <w:r w:rsidRPr="00C902D4">
              <w:rPr>
                <w:rFonts w:cs="Arial"/>
              </w:rPr>
              <w:t xml:space="preserve">Hiển thị thông tin theo trường </w:t>
            </w:r>
            <w:r w:rsidR="00227BA2" w:rsidRPr="00C902D4">
              <w:rPr>
                <w:rFonts w:cs="Arial"/>
              </w:rPr>
              <w:t>T</w:t>
            </w:r>
            <w:r w:rsidRPr="00C902D4">
              <w:rPr>
                <w:rFonts w:cs="Arial"/>
              </w:rPr>
              <w:t xml:space="preserve">ên </w:t>
            </w:r>
            <w:r w:rsidRPr="00C902D4">
              <w:rPr>
                <w:rFonts w:cs="Arial"/>
                <w:color w:val="000000"/>
              </w:rPr>
              <w:t>ngạch nghề nghiệp</w:t>
            </w:r>
          </w:p>
        </w:tc>
        <w:tc>
          <w:tcPr>
            <w:tcW w:w="0" w:type="auto"/>
            <w:vAlign w:val="center"/>
          </w:tcPr>
          <w:p w14:paraId="33324F95" w14:textId="710039F1" w:rsidR="00120098" w:rsidRPr="00C902D4" w:rsidRDefault="00227BA2" w:rsidP="00AF7805">
            <w:pPr>
              <w:pStyle w:val="-Thng"/>
              <w:spacing w:before="120" w:after="120"/>
              <w:ind w:firstLine="0"/>
              <w:jc w:val="left"/>
              <w:rPr>
                <w:rFonts w:cs="Arial"/>
                <w:lang w:val="en-US"/>
              </w:rPr>
            </w:pPr>
            <w:r w:rsidRPr="00C902D4">
              <w:rPr>
                <w:rFonts w:cs="Arial"/>
                <w:lang w:val="en-US"/>
              </w:rPr>
              <w:t>Grid</w:t>
            </w:r>
          </w:p>
        </w:tc>
      </w:tr>
      <w:tr w:rsidR="00120098" w:rsidRPr="00C902D4" w14:paraId="5A07EE3A" w14:textId="77777777" w:rsidTr="005B79B8">
        <w:trPr>
          <w:tblHeader/>
        </w:trPr>
        <w:tc>
          <w:tcPr>
            <w:tcW w:w="0" w:type="auto"/>
            <w:vAlign w:val="center"/>
          </w:tcPr>
          <w:p w14:paraId="73304D2A" w14:textId="77777777" w:rsidR="00120098" w:rsidRPr="00C902D4" w:rsidRDefault="00120098" w:rsidP="00AF7805">
            <w:pPr>
              <w:pStyle w:val="-Thng"/>
              <w:spacing w:before="120" w:after="120"/>
              <w:ind w:firstLine="0"/>
              <w:jc w:val="center"/>
              <w:rPr>
                <w:rFonts w:cs="Arial"/>
              </w:rPr>
            </w:pPr>
            <w:r w:rsidRPr="00C902D4">
              <w:rPr>
                <w:rFonts w:cs="Arial"/>
              </w:rPr>
              <w:t>3</w:t>
            </w:r>
          </w:p>
        </w:tc>
        <w:tc>
          <w:tcPr>
            <w:tcW w:w="0" w:type="auto"/>
            <w:vAlign w:val="center"/>
          </w:tcPr>
          <w:p w14:paraId="1F0D455D"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Trạng thái</w:t>
            </w:r>
          </w:p>
        </w:tc>
        <w:tc>
          <w:tcPr>
            <w:tcW w:w="0" w:type="auto"/>
            <w:vAlign w:val="center"/>
          </w:tcPr>
          <w:p w14:paraId="5B2AB310" w14:textId="10D814F3"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Hiển thị thông tin theo trường </w:t>
            </w:r>
            <w:r w:rsidR="00227BA2" w:rsidRPr="00C902D4">
              <w:rPr>
                <w:rFonts w:cs="Arial"/>
                <w:lang w:val="en-US"/>
              </w:rPr>
              <w:t>T</w:t>
            </w:r>
            <w:r w:rsidRPr="00C902D4">
              <w:rPr>
                <w:rFonts w:cs="Arial"/>
                <w:lang w:val="en-US"/>
              </w:rPr>
              <w:t>rạng thái</w:t>
            </w:r>
          </w:p>
        </w:tc>
        <w:tc>
          <w:tcPr>
            <w:tcW w:w="0" w:type="auto"/>
            <w:vAlign w:val="center"/>
          </w:tcPr>
          <w:p w14:paraId="10244216" w14:textId="2DE206B2" w:rsidR="00120098" w:rsidRPr="00C902D4" w:rsidRDefault="00227BA2" w:rsidP="00AF7805">
            <w:pPr>
              <w:pStyle w:val="-Thng"/>
              <w:spacing w:before="120" w:after="120"/>
              <w:ind w:firstLine="0"/>
              <w:jc w:val="left"/>
              <w:rPr>
                <w:rFonts w:cs="Arial"/>
                <w:lang w:val="en-US"/>
              </w:rPr>
            </w:pPr>
            <w:r w:rsidRPr="00C902D4">
              <w:rPr>
                <w:rFonts w:cs="Arial"/>
                <w:lang w:val="en-US"/>
              </w:rPr>
              <w:t>Grid</w:t>
            </w:r>
          </w:p>
        </w:tc>
      </w:tr>
    </w:tbl>
    <w:p w14:paraId="7D4B15A9"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các ngạch nghề nghiệp</w:t>
      </w:r>
      <w:r w:rsidRPr="00C902D4">
        <w:rPr>
          <w:rFonts w:cs="Arial"/>
          <w:szCs w:val="20"/>
        </w:rPr>
        <w:t xml:space="preserve"> đã nhập vào hệ thống.</w:t>
      </w:r>
    </w:p>
    <w:p w14:paraId="448AF87E"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226BDC9B"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1EFAF031"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55"/>
        <w:gridCol w:w="7415"/>
      </w:tblGrid>
      <w:tr w:rsidR="00120098" w:rsidRPr="00C902D4" w14:paraId="0C3B8621" w14:textId="77777777" w:rsidTr="005B79B8">
        <w:trPr>
          <w:trHeight w:val="377"/>
        </w:trPr>
        <w:tc>
          <w:tcPr>
            <w:tcW w:w="0" w:type="auto"/>
            <w:vAlign w:val="center"/>
          </w:tcPr>
          <w:p w14:paraId="1BDD3F07"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11C79E00"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2053127"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13F0B963" w14:textId="77777777" w:rsidTr="005B79B8">
        <w:tc>
          <w:tcPr>
            <w:tcW w:w="0" w:type="auto"/>
            <w:vAlign w:val="center"/>
          </w:tcPr>
          <w:p w14:paraId="6295551C" w14:textId="5327A78A"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15EF0B0F" w14:textId="4C7F755E" w:rsidR="00120098" w:rsidRPr="00C902D4" w:rsidRDefault="00227BA2"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0E8809E8"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3D213A47" w14:textId="77777777" w:rsidTr="005B79B8">
        <w:tc>
          <w:tcPr>
            <w:tcW w:w="0" w:type="auto"/>
            <w:vAlign w:val="center"/>
          </w:tcPr>
          <w:p w14:paraId="1504D5F9" w14:textId="335340E9"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75915E1D" w14:textId="711D7794" w:rsidR="00120098" w:rsidRPr="00C902D4" w:rsidRDefault="00227BA2"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472B4FDD"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63A39970"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16425AD2"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0AA2EACE"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2716A360"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2A8658BE"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7F0733B5"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917478F" w14:textId="525799EB" w:rsidR="00120098"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2A3F4713" w14:textId="77777777" w:rsidTr="005B79B8">
        <w:tc>
          <w:tcPr>
            <w:tcW w:w="0" w:type="auto"/>
            <w:vAlign w:val="center"/>
          </w:tcPr>
          <w:p w14:paraId="3EC57CE6" w14:textId="1BEDF414"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39556BDB"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1D178468"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227BA2" w:rsidRPr="00C902D4" w14:paraId="430728FA" w14:textId="77777777" w:rsidTr="005B79B8">
        <w:tc>
          <w:tcPr>
            <w:tcW w:w="0" w:type="auto"/>
            <w:vAlign w:val="center"/>
          </w:tcPr>
          <w:p w14:paraId="4D69C359" w14:textId="77777777" w:rsidR="00227BA2" w:rsidRPr="00C902D4" w:rsidRDefault="00227BA2"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6D781D76" w14:textId="7DD309D8" w:rsidR="00227BA2" w:rsidRPr="00C902D4" w:rsidRDefault="00227BA2"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340F1E38" w14:textId="77777777" w:rsidR="00227BA2" w:rsidRPr="00C902D4" w:rsidRDefault="00227BA2"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227BA2" w:rsidRPr="00C902D4" w14:paraId="03AADF75" w14:textId="77777777" w:rsidTr="005B79B8">
        <w:tc>
          <w:tcPr>
            <w:tcW w:w="0" w:type="auto"/>
            <w:vAlign w:val="center"/>
          </w:tcPr>
          <w:p w14:paraId="04BBE879" w14:textId="77777777" w:rsidR="00227BA2" w:rsidRPr="00C902D4" w:rsidRDefault="00227BA2"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37D221C8" w14:textId="61F4C4CA" w:rsidR="00227BA2" w:rsidRPr="00C902D4" w:rsidRDefault="00227BA2"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1366B580" w14:textId="77777777" w:rsidR="00227BA2" w:rsidRPr="00C902D4" w:rsidRDefault="00227BA2"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664D99AF" w14:textId="77777777" w:rsidR="00227BA2" w:rsidRPr="00C902D4" w:rsidRDefault="00227BA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4A0DB287" w14:textId="77777777" w:rsidR="00227BA2" w:rsidRPr="00C902D4" w:rsidRDefault="00227BA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0A86CAB9" w14:textId="77777777" w:rsidR="00227BA2" w:rsidRPr="00C902D4" w:rsidRDefault="00227BA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701BE156" w14:textId="77777777" w:rsidR="00227BA2" w:rsidRPr="00C902D4" w:rsidRDefault="00227BA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78A0A10A" w14:textId="77777777" w:rsidR="00227BA2" w:rsidRPr="00C902D4" w:rsidRDefault="00227BA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454F0620" w14:textId="77777777" w:rsidR="00227BA2" w:rsidRPr="00C902D4" w:rsidRDefault="00227BA2"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120098" w:rsidRPr="00C902D4" w14:paraId="6D2914EB" w14:textId="77777777" w:rsidTr="005B79B8">
        <w:tc>
          <w:tcPr>
            <w:tcW w:w="0" w:type="auto"/>
            <w:vAlign w:val="center"/>
          </w:tcPr>
          <w:p w14:paraId="58966DB5" w14:textId="12B9570B"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1DFB8F60"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6B80873"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120098" w:rsidRPr="00C902D4" w14:paraId="74F5C30C" w14:textId="77777777" w:rsidTr="005B79B8">
        <w:tc>
          <w:tcPr>
            <w:tcW w:w="0" w:type="auto"/>
            <w:vAlign w:val="center"/>
          </w:tcPr>
          <w:p w14:paraId="3C19F945" w14:textId="735B9E32"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4B7CB02C"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7AB3DA0"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Chỉ </w:t>
            </w:r>
            <w:r w:rsidR="001B1206" w:rsidRPr="00C902D4">
              <w:rPr>
                <w:rFonts w:ascii="Arial" w:hAnsi="Arial" w:cs="Arial"/>
                <w:sz w:val="20"/>
                <w:lang w:val="vi-VN"/>
              </w:rPr>
              <w:t>xóa được bản ghi chưa sử dụng ở: D</w:t>
            </w:r>
            <w:r w:rsidRPr="00C902D4">
              <w:rPr>
                <w:rFonts w:ascii="Arial" w:hAnsi="Arial" w:cs="Arial"/>
                <w:sz w:val="20"/>
                <w:lang w:val="vi-VN"/>
              </w:rPr>
              <w:t>anh mục cấp bậc nghề nghiệp</w:t>
            </w:r>
            <w:r w:rsidR="001B1206" w:rsidRPr="00C902D4">
              <w:rPr>
                <w:rFonts w:ascii="Arial" w:hAnsi="Arial" w:cs="Arial"/>
                <w:sz w:val="20"/>
                <w:lang w:val="vi-VN"/>
              </w:rPr>
              <w:t>, Hồ sơ nhân viên, Quyết định, Hợp đồng lao động.</w:t>
            </w:r>
          </w:p>
          <w:p w14:paraId="5F67FA6A"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32FEA5CD"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6E2B7586"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097F553D" w14:textId="14487D89"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20098" w:rsidRPr="00C902D4" w14:paraId="2FB4FAF4" w14:textId="77777777" w:rsidTr="005B79B8">
        <w:tc>
          <w:tcPr>
            <w:tcW w:w="0" w:type="auto"/>
            <w:vAlign w:val="center"/>
          </w:tcPr>
          <w:p w14:paraId="1348A4EA" w14:textId="1CD0CF2A" w:rsidR="00120098" w:rsidRPr="00C902D4" w:rsidRDefault="00120098" w:rsidP="00AF7805">
            <w:pPr>
              <w:pStyle w:val="ListParagraph"/>
              <w:numPr>
                <w:ilvl w:val="0"/>
                <w:numId w:val="37"/>
              </w:numPr>
              <w:tabs>
                <w:tab w:val="left" w:pos="630"/>
              </w:tabs>
              <w:spacing w:after="120" w:line="360" w:lineRule="auto"/>
              <w:ind w:left="504"/>
              <w:contextualSpacing/>
              <w:jc w:val="center"/>
              <w:rPr>
                <w:rFonts w:cs="Arial"/>
                <w:sz w:val="20"/>
                <w:szCs w:val="20"/>
              </w:rPr>
            </w:pPr>
          </w:p>
        </w:tc>
        <w:tc>
          <w:tcPr>
            <w:tcW w:w="0" w:type="auto"/>
            <w:vAlign w:val="center"/>
          </w:tcPr>
          <w:p w14:paraId="64EB5ABB" w14:textId="04ADB090" w:rsidR="00120098"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34049AD7"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ngạch nghề nghiệp đã khai báo trong hệ thống.</w:t>
            </w:r>
          </w:p>
        </w:tc>
      </w:tr>
    </w:tbl>
    <w:p w14:paraId="4D0C3C1B"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14B97B4" w14:textId="33A12F9A" w:rsidR="0084241E" w:rsidRPr="00C902D4" w:rsidRDefault="002B4F8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49ABEDD4" wp14:editId="66BA2BC1">
            <wp:extent cx="5761990" cy="204809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1990" cy="2048092"/>
                    </a:xfrm>
                    <a:prstGeom prst="rect">
                      <a:avLst/>
                    </a:prstGeom>
                  </pic:spPr>
                </pic:pic>
              </a:graphicData>
            </a:graphic>
          </wp:inline>
        </w:drawing>
      </w:r>
    </w:p>
    <w:p w14:paraId="3FF146C7" w14:textId="5F36ACCE" w:rsidR="00DD34ED" w:rsidRPr="00C902D4" w:rsidRDefault="00DD34ED"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ngạch nghề nghiệp</w:t>
      </w:r>
    </w:p>
    <w:p w14:paraId="3C7BC6FF" w14:textId="3F49B0BE" w:rsidR="00120098" w:rsidRPr="00C902D4" w:rsidRDefault="00044508" w:rsidP="00AF7805">
      <w:pPr>
        <w:pStyle w:val="Heading5"/>
        <w:tabs>
          <w:tab w:val="clear" w:pos="1458"/>
          <w:tab w:val="num" w:pos="1080"/>
        </w:tabs>
        <w:spacing w:line="360" w:lineRule="auto"/>
        <w:ind w:hanging="1458"/>
        <w:rPr>
          <w:rFonts w:ascii="Arial" w:hAnsi="Arial" w:cs="Arial"/>
          <w:sz w:val="20"/>
          <w:szCs w:val="20"/>
          <w:lang w:val="vi-VN"/>
        </w:rPr>
      </w:pPr>
      <w:bookmarkStart w:id="54" w:name="_Toc500541175"/>
      <w:r w:rsidRPr="00C902D4">
        <w:rPr>
          <w:rFonts w:ascii="Arial" w:hAnsi="Arial" w:cs="Arial"/>
          <w:sz w:val="20"/>
          <w:szCs w:val="20"/>
        </w:rPr>
        <w:t>D</w:t>
      </w:r>
      <w:r w:rsidR="00120098" w:rsidRPr="00C902D4">
        <w:rPr>
          <w:rFonts w:ascii="Arial" w:hAnsi="Arial" w:cs="Arial"/>
          <w:sz w:val="20"/>
          <w:szCs w:val="20"/>
        </w:rPr>
        <w:t xml:space="preserve">anh mục </w:t>
      </w:r>
      <w:r w:rsidR="00120098" w:rsidRPr="00C902D4">
        <w:rPr>
          <w:rFonts w:ascii="Arial" w:hAnsi="Arial" w:cs="Arial"/>
          <w:sz w:val="20"/>
          <w:szCs w:val="20"/>
          <w:lang w:val="vi-VN"/>
        </w:rPr>
        <w:t>cấp bậc nghề nghiệp</w:t>
      </w:r>
      <w:bookmarkEnd w:id="54"/>
    </w:p>
    <w:p w14:paraId="68931360" w14:textId="77777777" w:rsidR="004C154E" w:rsidRPr="00C902D4" w:rsidRDefault="004C154E" w:rsidP="00AF7805">
      <w:pPr>
        <w:pStyle w:val="Heading6"/>
        <w:spacing w:line="360" w:lineRule="auto"/>
        <w:rPr>
          <w:rFonts w:ascii="Arial" w:hAnsi="Arial" w:cs="Arial"/>
          <w:sz w:val="20"/>
          <w:szCs w:val="20"/>
          <w:lang w:val="vi-VN"/>
        </w:rPr>
      </w:pPr>
      <w:r w:rsidRPr="00C902D4">
        <w:rPr>
          <w:rFonts w:ascii="Arial" w:hAnsi="Arial" w:cs="Arial"/>
          <w:sz w:val="20"/>
          <w:szCs w:val="20"/>
          <w:lang w:val="vi-VN"/>
        </w:rPr>
        <w:t>Mối quan hệ giữa các chức năng</w:t>
      </w:r>
    </w:p>
    <w:p w14:paraId="090E3514" w14:textId="77777777" w:rsidR="004C154E" w:rsidRPr="00C902D4" w:rsidRDefault="004C154E" w:rsidP="00AF7805">
      <w:pPr>
        <w:spacing w:line="360" w:lineRule="auto"/>
        <w:rPr>
          <w:rFonts w:ascii="Arial" w:hAnsi="Arial" w:cs="Arial"/>
          <w:sz w:val="20"/>
          <w:lang w:val="vi-VN"/>
        </w:rPr>
      </w:pPr>
    </w:p>
    <w:p w14:paraId="0BA5540F" w14:textId="4F1E1104" w:rsidR="008F1629" w:rsidRPr="00C902D4" w:rsidRDefault="008F1629" w:rsidP="00AF7805">
      <w:pPr>
        <w:spacing w:line="360" w:lineRule="auto"/>
        <w:rPr>
          <w:rFonts w:ascii="Arial" w:hAnsi="Arial" w:cs="Arial"/>
          <w:sz w:val="20"/>
          <w:lang w:val="vi-VN"/>
        </w:rPr>
      </w:pPr>
      <w:r w:rsidRPr="00C902D4">
        <w:rPr>
          <w:rFonts w:ascii="Arial" w:hAnsi="Arial" w:cs="Arial"/>
          <w:sz w:val="20"/>
        </w:rPr>
        <w:object w:dxaOrig="13186" w:dyaOrig="6241" w14:anchorId="5392E6B7">
          <v:shape id="_x0000_i2551" type="#_x0000_t75" style="width:453.5pt;height:214.5pt" o:ole="">
            <v:imagedata r:id="rId42" o:title=""/>
          </v:shape>
          <o:OLEObject Type="Embed" ProgID="Visio.Drawing.15" ShapeID="_x0000_i2551" DrawAspect="Content" ObjectID="_1574283820" r:id="rId43"/>
        </w:object>
      </w:r>
    </w:p>
    <w:p w14:paraId="1AB4F87F"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lang w:val="vi-VN"/>
        </w:rPr>
        <w:t>Mục đích, vai trò thực hiện, bước thực hiện</w:t>
      </w:r>
    </w:p>
    <w:p w14:paraId="2BADDF3A"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8598BA9" w14:textId="77777777" w:rsidR="00120098" w:rsidRPr="00C902D4" w:rsidRDefault="00120098" w:rsidP="00AF7805">
      <w:pPr>
        <w:pStyle w:val="atext"/>
        <w:numPr>
          <w:ilvl w:val="0"/>
          <w:numId w:val="15"/>
        </w:numPr>
        <w:spacing w:line="360" w:lineRule="auto"/>
        <w:rPr>
          <w:rFonts w:ascii="Arial" w:hAnsi="Arial" w:cs="Arial"/>
          <w:b/>
          <w:color w:val="000000" w:themeColor="text1"/>
          <w:sz w:val="20"/>
          <w:szCs w:val="20"/>
        </w:rPr>
      </w:pPr>
      <w:r w:rsidRPr="00C902D4">
        <w:rPr>
          <w:rFonts w:ascii="Arial" w:hAnsi="Arial" w:cs="Arial"/>
          <w:sz w:val="20"/>
          <w:szCs w:val="20"/>
        </w:rPr>
        <w:t>Khai báo và quản lý bộ danh mục cấp bậc nghề nghiệp của tập đoàn.</w:t>
      </w:r>
    </w:p>
    <w:p w14:paraId="2E4FB933"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3809518"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 xml:space="preserve">vào thiết lập danh mục </w:t>
      </w:r>
      <w:r w:rsidRPr="00C902D4">
        <w:rPr>
          <w:rFonts w:cs="Arial"/>
        </w:rPr>
        <w:t>cấp bậc nghề nghiệp.</w:t>
      </w:r>
    </w:p>
    <w:p w14:paraId="2DC18802" w14:textId="77777777" w:rsidR="008F1629" w:rsidRPr="00C902D4" w:rsidRDefault="008F162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48B8400" w14:textId="430BD6B0" w:rsidR="008F1629" w:rsidRPr="00C902D4" w:rsidRDefault="008F1629" w:rsidP="00AF7805">
      <w:pPr>
        <w:pStyle w:val="atext"/>
        <w:numPr>
          <w:ilvl w:val="0"/>
          <w:numId w:val="4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cấp bậc nghề nghiệp.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753E016" w14:textId="77777777" w:rsidR="008F1629" w:rsidRPr="00C902D4" w:rsidRDefault="008F1629" w:rsidP="00AF7805">
      <w:pPr>
        <w:pStyle w:val="atext"/>
        <w:numPr>
          <w:ilvl w:val="0"/>
          <w:numId w:val="4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57C87366" w14:textId="77777777" w:rsidR="008F1629" w:rsidRPr="00C902D4" w:rsidRDefault="008F1629" w:rsidP="00AF7805">
      <w:pPr>
        <w:pStyle w:val="atext"/>
        <w:numPr>
          <w:ilvl w:val="1"/>
          <w:numId w:val="4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FFFEDDE" w14:textId="77B0675D" w:rsidR="008F1629" w:rsidRPr="00C902D4" w:rsidRDefault="008F1629" w:rsidP="00AF7805">
      <w:pPr>
        <w:pStyle w:val="atext"/>
        <w:numPr>
          <w:ilvl w:val="1"/>
          <w:numId w:val="4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Lấy mẫu excel, Nhập từ excel, Chọn, Xóa, Xuất excel.</w:t>
      </w:r>
    </w:p>
    <w:p w14:paraId="3DDD9A85"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797DAF5D"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63"/>
        <w:gridCol w:w="746"/>
        <w:gridCol w:w="674"/>
        <w:gridCol w:w="816"/>
        <w:gridCol w:w="974"/>
        <w:gridCol w:w="742"/>
        <w:gridCol w:w="2182"/>
        <w:gridCol w:w="1288"/>
      </w:tblGrid>
      <w:tr w:rsidR="00120098" w:rsidRPr="00C902D4" w14:paraId="4C8337D3" w14:textId="77777777" w:rsidTr="005B79B8">
        <w:trPr>
          <w:trHeight w:val="1005"/>
          <w:tblHeader/>
        </w:trPr>
        <w:tc>
          <w:tcPr>
            <w:tcW w:w="0" w:type="auto"/>
            <w:shd w:val="clear" w:color="auto" w:fill="auto"/>
            <w:vAlign w:val="center"/>
            <w:hideMark/>
          </w:tcPr>
          <w:p w14:paraId="65BD74D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037AE2D"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6321C0EC"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20F31001"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7B9A9EA"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8B84EA7"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71AE0B92"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3CFED501"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73E4FAC"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120098" w:rsidRPr="00C902D4" w14:paraId="06AD6FED" w14:textId="77777777" w:rsidTr="005B79B8">
        <w:trPr>
          <w:trHeight w:val="772"/>
        </w:trPr>
        <w:tc>
          <w:tcPr>
            <w:tcW w:w="0" w:type="auto"/>
            <w:shd w:val="clear" w:color="auto" w:fill="auto"/>
            <w:vAlign w:val="center"/>
          </w:tcPr>
          <w:p w14:paraId="61017849"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1070722C"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Ngạch nghề nghiệp</w:t>
            </w:r>
          </w:p>
        </w:tc>
        <w:tc>
          <w:tcPr>
            <w:tcW w:w="0" w:type="auto"/>
            <w:shd w:val="clear" w:color="auto" w:fill="auto"/>
            <w:vAlign w:val="center"/>
          </w:tcPr>
          <w:p w14:paraId="44D8B9CE" w14:textId="69637B02" w:rsidR="00120098" w:rsidRPr="00C902D4" w:rsidRDefault="00A4179B"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495CFA0A" w14:textId="5D8E12C3" w:rsidR="00120098" w:rsidRPr="00C902D4" w:rsidRDefault="00A4179B" w:rsidP="00AF7805">
            <w:pPr>
              <w:spacing w:line="360" w:lineRule="auto"/>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0EF1222F"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Có</w:t>
            </w:r>
          </w:p>
        </w:tc>
        <w:tc>
          <w:tcPr>
            <w:tcW w:w="0" w:type="auto"/>
            <w:shd w:val="clear" w:color="auto" w:fill="auto"/>
            <w:vAlign w:val="center"/>
          </w:tcPr>
          <w:p w14:paraId="53B922AA"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Danh mục ngạch nghề nghiệp</w:t>
            </w:r>
          </w:p>
        </w:tc>
        <w:tc>
          <w:tcPr>
            <w:tcW w:w="0" w:type="auto"/>
            <w:shd w:val="clear" w:color="auto" w:fill="auto"/>
            <w:vAlign w:val="center"/>
          </w:tcPr>
          <w:p w14:paraId="0073B971" w14:textId="77777777" w:rsidR="00120098" w:rsidRPr="00C902D4" w:rsidRDefault="00120098" w:rsidP="00AF7805">
            <w:pPr>
              <w:spacing w:line="360" w:lineRule="auto"/>
              <w:rPr>
                <w:rFonts w:ascii="Arial" w:hAnsi="Arial" w:cs="Arial"/>
                <w:color w:val="000000"/>
                <w:sz w:val="20"/>
                <w:lang w:val="vi-VN" w:eastAsia="ja-JP"/>
              </w:rPr>
            </w:pPr>
          </w:p>
        </w:tc>
        <w:tc>
          <w:tcPr>
            <w:tcW w:w="0" w:type="auto"/>
            <w:shd w:val="clear" w:color="auto" w:fill="auto"/>
            <w:vAlign w:val="center"/>
          </w:tcPr>
          <w:p w14:paraId="399CF3E5" w14:textId="6B506772" w:rsidR="003F5204" w:rsidRPr="00C902D4" w:rsidRDefault="003F5204" w:rsidP="00AF7805">
            <w:pPr>
              <w:spacing w:line="360" w:lineRule="auto"/>
              <w:rPr>
                <w:rFonts w:ascii="Arial" w:hAnsi="Arial" w:cs="Arial"/>
                <w:sz w:val="20"/>
                <w:lang w:val="vi-VN"/>
              </w:rPr>
            </w:pPr>
            <w:r w:rsidRPr="00C902D4">
              <w:rPr>
                <w:rFonts w:ascii="Arial" w:hAnsi="Arial" w:cs="Arial"/>
                <w:color w:val="000000"/>
                <w:sz w:val="20"/>
                <w:lang w:val="vi-VN"/>
              </w:rPr>
              <w:t>Chọn một trong danh sách, hệ thống liệt kê các tham số đã được cấu hình, các tham số này tham chiếu từ danh mục ngạch nghề nghiệp</w:t>
            </w:r>
          </w:p>
          <w:p w14:paraId="554572A1" w14:textId="3CB671B8" w:rsidR="003F5204" w:rsidRPr="00C902D4" w:rsidRDefault="003F5204" w:rsidP="00AF7805">
            <w:pPr>
              <w:spacing w:line="360" w:lineRule="auto"/>
              <w:rPr>
                <w:rFonts w:ascii="Arial" w:hAnsi="Arial" w:cs="Arial"/>
                <w:sz w:val="20"/>
                <w:lang w:val="vi-VN"/>
              </w:rPr>
            </w:pPr>
            <w:r w:rsidRPr="00C902D4">
              <w:rPr>
                <w:rFonts w:ascii="Arial" w:hAnsi="Arial" w:cs="Arial"/>
                <w:sz w:val="20"/>
                <w:lang w:val="vi-VN"/>
              </w:rPr>
              <w:t xml:space="preserve">Người dùng cũng có thể click vào </w:t>
            </w:r>
            <w:r w:rsidRPr="00C902D4">
              <w:rPr>
                <w:rFonts w:ascii="Arial" w:hAnsi="Arial" w:cs="Arial"/>
                <w:color w:val="000000"/>
                <w:sz w:val="20"/>
                <w:lang w:val="vi-VN" w:eastAsia="ja-JP"/>
              </w:rPr>
              <w:t>Combobox</w:t>
            </w:r>
            <w:r w:rsidRPr="00C902D4">
              <w:rPr>
                <w:rFonts w:ascii="Arial" w:hAnsi="Arial" w:cs="Arial"/>
                <w:sz w:val="20"/>
                <w:lang w:val="vi-VN"/>
              </w:rPr>
              <w:t xml:space="preserve"> và chọn [F1]: Mở màn hình danh mục </w:t>
            </w:r>
            <w:r w:rsidRPr="00C902D4">
              <w:rPr>
                <w:rFonts w:ascii="Arial" w:hAnsi="Arial" w:cs="Arial"/>
                <w:color w:val="000000"/>
                <w:sz w:val="20"/>
                <w:lang w:val="vi-VN"/>
              </w:rPr>
              <w:t>ngạch nghề nghiệp</w:t>
            </w:r>
            <w:r w:rsidRPr="00C902D4">
              <w:rPr>
                <w:rFonts w:ascii="Arial" w:hAnsi="Arial" w:cs="Arial"/>
                <w:sz w:val="20"/>
                <w:lang w:val="vi-VN"/>
              </w:rPr>
              <w:t xml:space="preserve"> và cho phép chọn hoặc thêm mới 1 </w:t>
            </w:r>
            <w:r w:rsidRPr="00C902D4">
              <w:rPr>
                <w:rFonts w:ascii="Arial" w:hAnsi="Arial" w:cs="Arial"/>
                <w:color w:val="000000"/>
                <w:sz w:val="20"/>
                <w:lang w:val="vi-VN"/>
              </w:rPr>
              <w:t>ngạch nghề nghiệp</w:t>
            </w:r>
            <w:r w:rsidRPr="00C902D4">
              <w:rPr>
                <w:rFonts w:ascii="Arial" w:hAnsi="Arial" w:cs="Arial"/>
                <w:sz w:val="20"/>
                <w:lang w:val="vi-VN"/>
              </w:rPr>
              <w:t>.</w:t>
            </w:r>
          </w:p>
          <w:p w14:paraId="0243B33E" w14:textId="38993761" w:rsidR="00120098" w:rsidRPr="00C902D4" w:rsidRDefault="003F5204" w:rsidP="00AF7805">
            <w:pPr>
              <w:spacing w:line="360" w:lineRule="auto"/>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7A400FDC"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120098" w:rsidRPr="00C902D4" w14:paraId="6D295B11" w14:textId="77777777" w:rsidTr="005B79B8">
        <w:trPr>
          <w:trHeight w:val="530"/>
        </w:trPr>
        <w:tc>
          <w:tcPr>
            <w:tcW w:w="0" w:type="auto"/>
            <w:shd w:val="clear" w:color="auto" w:fill="auto"/>
            <w:vAlign w:val="center"/>
          </w:tcPr>
          <w:p w14:paraId="46AB8B06"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lastRenderedPageBreak/>
              <w:t>2</w:t>
            </w:r>
          </w:p>
        </w:tc>
        <w:tc>
          <w:tcPr>
            <w:tcW w:w="0" w:type="auto"/>
            <w:shd w:val="clear" w:color="auto" w:fill="auto"/>
            <w:vAlign w:val="center"/>
          </w:tcPr>
          <w:p w14:paraId="3E013A4C"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Tên cấp bậc nghề nghiệp</w:t>
            </w:r>
          </w:p>
        </w:tc>
        <w:tc>
          <w:tcPr>
            <w:tcW w:w="0" w:type="auto"/>
            <w:shd w:val="clear" w:color="auto" w:fill="auto"/>
            <w:vAlign w:val="center"/>
          </w:tcPr>
          <w:p w14:paraId="50265CA3"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Ký tự</w:t>
            </w:r>
          </w:p>
        </w:tc>
        <w:tc>
          <w:tcPr>
            <w:tcW w:w="0" w:type="auto"/>
            <w:shd w:val="clear" w:color="auto" w:fill="auto"/>
            <w:vAlign w:val="center"/>
          </w:tcPr>
          <w:p w14:paraId="6ABCA9B0" w14:textId="273F1B3C" w:rsidR="00120098" w:rsidRPr="00C902D4" w:rsidRDefault="00A4179B" w:rsidP="00AF7805">
            <w:pPr>
              <w:spacing w:line="360" w:lineRule="auto"/>
              <w:rPr>
                <w:rFonts w:ascii="Arial" w:hAnsi="Arial" w:cs="Arial"/>
                <w:color w:val="000000"/>
                <w:sz w:val="20"/>
                <w:lang w:eastAsia="ja-JP"/>
              </w:rPr>
            </w:pPr>
            <w:r w:rsidRPr="00C902D4">
              <w:rPr>
                <w:rFonts w:ascii="Arial" w:hAnsi="Arial" w:cs="Arial"/>
                <w:color w:val="000000"/>
                <w:sz w:val="20"/>
              </w:rPr>
              <w:t>255</w:t>
            </w:r>
          </w:p>
        </w:tc>
        <w:tc>
          <w:tcPr>
            <w:tcW w:w="0" w:type="auto"/>
            <w:shd w:val="clear" w:color="auto" w:fill="auto"/>
            <w:vAlign w:val="center"/>
          </w:tcPr>
          <w:p w14:paraId="62C6A1EC"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Có</w:t>
            </w:r>
          </w:p>
        </w:tc>
        <w:tc>
          <w:tcPr>
            <w:tcW w:w="0" w:type="auto"/>
            <w:shd w:val="clear" w:color="auto" w:fill="auto"/>
            <w:vAlign w:val="center"/>
          </w:tcPr>
          <w:p w14:paraId="793EC488"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78068186"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2CA3F614" w14:textId="12865FBC" w:rsidR="00120098" w:rsidRPr="00C902D4" w:rsidRDefault="002B4F89" w:rsidP="00AF7805">
            <w:pPr>
              <w:spacing w:line="360" w:lineRule="auto"/>
              <w:rPr>
                <w:rFonts w:ascii="Arial" w:hAnsi="Arial" w:cs="Arial"/>
                <w:color w:val="000000"/>
                <w:sz w:val="20"/>
                <w:lang w:eastAsia="ja-JP"/>
              </w:rPr>
            </w:pPr>
            <w:r w:rsidRPr="00C902D4">
              <w:rPr>
                <w:rFonts w:ascii="Arial" w:hAnsi="Arial" w:cs="Arial"/>
                <w:sz w:val="20"/>
              </w:rPr>
              <w:t xml:space="preserve"> Tên cấp bậc nghề nghiệp</w:t>
            </w:r>
          </w:p>
        </w:tc>
        <w:tc>
          <w:tcPr>
            <w:tcW w:w="0" w:type="auto"/>
            <w:shd w:val="clear" w:color="auto" w:fill="auto"/>
            <w:vAlign w:val="center"/>
          </w:tcPr>
          <w:p w14:paraId="2924359C"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120098" w:rsidRPr="00C902D4" w14:paraId="482FA6B5" w14:textId="77777777" w:rsidTr="005B79B8">
        <w:trPr>
          <w:trHeight w:val="1335"/>
        </w:trPr>
        <w:tc>
          <w:tcPr>
            <w:tcW w:w="0" w:type="auto"/>
            <w:shd w:val="clear" w:color="auto" w:fill="auto"/>
            <w:vAlign w:val="center"/>
          </w:tcPr>
          <w:p w14:paraId="66977A42"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5C3A2325" w14:textId="77777777" w:rsidR="00120098" w:rsidRPr="00C902D4" w:rsidRDefault="00120098" w:rsidP="00AF7805">
            <w:pPr>
              <w:spacing w:line="360" w:lineRule="auto"/>
              <w:rPr>
                <w:rFonts w:ascii="Arial" w:hAnsi="Arial" w:cs="Arial"/>
                <w:sz w:val="20"/>
              </w:rPr>
            </w:pPr>
            <w:r w:rsidRPr="00C902D4">
              <w:rPr>
                <w:rFonts w:ascii="Arial" w:hAnsi="Arial" w:cs="Arial"/>
                <w:color w:val="000000"/>
                <w:sz w:val="20"/>
              </w:rPr>
              <w:t>Mã cấp bậc nghề nghiệp</w:t>
            </w:r>
          </w:p>
        </w:tc>
        <w:tc>
          <w:tcPr>
            <w:tcW w:w="0" w:type="auto"/>
            <w:shd w:val="clear" w:color="auto" w:fill="auto"/>
            <w:vAlign w:val="center"/>
          </w:tcPr>
          <w:p w14:paraId="3D63353B"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rPr>
              <w:t>Ký tự</w:t>
            </w:r>
          </w:p>
        </w:tc>
        <w:tc>
          <w:tcPr>
            <w:tcW w:w="0" w:type="auto"/>
            <w:shd w:val="clear" w:color="auto" w:fill="auto"/>
            <w:vAlign w:val="center"/>
          </w:tcPr>
          <w:p w14:paraId="21FDFCC4" w14:textId="73788756" w:rsidR="00120098" w:rsidRPr="00C902D4" w:rsidRDefault="000D70EA" w:rsidP="00AF7805">
            <w:pPr>
              <w:spacing w:line="360" w:lineRule="auto"/>
              <w:rPr>
                <w:rFonts w:ascii="Arial" w:hAnsi="Arial" w:cs="Arial"/>
                <w:color w:val="000000"/>
                <w:sz w:val="20"/>
                <w:lang w:eastAsia="ja-JP"/>
              </w:rPr>
            </w:pPr>
            <w:r w:rsidRPr="00C902D4">
              <w:rPr>
                <w:rFonts w:ascii="Arial" w:hAnsi="Arial" w:cs="Arial"/>
                <w:color w:val="000000"/>
                <w:sz w:val="20"/>
              </w:rPr>
              <w:t>1</w:t>
            </w:r>
            <w:r w:rsidR="00A4179B" w:rsidRPr="00C902D4">
              <w:rPr>
                <w:rFonts w:ascii="Arial" w:hAnsi="Arial" w:cs="Arial"/>
                <w:color w:val="000000"/>
                <w:sz w:val="20"/>
              </w:rPr>
              <w:t>0</w:t>
            </w:r>
          </w:p>
        </w:tc>
        <w:tc>
          <w:tcPr>
            <w:tcW w:w="0" w:type="auto"/>
            <w:shd w:val="clear" w:color="auto" w:fill="auto"/>
            <w:vAlign w:val="center"/>
          </w:tcPr>
          <w:p w14:paraId="27D6A6FF"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rPr>
              <w:t>Có</w:t>
            </w:r>
          </w:p>
        </w:tc>
        <w:tc>
          <w:tcPr>
            <w:tcW w:w="0" w:type="auto"/>
            <w:shd w:val="clear" w:color="auto" w:fill="auto"/>
            <w:vAlign w:val="center"/>
          </w:tcPr>
          <w:p w14:paraId="70D15C86"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2AD7835B"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637AA99F" w14:textId="73CA30F2" w:rsidR="002B4F89" w:rsidRPr="00C902D4" w:rsidRDefault="002B4F89" w:rsidP="00AF7805">
            <w:pPr>
              <w:spacing w:line="360" w:lineRule="auto"/>
              <w:rPr>
                <w:rFonts w:ascii="Arial" w:hAnsi="Arial" w:cs="Arial"/>
                <w:color w:val="000000"/>
                <w:sz w:val="20"/>
                <w:lang w:eastAsia="ja-JP"/>
              </w:rPr>
            </w:pPr>
            <w:r w:rsidRPr="00C902D4">
              <w:rPr>
                <w:rFonts w:ascii="Arial" w:hAnsi="Arial" w:cs="Arial"/>
                <w:color w:val="000000"/>
                <w:sz w:val="20"/>
              </w:rPr>
              <w:t>Nhập mã cấp bậc nghề nghiệp</w:t>
            </w:r>
          </w:p>
          <w:p w14:paraId="28D70B82" w14:textId="1D52DB5B" w:rsidR="00120098" w:rsidRPr="00C902D4" w:rsidRDefault="000D70E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không được trùng nhau</w:t>
            </w:r>
          </w:p>
        </w:tc>
        <w:tc>
          <w:tcPr>
            <w:tcW w:w="0" w:type="auto"/>
            <w:shd w:val="clear" w:color="auto" w:fill="auto"/>
            <w:vAlign w:val="center"/>
          </w:tcPr>
          <w:p w14:paraId="5CE13EB6"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120098" w:rsidRPr="00C902D4" w14:paraId="6C40B8E9" w14:textId="77777777" w:rsidTr="005B79B8">
        <w:trPr>
          <w:trHeight w:val="80"/>
        </w:trPr>
        <w:tc>
          <w:tcPr>
            <w:tcW w:w="0" w:type="auto"/>
            <w:shd w:val="clear" w:color="auto" w:fill="auto"/>
            <w:vAlign w:val="center"/>
          </w:tcPr>
          <w:p w14:paraId="671B3861"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1A4EDE25" w14:textId="77777777" w:rsidR="00120098" w:rsidRPr="00C902D4" w:rsidRDefault="00120098"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5EAD0369"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Danh sách</w:t>
            </w:r>
          </w:p>
        </w:tc>
        <w:tc>
          <w:tcPr>
            <w:tcW w:w="0" w:type="auto"/>
            <w:shd w:val="clear" w:color="auto" w:fill="auto"/>
            <w:vAlign w:val="center"/>
          </w:tcPr>
          <w:p w14:paraId="2E68C869"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04DD21E4"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rPr>
              <w:t>Có</w:t>
            </w:r>
          </w:p>
        </w:tc>
        <w:tc>
          <w:tcPr>
            <w:tcW w:w="0" w:type="auto"/>
            <w:shd w:val="clear" w:color="auto" w:fill="auto"/>
            <w:vAlign w:val="center"/>
          </w:tcPr>
          <w:p w14:paraId="3269CEB8"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202C26BD"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sz w:val="20"/>
              </w:rPr>
              <w:t>Áp dụng</w:t>
            </w:r>
          </w:p>
        </w:tc>
        <w:tc>
          <w:tcPr>
            <w:tcW w:w="0" w:type="auto"/>
            <w:shd w:val="clear" w:color="auto" w:fill="auto"/>
            <w:vAlign w:val="center"/>
          </w:tcPr>
          <w:p w14:paraId="58D6D57C" w14:textId="77777777" w:rsidR="00120098" w:rsidRPr="00C902D4" w:rsidRDefault="00120098" w:rsidP="00AF7805">
            <w:pPr>
              <w:pStyle w:val="-bng"/>
              <w:numPr>
                <w:ilvl w:val="0"/>
                <w:numId w:val="0"/>
              </w:numPr>
              <w:spacing w:before="120" w:after="120"/>
              <w:ind w:left="34"/>
              <w:rPr>
                <w:rFonts w:cs="Arial"/>
              </w:rPr>
            </w:pPr>
            <w:r w:rsidRPr="00C902D4">
              <w:rPr>
                <w:rFonts w:cs="Arial"/>
              </w:rPr>
              <w:t xml:space="preserve">Bao gồm các trạng thái: </w:t>
            </w:r>
          </w:p>
          <w:p w14:paraId="44C8D20F" w14:textId="77777777" w:rsidR="00120098" w:rsidRPr="00C902D4" w:rsidRDefault="00120098" w:rsidP="00AF7805">
            <w:pPr>
              <w:pStyle w:val="-bng"/>
              <w:numPr>
                <w:ilvl w:val="0"/>
                <w:numId w:val="0"/>
              </w:numPr>
              <w:spacing w:before="120" w:after="120"/>
              <w:ind w:left="34"/>
              <w:rPr>
                <w:rFonts w:cs="Arial"/>
              </w:rPr>
            </w:pPr>
            <w:r w:rsidRPr="00C902D4">
              <w:rPr>
                <w:rFonts w:cs="Arial"/>
              </w:rPr>
              <w:t>+ Áp dụng</w:t>
            </w:r>
          </w:p>
          <w:p w14:paraId="672F6562"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sz w:val="20"/>
                <w:lang w:val="vi-VN"/>
              </w:rPr>
              <w:t>+ Ngừng áp dụng</w:t>
            </w:r>
          </w:p>
        </w:tc>
        <w:tc>
          <w:tcPr>
            <w:tcW w:w="0" w:type="auto"/>
            <w:shd w:val="clear" w:color="auto" w:fill="auto"/>
            <w:vAlign w:val="center"/>
          </w:tcPr>
          <w:p w14:paraId="20515BF0"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120098" w:rsidRPr="00C902D4" w14:paraId="4AE72948" w14:textId="77777777" w:rsidTr="005B79B8">
        <w:trPr>
          <w:trHeight w:val="80"/>
        </w:trPr>
        <w:tc>
          <w:tcPr>
            <w:tcW w:w="0" w:type="auto"/>
            <w:shd w:val="clear" w:color="auto" w:fill="auto"/>
            <w:vAlign w:val="center"/>
          </w:tcPr>
          <w:p w14:paraId="0A02C1BA" w14:textId="77777777" w:rsidR="00120098" w:rsidRPr="00C902D4" w:rsidRDefault="00120098"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t>5</w:t>
            </w:r>
          </w:p>
        </w:tc>
        <w:tc>
          <w:tcPr>
            <w:tcW w:w="0" w:type="auto"/>
            <w:shd w:val="clear" w:color="auto" w:fill="auto"/>
            <w:vAlign w:val="center"/>
          </w:tcPr>
          <w:p w14:paraId="26CEB272" w14:textId="47845F95" w:rsidR="00120098" w:rsidRPr="00C902D4" w:rsidRDefault="002B4F89" w:rsidP="00AF7805">
            <w:pPr>
              <w:spacing w:line="360" w:lineRule="auto"/>
              <w:rPr>
                <w:rFonts w:ascii="Arial" w:hAnsi="Arial" w:cs="Arial"/>
                <w:color w:val="000000"/>
                <w:sz w:val="20"/>
              </w:rPr>
            </w:pPr>
            <w:r w:rsidRPr="00C902D4">
              <w:rPr>
                <w:rFonts w:ascii="Arial" w:hAnsi="Arial" w:cs="Arial"/>
                <w:color w:val="000000"/>
                <w:sz w:val="20"/>
              </w:rPr>
              <w:t>Mô tả</w:t>
            </w:r>
          </w:p>
        </w:tc>
        <w:tc>
          <w:tcPr>
            <w:tcW w:w="0" w:type="auto"/>
            <w:shd w:val="clear" w:color="auto" w:fill="auto"/>
            <w:vAlign w:val="center"/>
          </w:tcPr>
          <w:p w14:paraId="62A089E4" w14:textId="77777777" w:rsidR="00120098" w:rsidRPr="00C902D4" w:rsidRDefault="00120098" w:rsidP="00AF7805">
            <w:pPr>
              <w:spacing w:line="360" w:lineRule="auto"/>
              <w:rPr>
                <w:rFonts w:ascii="Arial" w:hAnsi="Arial" w:cs="Arial"/>
                <w:color w:val="000000"/>
                <w:sz w:val="20"/>
              </w:rPr>
            </w:pPr>
            <w:r w:rsidRPr="00C902D4">
              <w:rPr>
                <w:rFonts w:ascii="Arial" w:hAnsi="Arial" w:cs="Arial"/>
                <w:color w:val="000000"/>
                <w:sz w:val="20"/>
                <w:lang w:val="vi-VN"/>
              </w:rPr>
              <w:t>Ký tự</w:t>
            </w:r>
          </w:p>
        </w:tc>
        <w:tc>
          <w:tcPr>
            <w:tcW w:w="0" w:type="auto"/>
            <w:shd w:val="clear" w:color="auto" w:fill="auto"/>
            <w:vAlign w:val="center"/>
          </w:tcPr>
          <w:p w14:paraId="43D6DECC" w14:textId="77777777" w:rsidR="00120098" w:rsidRPr="00C902D4" w:rsidRDefault="00120098" w:rsidP="00AF7805">
            <w:pPr>
              <w:spacing w:line="360" w:lineRule="auto"/>
              <w:rPr>
                <w:rFonts w:ascii="Arial" w:hAnsi="Arial" w:cs="Arial"/>
                <w:color w:val="000000"/>
                <w:sz w:val="20"/>
              </w:rPr>
            </w:pPr>
            <w:r w:rsidRPr="00C902D4">
              <w:rPr>
                <w:rFonts w:ascii="Arial" w:hAnsi="Arial" w:cs="Arial"/>
                <w:color w:val="000000"/>
                <w:sz w:val="20"/>
              </w:rPr>
              <w:t>1000</w:t>
            </w:r>
          </w:p>
        </w:tc>
        <w:tc>
          <w:tcPr>
            <w:tcW w:w="0" w:type="auto"/>
            <w:shd w:val="clear" w:color="auto" w:fill="auto"/>
            <w:vAlign w:val="center"/>
          </w:tcPr>
          <w:p w14:paraId="252E1253" w14:textId="77777777" w:rsidR="00120098" w:rsidRPr="00C902D4" w:rsidRDefault="00120098" w:rsidP="00AF7805">
            <w:pPr>
              <w:spacing w:line="360" w:lineRule="auto"/>
              <w:rPr>
                <w:rFonts w:ascii="Arial" w:hAnsi="Arial" w:cs="Arial"/>
                <w:color w:val="000000"/>
                <w:sz w:val="20"/>
                <w:lang w:val="vi-VN"/>
              </w:rPr>
            </w:pPr>
            <w:r w:rsidRPr="00C902D4">
              <w:rPr>
                <w:rFonts w:ascii="Arial" w:hAnsi="Arial" w:cs="Arial"/>
                <w:color w:val="000000"/>
                <w:sz w:val="20"/>
                <w:lang w:val="vi-VN"/>
              </w:rPr>
              <w:t>Không</w:t>
            </w:r>
          </w:p>
        </w:tc>
        <w:tc>
          <w:tcPr>
            <w:tcW w:w="0" w:type="auto"/>
            <w:shd w:val="clear" w:color="auto" w:fill="auto"/>
            <w:vAlign w:val="center"/>
          </w:tcPr>
          <w:p w14:paraId="7381C84D" w14:textId="77777777" w:rsidR="00120098" w:rsidRPr="00C902D4" w:rsidRDefault="00120098" w:rsidP="00AF7805">
            <w:pPr>
              <w:spacing w:line="360" w:lineRule="auto"/>
              <w:rPr>
                <w:rFonts w:ascii="Arial" w:hAnsi="Arial" w:cs="Arial"/>
                <w:color w:val="000000"/>
                <w:sz w:val="20"/>
                <w:lang w:eastAsia="ja-JP"/>
              </w:rPr>
            </w:pPr>
          </w:p>
        </w:tc>
        <w:tc>
          <w:tcPr>
            <w:tcW w:w="0" w:type="auto"/>
            <w:shd w:val="clear" w:color="auto" w:fill="auto"/>
            <w:vAlign w:val="center"/>
          </w:tcPr>
          <w:p w14:paraId="54EE1D1F" w14:textId="77777777" w:rsidR="00120098" w:rsidRPr="00C902D4" w:rsidRDefault="00120098" w:rsidP="00AF7805">
            <w:pPr>
              <w:spacing w:line="360" w:lineRule="auto"/>
              <w:rPr>
                <w:rFonts w:ascii="Arial" w:hAnsi="Arial" w:cs="Arial"/>
                <w:sz w:val="20"/>
              </w:rPr>
            </w:pPr>
          </w:p>
        </w:tc>
        <w:tc>
          <w:tcPr>
            <w:tcW w:w="0" w:type="auto"/>
            <w:shd w:val="clear" w:color="auto" w:fill="auto"/>
            <w:vAlign w:val="center"/>
          </w:tcPr>
          <w:p w14:paraId="4DDFFE82" w14:textId="46EB63A6" w:rsidR="00120098" w:rsidRPr="00C902D4" w:rsidRDefault="002B4F89" w:rsidP="00AF7805">
            <w:pPr>
              <w:spacing w:line="360" w:lineRule="auto"/>
              <w:ind w:left="34"/>
              <w:rPr>
                <w:rFonts w:ascii="Arial" w:hAnsi="Arial" w:cs="Arial"/>
                <w:sz w:val="20"/>
              </w:rPr>
            </w:pPr>
            <w:r w:rsidRPr="00C902D4">
              <w:rPr>
                <w:rFonts w:ascii="Arial" w:hAnsi="Arial" w:cs="Arial"/>
                <w:sz w:val="20"/>
              </w:rPr>
              <w:t>Mô tả thêm</w:t>
            </w:r>
          </w:p>
        </w:tc>
        <w:tc>
          <w:tcPr>
            <w:tcW w:w="0" w:type="auto"/>
            <w:shd w:val="clear" w:color="auto" w:fill="auto"/>
            <w:vAlign w:val="center"/>
          </w:tcPr>
          <w:p w14:paraId="2533AFAC" w14:textId="77777777" w:rsidR="00120098" w:rsidRPr="00C902D4" w:rsidRDefault="00120098" w:rsidP="00AF7805">
            <w:pPr>
              <w:spacing w:line="360" w:lineRule="auto"/>
              <w:rPr>
                <w:rFonts w:ascii="Arial" w:hAnsi="Arial" w:cs="Arial"/>
                <w:color w:val="000000"/>
                <w:sz w:val="20"/>
              </w:rPr>
            </w:pPr>
            <w:r w:rsidRPr="00C902D4">
              <w:rPr>
                <w:rFonts w:ascii="Arial" w:hAnsi="Arial" w:cs="Arial"/>
                <w:color w:val="000000"/>
                <w:sz w:val="20"/>
              </w:rPr>
              <w:t>Textbox</w:t>
            </w:r>
          </w:p>
        </w:tc>
      </w:tr>
      <w:tr w:rsidR="002B4F89" w:rsidRPr="00C902D4" w14:paraId="1A37D770" w14:textId="77777777" w:rsidTr="005B79B8">
        <w:trPr>
          <w:trHeight w:val="80"/>
        </w:trPr>
        <w:tc>
          <w:tcPr>
            <w:tcW w:w="0" w:type="auto"/>
            <w:gridSpan w:val="9"/>
            <w:shd w:val="clear" w:color="auto" w:fill="auto"/>
            <w:vAlign w:val="center"/>
          </w:tcPr>
          <w:p w14:paraId="0F73200B" w14:textId="77777777" w:rsidR="002B4F89" w:rsidRPr="00C902D4" w:rsidRDefault="002B4F89" w:rsidP="00AF7805">
            <w:pPr>
              <w:spacing w:line="360" w:lineRule="auto"/>
              <w:rPr>
                <w:rFonts w:ascii="Arial" w:hAnsi="Arial" w:cs="Arial"/>
                <w:sz w:val="20"/>
              </w:rPr>
            </w:pPr>
            <w:r w:rsidRPr="00C902D4">
              <w:rPr>
                <w:rFonts w:ascii="Arial" w:hAnsi="Arial" w:cs="Arial"/>
                <w:b/>
                <w:sz w:val="20"/>
              </w:rPr>
              <w:t>Mô tả nghiệp vụ:</w:t>
            </w:r>
          </w:p>
          <w:p w14:paraId="02874392" w14:textId="12279645" w:rsidR="002B4F89" w:rsidRPr="00C902D4" w:rsidRDefault="002B4F89" w:rsidP="00AF7805">
            <w:pPr>
              <w:spacing w:line="360" w:lineRule="auto"/>
              <w:rPr>
                <w:rFonts w:ascii="Arial" w:hAnsi="Arial" w:cs="Arial"/>
                <w:sz w:val="20"/>
              </w:rPr>
            </w:pPr>
            <w:r w:rsidRPr="00C902D4">
              <w:rPr>
                <w:rFonts w:ascii="Arial" w:hAnsi="Arial" w:cs="Arial"/>
                <w:sz w:val="20"/>
              </w:rPr>
              <w:t>Ví dụ về cấp bậc nghề nghiệp: 1 – Chuyên gia đặc biệt cao cấp, 2 – Chuyên gia cao cấp, 3 – Chuyên gia, 4 – Chuyên viên cao cấp, 5 – Chuyên viên có kinh nghiệm, 6 – Chuyên viên mới (khởi điểm).</w:t>
            </w:r>
          </w:p>
        </w:tc>
      </w:tr>
    </w:tbl>
    <w:p w14:paraId="21279A28"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3"/>
        <w:gridCol w:w="4769"/>
        <w:gridCol w:w="1848"/>
      </w:tblGrid>
      <w:tr w:rsidR="00120098" w:rsidRPr="00C902D4" w14:paraId="375CE6A8" w14:textId="77777777" w:rsidTr="005B79B8">
        <w:trPr>
          <w:tblHeader/>
        </w:trPr>
        <w:tc>
          <w:tcPr>
            <w:tcW w:w="0" w:type="auto"/>
            <w:vAlign w:val="center"/>
          </w:tcPr>
          <w:p w14:paraId="0751B2B2" w14:textId="77777777" w:rsidR="00120098" w:rsidRPr="00C902D4" w:rsidRDefault="00120098" w:rsidP="00AF7805">
            <w:pPr>
              <w:pStyle w:val="-Tiubng"/>
              <w:spacing w:before="120" w:after="120"/>
              <w:rPr>
                <w:rFonts w:cs="Arial"/>
              </w:rPr>
            </w:pPr>
            <w:r w:rsidRPr="00C902D4">
              <w:rPr>
                <w:rFonts w:cs="Arial"/>
              </w:rPr>
              <w:lastRenderedPageBreak/>
              <w:t>STT</w:t>
            </w:r>
          </w:p>
        </w:tc>
        <w:tc>
          <w:tcPr>
            <w:tcW w:w="0" w:type="auto"/>
            <w:vAlign w:val="center"/>
          </w:tcPr>
          <w:p w14:paraId="6441190C"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306ADF04"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0EFA6762"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31AD9F48" w14:textId="77777777" w:rsidTr="005B79B8">
        <w:trPr>
          <w:tblHeader/>
        </w:trPr>
        <w:tc>
          <w:tcPr>
            <w:tcW w:w="0" w:type="auto"/>
            <w:vAlign w:val="center"/>
          </w:tcPr>
          <w:p w14:paraId="02097C86"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40FACAB7" w14:textId="476A0617" w:rsidR="00120098" w:rsidRPr="00C902D4" w:rsidRDefault="00A4179B" w:rsidP="00AF7805">
            <w:pPr>
              <w:pStyle w:val="-Thng"/>
              <w:spacing w:before="120" w:after="120"/>
              <w:ind w:firstLine="0"/>
              <w:jc w:val="left"/>
              <w:rPr>
                <w:rFonts w:cs="Arial"/>
                <w:lang w:val="en-US"/>
              </w:rPr>
            </w:pPr>
            <w:r w:rsidRPr="00C902D4">
              <w:rPr>
                <w:rFonts w:cs="Arial"/>
                <w:lang w:val="en-US"/>
              </w:rPr>
              <w:t>N</w:t>
            </w:r>
            <w:r w:rsidR="00120098" w:rsidRPr="00C902D4">
              <w:rPr>
                <w:rFonts w:cs="Arial"/>
                <w:lang w:val="en-US"/>
              </w:rPr>
              <w:t>gạch nghề nghiệp</w:t>
            </w:r>
          </w:p>
        </w:tc>
        <w:tc>
          <w:tcPr>
            <w:tcW w:w="0" w:type="auto"/>
            <w:vAlign w:val="center"/>
          </w:tcPr>
          <w:p w14:paraId="703FA47F" w14:textId="1AB58CC6"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Dựa vào mã </w:t>
            </w:r>
            <w:r w:rsidR="00A4179B" w:rsidRPr="00C902D4">
              <w:rPr>
                <w:rFonts w:cs="Arial"/>
                <w:lang w:val="en-US"/>
              </w:rPr>
              <w:t>ngạch nghề nghiệp</w:t>
            </w:r>
            <w:r w:rsidRPr="00C902D4">
              <w:rPr>
                <w:rFonts w:cs="Arial"/>
                <w:lang w:val="en-US"/>
              </w:rPr>
              <w:t xml:space="preserve"> để hiển thị lên tên </w:t>
            </w:r>
            <w:r w:rsidR="00A4179B" w:rsidRPr="00C902D4">
              <w:rPr>
                <w:rFonts w:cs="Arial"/>
                <w:lang w:val="en-US"/>
              </w:rPr>
              <w:t>ngạch nghề nghiệp</w:t>
            </w:r>
            <w:r w:rsidRPr="00C902D4">
              <w:rPr>
                <w:rFonts w:cs="Arial"/>
                <w:lang w:val="en-US"/>
              </w:rPr>
              <w:t xml:space="preserve"> tương ứng</w:t>
            </w:r>
          </w:p>
        </w:tc>
        <w:tc>
          <w:tcPr>
            <w:tcW w:w="0" w:type="auto"/>
            <w:vAlign w:val="center"/>
          </w:tcPr>
          <w:p w14:paraId="5496A10F" w14:textId="133AD31D" w:rsidR="00120098" w:rsidRPr="00C902D4" w:rsidRDefault="00A4179B" w:rsidP="00AF7805">
            <w:pPr>
              <w:pStyle w:val="-Thng"/>
              <w:spacing w:before="120" w:after="120"/>
              <w:ind w:firstLine="0"/>
              <w:jc w:val="left"/>
              <w:rPr>
                <w:rFonts w:cs="Arial"/>
                <w:lang w:val="en-US"/>
              </w:rPr>
            </w:pPr>
            <w:r w:rsidRPr="00C902D4">
              <w:rPr>
                <w:rFonts w:cs="Arial"/>
                <w:lang w:val="en-US"/>
              </w:rPr>
              <w:t>Grid</w:t>
            </w:r>
          </w:p>
        </w:tc>
      </w:tr>
      <w:tr w:rsidR="00120098" w:rsidRPr="00C902D4" w14:paraId="23F0362E" w14:textId="77777777" w:rsidTr="005B79B8">
        <w:trPr>
          <w:tblHeader/>
        </w:trPr>
        <w:tc>
          <w:tcPr>
            <w:tcW w:w="0" w:type="auto"/>
            <w:vAlign w:val="center"/>
          </w:tcPr>
          <w:p w14:paraId="6CC45708"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2</w:t>
            </w:r>
          </w:p>
        </w:tc>
        <w:tc>
          <w:tcPr>
            <w:tcW w:w="0" w:type="auto"/>
            <w:vAlign w:val="center"/>
          </w:tcPr>
          <w:p w14:paraId="434BD1DB"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Mã </w:t>
            </w:r>
            <w:r w:rsidRPr="00C902D4">
              <w:rPr>
                <w:rFonts w:cs="Arial"/>
                <w:color w:val="000000"/>
              </w:rPr>
              <w:t>cấp bậc nghề nghiệp</w:t>
            </w:r>
          </w:p>
        </w:tc>
        <w:tc>
          <w:tcPr>
            <w:tcW w:w="0" w:type="auto"/>
            <w:vAlign w:val="center"/>
          </w:tcPr>
          <w:p w14:paraId="4EBE9374"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Hiển thị thông tin theo trường mã </w:t>
            </w:r>
            <w:r w:rsidRPr="00C902D4">
              <w:rPr>
                <w:rFonts w:cs="Arial"/>
                <w:color w:val="000000"/>
              </w:rPr>
              <w:t>cấp bậc nghề nghiệp</w:t>
            </w:r>
          </w:p>
        </w:tc>
        <w:tc>
          <w:tcPr>
            <w:tcW w:w="0" w:type="auto"/>
            <w:vAlign w:val="center"/>
          </w:tcPr>
          <w:p w14:paraId="002B9B44" w14:textId="6DD9215E" w:rsidR="00120098" w:rsidRPr="00C902D4" w:rsidRDefault="00A4179B" w:rsidP="00AF7805">
            <w:pPr>
              <w:pStyle w:val="-Thng"/>
              <w:spacing w:before="120" w:after="120"/>
              <w:ind w:firstLine="0"/>
              <w:jc w:val="left"/>
              <w:rPr>
                <w:rFonts w:cs="Arial"/>
                <w:lang w:val="en-US"/>
              </w:rPr>
            </w:pPr>
            <w:r w:rsidRPr="00C902D4">
              <w:rPr>
                <w:rFonts w:cs="Arial"/>
                <w:lang w:val="en-US"/>
              </w:rPr>
              <w:t>Grid</w:t>
            </w:r>
          </w:p>
        </w:tc>
      </w:tr>
      <w:tr w:rsidR="00120098" w:rsidRPr="00C902D4" w14:paraId="48CBB9C7" w14:textId="77777777" w:rsidTr="005B79B8">
        <w:trPr>
          <w:tblHeader/>
        </w:trPr>
        <w:tc>
          <w:tcPr>
            <w:tcW w:w="0" w:type="auto"/>
            <w:vAlign w:val="center"/>
          </w:tcPr>
          <w:p w14:paraId="515B3836"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3</w:t>
            </w:r>
          </w:p>
        </w:tc>
        <w:tc>
          <w:tcPr>
            <w:tcW w:w="0" w:type="auto"/>
            <w:vAlign w:val="center"/>
          </w:tcPr>
          <w:p w14:paraId="33884C01"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Tên </w:t>
            </w:r>
            <w:r w:rsidRPr="00C902D4">
              <w:rPr>
                <w:rFonts w:cs="Arial"/>
                <w:color w:val="000000"/>
              </w:rPr>
              <w:t>cấp bậc nghề nghiệp</w:t>
            </w:r>
          </w:p>
        </w:tc>
        <w:tc>
          <w:tcPr>
            <w:tcW w:w="0" w:type="auto"/>
            <w:vAlign w:val="center"/>
          </w:tcPr>
          <w:p w14:paraId="0ED89AC8"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Hiển thị thông tin theo trường tên </w:t>
            </w:r>
            <w:r w:rsidRPr="00C902D4">
              <w:rPr>
                <w:rFonts w:cs="Arial"/>
                <w:color w:val="000000"/>
              </w:rPr>
              <w:t>cấp bậc nghề nghiệp</w:t>
            </w:r>
          </w:p>
        </w:tc>
        <w:tc>
          <w:tcPr>
            <w:tcW w:w="0" w:type="auto"/>
            <w:vAlign w:val="center"/>
          </w:tcPr>
          <w:p w14:paraId="26B6AB06" w14:textId="2355803C" w:rsidR="00120098" w:rsidRPr="00C902D4" w:rsidRDefault="00A4179B" w:rsidP="00AF7805">
            <w:pPr>
              <w:pStyle w:val="-Thng"/>
              <w:spacing w:before="120" w:after="120"/>
              <w:ind w:firstLine="0"/>
              <w:jc w:val="left"/>
              <w:rPr>
                <w:rFonts w:cs="Arial"/>
                <w:lang w:val="en-US"/>
              </w:rPr>
            </w:pPr>
            <w:r w:rsidRPr="00C902D4">
              <w:rPr>
                <w:rFonts w:cs="Arial"/>
                <w:lang w:val="en-US"/>
              </w:rPr>
              <w:t>Grid</w:t>
            </w:r>
          </w:p>
        </w:tc>
      </w:tr>
      <w:tr w:rsidR="00120098" w:rsidRPr="00C902D4" w14:paraId="45BF3422" w14:textId="77777777" w:rsidTr="005B79B8">
        <w:trPr>
          <w:tblHeader/>
        </w:trPr>
        <w:tc>
          <w:tcPr>
            <w:tcW w:w="0" w:type="auto"/>
            <w:vAlign w:val="center"/>
          </w:tcPr>
          <w:p w14:paraId="4AA2F4C3" w14:textId="77777777" w:rsidR="00120098" w:rsidRPr="00C902D4" w:rsidRDefault="00120098" w:rsidP="00AF7805">
            <w:pPr>
              <w:pStyle w:val="-Thng"/>
              <w:spacing w:before="120" w:after="120"/>
              <w:ind w:firstLine="0"/>
              <w:jc w:val="center"/>
              <w:rPr>
                <w:rFonts w:cs="Arial"/>
              </w:rPr>
            </w:pPr>
            <w:r w:rsidRPr="00C902D4">
              <w:rPr>
                <w:rFonts w:cs="Arial"/>
              </w:rPr>
              <w:t>4</w:t>
            </w:r>
          </w:p>
        </w:tc>
        <w:tc>
          <w:tcPr>
            <w:tcW w:w="0" w:type="auto"/>
            <w:vAlign w:val="center"/>
          </w:tcPr>
          <w:p w14:paraId="6894C523"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Trạng thái</w:t>
            </w:r>
          </w:p>
        </w:tc>
        <w:tc>
          <w:tcPr>
            <w:tcW w:w="0" w:type="auto"/>
            <w:vAlign w:val="center"/>
          </w:tcPr>
          <w:p w14:paraId="2E5BC9ED"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thông tin theo trường trạng thái</w:t>
            </w:r>
          </w:p>
        </w:tc>
        <w:tc>
          <w:tcPr>
            <w:tcW w:w="0" w:type="auto"/>
            <w:vAlign w:val="center"/>
          </w:tcPr>
          <w:p w14:paraId="125E4664" w14:textId="09FF63AA" w:rsidR="00120098" w:rsidRPr="00C902D4" w:rsidRDefault="00A4179B" w:rsidP="00AF7805">
            <w:pPr>
              <w:pStyle w:val="-Thng"/>
              <w:spacing w:before="120" w:after="120"/>
              <w:ind w:firstLine="0"/>
              <w:jc w:val="left"/>
              <w:rPr>
                <w:rFonts w:cs="Arial"/>
                <w:lang w:val="en-US"/>
              </w:rPr>
            </w:pPr>
            <w:r w:rsidRPr="00C902D4">
              <w:rPr>
                <w:rFonts w:cs="Arial"/>
                <w:lang w:val="en-US"/>
              </w:rPr>
              <w:t>Grid</w:t>
            </w:r>
          </w:p>
        </w:tc>
      </w:tr>
    </w:tbl>
    <w:p w14:paraId="533FD2F8"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các cấp bậc nghề nghiệp</w:t>
      </w:r>
      <w:r w:rsidRPr="00C902D4">
        <w:rPr>
          <w:rFonts w:cs="Arial"/>
          <w:szCs w:val="20"/>
        </w:rPr>
        <w:t xml:space="preserve"> đã nhập vào hệ thống.</w:t>
      </w:r>
    </w:p>
    <w:p w14:paraId="528D4D08"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11D11D0D"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1E5439D7"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97"/>
        <w:gridCol w:w="7373"/>
      </w:tblGrid>
      <w:tr w:rsidR="00120098" w:rsidRPr="00C902D4" w14:paraId="3723D2BC" w14:textId="77777777" w:rsidTr="005B79B8">
        <w:trPr>
          <w:trHeight w:val="377"/>
        </w:trPr>
        <w:tc>
          <w:tcPr>
            <w:tcW w:w="0" w:type="auto"/>
            <w:vAlign w:val="center"/>
          </w:tcPr>
          <w:p w14:paraId="203BB6D6"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2DE1FF64"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520F7C63"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2214D2BD" w14:textId="77777777" w:rsidTr="005B79B8">
        <w:tc>
          <w:tcPr>
            <w:tcW w:w="0" w:type="auto"/>
            <w:vAlign w:val="center"/>
          </w:tcPr>
          <w:p w14:paraId="745837EE" w14:textId="418CD4AD"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7766AA28" w14:textId="43199450" w:rsidR="00120098" w:rsidRPr="00C902D4" w:rsidRDefault="00380311"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389AB4BF"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4F54D1F7" w14:textId="77777777" w:rsidTr="005B79B8">
        <w:tc>
          <w:tcPr>
            <w:tcW w:w="0" w:type="auto"/>
            <w:vAlign w:val="center"/>
          </w:tcPr>
          <w:p w14:paraId="13E55DDA" w14:textId="52C7D541"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614E28B8" w14:textId="2D676F25" w:rsidR="00120098" w:rsidRPr="00C902D4" w:rsidRDefault="00380311"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34A9CCFF"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712A1DB6"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77C2CF77"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079E0E48"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559691FC"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0C6B425F"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9DDF77A"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12CFF774" w14:textId="236BC94E" w:rsidR="00120098"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2E915655" w14:textId="77777777" w:rsidTr="005B79B8">
        <w:tc>
          <w:tcPr>
            <w:tcW w:w="0" w:type="auto"/>
            <w:vAlign w:val="center"/>
          </w:tcPr>
          <w:p w14:paraId="0407CCBF" w14:textId="574CF860"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3A4670F6"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3B686256"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380311" w:rsidRPr="00C902D4" w14:paraId="1954B391" w14:textId="77777777" w:rsidTr="005B79B8">
        <w:tc>
          <w:tcPr>
            <w:tcW w:w="0" w:type="auto"/>
            <w:vAlign w:val="center"/>
          </w:tcPr>
          <w:p w14:paraId="5C571943" w14:textId="77777777" w:rsidR="00380311" w:rsidRPr="00C902D4" w:rsidRDefault="00380311"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14710CAA" w14:textId="2A3A6FF7" w:rsidR="00380311" w:rsidRPr="00C902D4" w:rsidRDefault="00380311"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4FFF89C2" w14:textId="77777777" w:rsidR="00380311" w:rsidRPr="00C902D4" w:rsidRDefault="00380311"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380311" w:rsidRPr="00C902D4" w14:paraId="6BCF361D" w14:textId="77777777" w:rsidTr="005B79B8">
        <w:tc>
          <w:tcPr>
            <w:tcW w:w="0" w:type="auto"/>
            <w:vAlign w:val="center"/>
          </w:tcPr>
          <w:p w14:paraId="61797E37" w14:textId="77777777" w:rsidR="00380311" w:rsidRPr="00C902D4" w:rsidRDefault="00380311"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0CEBFB32" w14:textId="67CC0FAE" w:rsidR="00380311" w:rsidRPr="00C902D4" w:rsidRDefault="00380311"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54106044" w14:textId="77777777" w:rsidR="00380311" w:rsidRPr="00C902D4" w:rsidRDefault="00380311"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1349E5E6" w14:textId="77777777" w:rsidR="00380311" w:rsidRPr="00C902D4" w:rsidRDefault="0038031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15057030" w14:textId="77777777" w:rsidR="00380311" w:rsidRPr="00C902D4" w:rsidRDefault="0038031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0CADADCB" w14:textId="77777777" w:rsidR="00380311" w:rsidRPr="00C902D4" w:rsidRDefault="0038031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7DF0FBBD" w14:textId="77777777" w:rsidR="00380311" w:rsidRPr="00C902D4" w:rsidRDefault="0038031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20F68E4E" w14:textId="77777777" w:rsidR="00380311" w:rsidRPr="00C902D4" w:rsidRDefault="0038031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2DBDF791" w14:textId="77777777" w:rsidR="00380311" w:rsidRPr="00C902D4" w:rsidRDefault="0038031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120098" w:rsidRPr="00C902D4" w14:paraId="41DD7027" w14:textId="77777777" w:rsidTr="005B79B8">
        <w:tc>
          <w:tcPr>
            <w:tcW w:w="0" w:type="auto"/>
            <w:vAlign w:val="center"/>
          </w:tcPr>
          <w:p w14:paraId="18A9D399" w14:textId="3EE16BF1"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46274A75"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6C6034FB"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120098" w:rsidRPr="00C902D4" w14:paraId="0D579A28" w14:textId="77777777" w:rsidTr="005B79B8">
        <w:tc>
          <w:tcPr>
            <w:tcW w:w="0" w:type="auto"/>
            <w:vAlign w:val="center"/>
          </w:tcPr>
          <w:p w14:paraId="54E99C41" w14:textId="0000FA09"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211C42A1"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2EB3951F"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chọn xóa 1 bản ghi danh mục. Chỉ xóa được bản ghi chưa sử dụng ở</w:t>
            </w:r>
            <w:r w:rsidR="00380311" w:rsidRPr="00C902D4">
              <w:rPr>
                <w:rFonts w:ascii="Arial" w:hAnsi="Arial" w:cs="Arial"/>
                <w:sz w:val="20"/>
                <w:lang w:val="vi-VN"/>
              </w:rPr>
              <w:t>:</w:t>
            </w:r>
            <w:r w:rsidRPr="00C902D4">
              <w:rPr>
                <w:rFonts w:ascii="Arial" w:hAnsi="Arial" w:cs="Arial"/>
                <w:sz w:val="20"/>
                <w:lang w:val="vi-VN"/>
              </w:rPr>
              <w:t xml:space="preserve"> </w:t>
            </w:r>
            <w:r w:rsidR="00380311" w:rsidRPr="00C902D4">
              <w:rPr>
                <w:rFonts w:ascii="Arial" w:hAnsi="Arial" w:cs="Arial"/>
                <w:sz w:val="20"/>
                <w:lang w:val="vi-VN"/>
              </w:rPr>
              <w:t>D</w:t>
            </w:r>
            <w:r w:rsidRPr="00C902D4">
              <w:rPr>
                <w:rFonts w:ascii="Arial" w:hAnsi="Arial" w:cs="Arial"/>
                <w:sz w:val="20"/>
                <w:lang w:val="vi-VN"/>
              </w:rPr>
              <w:t>anh mục vị trí chức danh</w:t>
            </w:r>
            <w:r w:rsidR="00380311" w:rsidRPr="00C902D4">
              <w:rPr>
                <w:rFonts w:ascii="Arial" w:hAnsi="Arial" w:cs="Arial"/>
                <w:sz w:val="20"/>
                <w:lang w:val="vi-VN"/>
              </w:rPr>
              <w:t xml:space="preserve"> và ở</w:t>
            </w:r>
            <w:r w:rsidR="00B21196" w:rsidRPr="00C902D4">
              <w:rPr>
                <w:rFonts w:ascii="Arial" w:hAnsi="Arial" w:cs="Arial"/>
                <w:sz w:val="20"/>
                <w:lang w:val="vi-VN"/>
              </w:rPr>
              <w:t xml:space="preserve"> các chức năng</w:t>
            </w:r>
            <w:r w:rsidR="00380311" w:rsidRPr="00C902D4">
              <w:rPr>
                <w:rFonts w:ascii="Arial" w:hAnsi="Arial" w:cs="Arial"/>
                <w:sz w:val="20"/>
                <w:lang w:val="vi-VN"/>
              </w:rPr>
              <w:t xml:space="preserve"> nghiệp vụ.</w:t>
            </w:r>
          </w:p>
          <w:p w14:paraId="3A6CA559"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75100E10"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03F867A3"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5434EC3C" w14:textId="6BAC9A60"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20098" w:rsidRPr="00C902D4" w14:paraId="0FC39CE1" w14:textId="77777777" w:rsidTr="005B79B8">
        <w:tc>
          <w:tcPr>
            <w:tcW w:w="0" w:type="auto"/>
            <w:vAlign w:val="center"/>
          </w:tcPr>
          <w:p w14:paraId="74C1BAA2" w14:textId="4084E57D" w:rsidR="00120098" w:rsidRPr="00C902D4" w:rsidRDefault="00120098" w:rsidP="00AF7805">
            <w:pPr>
              <w:pStyle w:val="ListParagraph"/>
              <w:numPr>
                <w:ilvl w:val="0"/>
                <w:numId w:val="38"/>
              </w:numPr>
              <w:tabs>
                <w:tab w:val="left" w:pos="630"/>
              </w:tabs>
              <w:spacing w:after="120" w:line="360" w:lineRule="auto"/>
              <w:ind w:left="504"/>
              <w:contextualSpacing/>
              <w:jc w:val="center"/>
              <w:rPr>
                <w:rFonts w:cs="Arial"/>
                <w:sz w:val="20"/>
                <w:szCs w:val="20"/>
              </w:rPr>
            </w:pPr>
          </w:p>
        </w:tc>
        <w:tc>
          <w:tcPr>
            <w:tcW w:w="0" w:type="auto"/>
            <w:vAlign w:val="center"/>
          </w:tcPr>
          <w:p w14:paraId="4721CB58" w14:textId="41CBF0D6" w:rsidR="00120098"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7682B76C"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cấp bậc nghề nghiệp đã khai báo trong hệ thống.</w:t>
            </w:r>
          </w:p>
        </w:tc>
      </w:tr>
    </w:tbl>
    <w:p w14:paraId="5E6613EA"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1AE22904" w14:textId="64737952" w:rsidR="00DF4407" w:rsidRPr="00C902D4" w:rsidRDefault="002B4F8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3D0238C6" wp14:editId="5F1C1A70">
            <wp:extent cx="5761990" cy="20216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1990" cy="2021621"/>
                    </a:xfrm>
                    <a:prstGeom prst="rect">
                      <a:avLst/>
                    </a:prstGeom>
                  </pic:spPr>
                </pic:pic>
              </a:graphicData>
            </a:graphic>
          </wp:inline>
        </w:drawing>
      </w:r>
    </w:p>
    <w:p w14:paraId="457A482E" w14:textId="6CB203CF" w:rsidR="008F1629" w:rsidRPr="00C902D4" w:rsidRDefault="008F162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cấp bậc nghề nghiệp</w:t>
      </w:r>
    </w:p>
    <w:p w14:paraId="440F2EDE" w14:textId="5BA2D581" w:rsidR="00120098" w:rsidRPr="00C902D4" w:rsidRDefault="00E671EA" w:rsidP="00AF7805">
      <w:pPr>
        <w:pStyle w:val="Heading5"/>
        <w:tabs>
          <w:tab w:val="clear" w:pos="1458"/>
          <w:tab w:val="num" w:pos="1080"/>
        </w:tabs>
        <w:spacing w:line="360" w:lineRule="auto"/>
        <w:ind w:hanging="1458"/>
        <w:rPr>
          <w:rFonts w:ascii="Arial" w:hAnsi="Arial" w:cs="Arial"/>
          <w:sz w:val="20"/>
          <w:szCs w:val="20"/>
        </w:rPr>
      </w:pPr>
      <w:bookmarkStart w:id="55" w:name="_Toc500541176"/>
      <w:r w:rsidRPr="00C902D4">
        <w:rPr>
          <w:rFonts w:ascii="Arial" w:hAnsi="Arial" w:cs="Arial"/>
          <w:sz w:val="20"/>
          <w:szCs w:val="20"/>
        </w:rPr>
        <w:t>D</w:t>
      </w:r>
      <w:r w:rsidR="00120098" w:rsidRPr="00C902D4">
        <w:rPr>
          <w:rFonts w:ascii="Arial" w:hAnsi="Arial" w:cs="Arial"/>
          <w:sz w:val="20"/>
          <w:szCs w:val="20"/>
        </w:rPr>
        <w:t xml:space="preserve">anh mục </w:t>
      </w:r>
      <w:r w:rsidR="00120098" w:rsidRPr="00C902D4">
        <w:rPr>
          <w:rFonts w:ascii="Arial" w:hAnsi="Arial" w:cs="Arial"/>
          <w:sz w:val="20"/>
          <w:szCs w:val="20"/>
          <w:lang w:val="vi-VN"/>
        </w:rPr>
        <w:t>vị trí chức danh</w:t>
      </w:r>
      <w:bookmarkEnd w:id="55"/>
    </w:p>
    <w:p w14:paraId="4BBF5F5D" w14:textId="04DE8091"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6F6F199" w14:textId="17C23F19" w:rsidR="002C784C" w:rsidRPr="00C902D4" w:rsidRDefault="002C784C" w:rsidP="00AF7805">
      <w:pPr>
        <w:spacing w:line="360" w:lineRule="auto"/>
        <w:rPr>
          <w:rFonts w:ascii="Arial" w:hAnsi="Arial" w:cs="Arial"/>
          <w:sz w:val="20"/>
        </w:rPr>
      </w:pPr>
      <w:r w:rsidRPr="00C902D4">
        <w:rPr>
          <w:rFonts w:ascii="Arial" w:hAnsi="Arial" w:cs="Arial"/>
          <w:sz w:val="20"/>
        </w:rPr>
        <w:object w:dxaOrig="13186" w:dyaOrig="6615" w14:anchorId="3D473BF5">
          <v:shape id="_x0000_i2552" type="#_x0000_t75" style="width:453.5pt;height:227pt" o:ole="">
            <v:imagedata r:id="rId45" o:title=""/>
          </v:shape>
          <o:OLEObject Type="Embed" ProgID="Visio.Drawing.15" ShapeID="_x0000_i2552" DrawAspect="Content" ObjectID="_1574283821" r:id="rId46"/>
        </w:object>
      </w:r>
    </w:p>
    <w:p w14:paraId="07BA570B"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2A9F5D3"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D48554E" w14:textId="77777777" w:rsidR="00120098" w:rsidRPr="00C902D4" w:rsidRDefault="00120098" w:rsidP="00AF7805">
      <w:pPr>
        <w:pStyle w:val="atext"/>
        <w:numPr>
          <w:ilvl w:val="0"/>
          <w:numId w:val="15"/>
        </w:numPr>
        <w:spacing w:line="360" w:lineRule="auto"/>
        <w:rPr>
          <w:rFonts w:ascii="Arial" w:hAnsi="Arial" w:cs="Arial"/>
          <w:b/>
          <w:color w:val="000000" w:themeColor="text1"/>
          <w:sz w:val="20"/>
          <w:szCs w:val="20"/>
        </w:rPr>
      </w:pPr>
      <w:r w:rsidRPr="00C902D4">
        <w:rPr>
          <w:rFonts w:ascii="Arial" w:hAnsi="Arial" w:cs="Arial"/>
          <w:sz w:val="20"/>
          <w:szCs w:val="20"/>
        </w:rPr>
        <w:t>Khai báo và quản lý bộ danh mục vị trí chức danh của tập đoàn.</w:t>
      </w:r>
    </w:p>
    <w:p w14:paraId="7AFD46E8"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1962D9D"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 xml:space="preserve">vào thiết lập danh mục </w:t>
      </w:r>
      <w:r w:rsidRPr="00C902D4">
        <w:rPr>
          <w:rFonts w:cs="Arial"/>
        </w:rPr>
        <w:t>vị trí chức danh</w:t>
      </w:r>
      <w:r w:rsidRPr="00C902D4">
        <w:rPr>
          <w:rFonts w:cs="Arial"/>
          <w:lang w:val="en-US"/>
        </w:rPr>
        <w:t>.</w:t>
      </w:r>
    </w:p>
    <w:p w14:paraId="341B9E32" w14:textId="77777777" w:rsidR="002C784C" w:rsidRPr="00C902D4" w:rsidRDefault="002C784C"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2290BBE8" w14:textId="75949C28" w:rsidR="002C784C" w:rsidRPr="00C902D4" w:rsidRDefault="002C784C" w:rsidP="00AF7805">
      <w:pPr>
        <w:pStyle w:val="atext"/>
        <w:numPr>
          <w:ilvl w:val="0"/>
          <w:numId w:val="46"/>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vị trí chức danh.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58581A8" w14:textId="77777777" w:rsidR="002C784C" w:rsidRPr="00C902D4" w:rsidRDefault="002C784C" w:rsidP="00AF7805">
      <w:pPr>
        <w:pStyle w:val="atext"/>
        <w:numPr>
          <w:ilvl w:val="0"/>
          <w:numId w:val="46"/>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2:</w:t>
      </w:r>
      <w:r w:rsidRPr="00C902D4">
        <w:rPr>
          <w:rFonts w:ascii="Arial" w:hAnsi="Arial" w:cs="Arial"/>
          <w:color w:val="000000" w:themeColor="text1"/>
          <w:sz w:val="20"/>
          <w:szCs w:val="20"/>
        </w:rPr>
        <w:t xml:space="preserve"> Người dùng thực hiện thao tác tại vùng nhập thông tin. </w:t>
      </w:r>
    </w:p>
    <w:p w14:paraId="0DCBE3B9" w14:textId="77777777" w:rsidR="002C784C" w:rsidRPr="00C902D4" w:rsidRDefault="002C784C" w:rsidP="00AF7805">
      <w:pPr>
        <w:pStyle w:val="atext"/>
        <w:numPr>
          <w:ilvl w:val="1"/>
          <w:numId w:val="46"/>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1EBF3F1" w14:textId="58ED3528" w:rsidR="002C784C" w:rsidRPr="00C902D4" w:rsidRDefault="002C784C" w:rsidP="00AF7805">
      <w:pPr>
        <w:pStyle w:val="atext"/>
        <w:numPr>
          <w:ilvl w:val="1"/>
          <w:numId w:val="46"/>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Lấy mẫu excel, Nhập từ excel, Chọn, Xóa, Phê duyệt, Xuất excel.</w:t>
      </w:r>
    </w:p>
    <w:p w14:paraId="07ED8EA1"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3F855B6E"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10" w:type="dxa"/>
        <w:tblLook w:val="04A0" w:firstRow="1" w:lastRow="0" w:firstColumn="1" w:lastColumn="0" w:noHBand="0" w:noVBand="1"/>
      </w:tblPr>
      <w:tblGrid>
        <w:gridCol w:w="595"/>
        <w:gridCol w:w="1033"/>
        <w:gridCol w:w="745"/>
        <w:gridCol w:w="673"/>
        <w:gridCol w:w="815"/>
        <w:gridCol w:w="1020"/>
        <w:gridCol w:w="739"/>
        <w:gridCol w:w="2170"/>
        <w:gridCol w:w="1284"/>
      </w:tblGrid>
      <w:tr w:rsidR="00120098" w:rsidRPr="00C902D4" w14:paraId="1FC52F9F" w14:textId="77777777" w:rsidTr="005B79B8">
        <w:trPr>
          <w:trHeight w:val="1005"/>
          <w:tblHead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A11537D"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5BCDC06"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517E2A"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661DCA4"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35A28B6"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4D8C39A"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AD4E3F4"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439EEE5"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D8E865B"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120098" w:rsidRPr="00C902D4" w14:paraId="1D1DD74B" w14:textId="77777777" w:rsidTr="005B79B8">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C0A314"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B3D1891" w14:textId="7069C000" w:rsidR="00120098" w:rsidRPr="00C902D4" w:rsidRDefault="0048344A" w:rsidP="00AF7805">
            <w:pPr>
              <w:spacing w:line="360" w:lineRule="auto"/>
              <w:rPr>
                <w:rFonts w:ascii="Arial" w:hAnsi="Arial" w:cs="Arial"/>
                <w:color w:val="000000"/>
                <w:sz w:val="20"/>
                <w:lang w:eastAsia="ja-JP"/>
              </w:rPr>
            </w:pPr>
            <w:r w:rsidRPr="00C902D4">
              <w:rPr>
                <w:rFonts w:ascii="Arial" w:hAnsi="Arial" w:cs="Arial"/>
                <w:sz w:val="20"/>
              </w:rPr>
              <w:t>Ngành nghề</w:t>
            </w:r>
          </w:p>
        </w:tc>
        <w:tc>
          <w:tcPr>
            <w:tcW w:w="0" w:type="auto"/>
            <w:tcBorders>
              <w:top w:val="single" w:sz="4" w:space="0" w:color="auto"/>
              <w:left w:val="nil"/>
              <w:bottom w:val="single" w:sz="4" w:space="0" w:color="auto"/>
              <w:right w:val="single" w:sz="4" w:space="0" w:color="auto"/>
            </w:tcBorders>
            <w:shd w:val="clear" w:color="auto" w:fill="auto"/>
            <w:vAlign w:val="center"/>
          </w:tcPr>
          <w:p w14:paraId="71E47EDD" w14:textId="26000A4E"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5E3DECA" w14:textId="6A930FA3"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1E6EAFC"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2D1AC33"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mục ngành nghề</w:t>
            </w:r>
          </w:p>
        </w:tc>
        <w:tc>
          <w:tcPr>
            <w:tcW w:w="0" w:type="auto"/>
            <w:tcBorders>
              <w:top w:val="single" w:sz="4" w:space="0" w:color="auto"/>
              <w:left w:val="nil"/>
              <w:bottom w:val="single" w:sz="4" w:space="0" w:color="auto"/>
              <w:right w:val="single" w:sz="4" w:space="0" w:color="auto"/>
            </w:tcBorders>
            <w:shd w:val="clear" w:color="auto" w:fill="auto"/>
            <w:vAlign w:val="center"/>
          </w:tcPr>
          <w:p w14:paraId="00C7F4AD"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B05203F" w14:textId="0DC75A19" w:rsidR="003F5204" w:rsidRPr="00C902D4" w:rsidRDefault="003F5204"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val="vi-VN" w:eastAsia="ja-JP"/>
              </w:rPr>
              <w:t>ngành nghề</w:t>
            </w:r>
          </w:p>
          <w:p w14:paraId="0EB30CBF" w14:textId="362FC464" w:rsidR="003F5204" w:rsidRPr="00C902D4" w:rsidRDefault="003F5204"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val="vi-VN" w:eastAsia="ja-JP"/>
              </w:rPr>
              <w:t>ngành nghề</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val="vi-VN" w:eastAsia="ja-JP"/>
              </w:rPr>
              <w:t>ngành nghề</w:t>
            </w:r>
            <w:r w:rsidRPr="00C902D4">
              <w:rPr>
                <w:rFonts w:ascii="Arial" w:hAnsi="Arial" w:cs="Arial"/>
                <w:sz w:val="20"/>
                <w:lang w:val="vi-VN"/>
              </w:rPr>
              <w:t>.</w:t>
            </w:r>
          </w:p>
          <w:p w14:paraId="5E80CB87" w14:textId="05FCB89B" w:rsidR="00120098" w:rsidRPr="00C902D4" w:rsidRDefault="003F5204" w:rsidP="00AF7805">
            <w:pPr>
              <w:spacing w:line="360" w:lineRule="auto"/>
              <w:rPr>
                <w:rFonts w:ascii="Arial" w:hAnsi="Arial" w:cs="Arial"/>
                <w:color w:val="000000"/>
                <w:sz w:val="20"/>
                <w:lang w:val="vi-VN" w:eastAsia="ja-JP"/>
              </w:rPr>
            </w:pPr>
            <w:r w:rsidRPr="00C902D4">
              <w:rPr>
                <w:rFonts w:ascii="Arial" w:hAnsi="Arial" w:cs="Arial"/>
                <w:sz w:val="20"/>
                <w:lang w:val="vi-VN"/>
              </w:rPr>
              <w:t>+ Được phép nhập nhanh theo mã</w:t>
            </w:r>
          </w:p>
        </w:tc>
        <w:tc>
          <w:tcPr>
            <w:tcW w:w="0" w:type="auto"/>
            <w:tcBorders>
              <w:top w:val="single" w:sz="4" w:space="0" w:color="auto"/>
              <w:left w:val="nil"/>
              <w:bottom w:val="single" w:sz="4" w:space="0" w:color="auto"/>
              <w:right w:val="single" w:sz="4" w:space="0" w:color="auto"/>
            </w:tcBorders>
            <w:shd w:val="clear" w:color="auto" w:fill="auto"/>
            <w:vAlign w:val="center"/>
          </w:tcPr>
          <w:p w14:paraId="0E0CD396"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Textbox</w:t>
            </w:r>
          </w:p>
        </w:tc>
      </w:tr>
      <w:tr w:rsidR="00120098" w:rsidRPr="00C902D4" w14:paraId="091465DA" w14:textId="77777777" w:rsidTr="005B79B8">
        <w:trPr>
          <w:trHeight w:val="530"/>
        </w:trPr>
        <w:tc>
          <w:tcPr>
            <w:tcW w:w="0" w:type="auto"/>
            <w:tcBorders>
              <w:top w:val="nil"/>
              <w:left w:val="single" w:sz="4" w:space="0" w:color="auto"/>
              <w:bottom w:val="single" w:sz="4" w:space="0" w:color="auto"/>
              <w:right w:val="single" w:sz="4" w:space="0" w:color="auto"/>
            </w:tcBorders>
            <w:shd w:val="clear" w:color="auto" w:fill="auto"/>
            <w:vAlign w:val="center"/>
          </w:tcPr>
          <w:p w14:paraId="1CD91BC2"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2</w:t>
            </w:r>
          </w:p>
        </w:tc>
        <w:tc>
          <w:tcPr>
            <w:tcW w:w="0" w:type="auto"/>
            <w:tcBorders>
              <w:top w:val="nil"/>
              <w:left w:val="nil"/>
              <w:bottom w:val="single" w:sz="4" w:space="0" w:color="auto"/>
              <w:right w:val="single" w:sz="4" w:space="0" w:color="auto"/>
            </w:tcBorders>
            <w:shd w:val="clear" w:color="auto" w:fill="auto"/>
            <w:vAlign w:val="center"/>
          </w:tcPr>
          <w:p w14:paraId="500AAE34" w14:textId="76677ACC" w:rsidR="00120098" w:rsidRPr="00C902D4" w:rsidRDefault="0048344A" w:rsidP="00AF7805">
            <w:pPr>
              <w:spacing w:line="360" w:lineRule="auto"/>
              <w:rPr>
                <w:rFonts w:ascii="Arial" w:hAnsi="Arial" w:cs="Arial"/>
                <w:color w:val="000000"/>
                <w:sz w:val="20"/>
                <w:lang w:eastAsia="ja-JP"/>
              </w:rPr>
            </w:pPr>
            <w:r w:rsidRPr="00C902D4">
              <w:rPr>
                <w:rFonts w:ascii="Arial" w:hAnsi="Arial" w:cs="Arial"/>
                <w:sz w:val="20"/>
              </w:rPr>
              <w:t>C</w:t>
            </w:r>
            <w:r w:rsidR="00120098" w:rsidRPr="00C902D4">
              <w:rPr>
                <w:rFonts w:ascii="Arial" w:hAnsi="Arial" w:cs="Arial"/>
                <w:sz w:val="20"/>
              </w:rPr>
              <w:t>huyên môn</w:t>
            </w:r>
          </w:p>
        </w:tc>
        <w:tc>
          <w:tcPr>
            <w:tcW w:w="0" w:type="auto"/>
            <w:tcBorders>
              <w:top w:val="nil"/>
              <w:left w:val="nil"/>
              <w:bottom w:val="single" w:sz="4" w:space="0" w:color="auto"/>
              <w:right w:val="single" w:sz="4" w:space="0" w:color="auto"/>
            </w:tcBorders>
            <w:shd w:val="clear" w:color="auto" w:fill="auto"/>
            <w:vAlign w:val="center"/>
          </w:tcPr>
          <w:p w14:paraId="44C9DABB" w14:textId="11B2C444"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0ED9099C" w14:textId="73131C7A"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75258B3"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tcBorders>
              <w:top w:val="nil"/>
              <w:left w:val="nil"/>
              <w:bottom w:val="single" w:sz="4" w:space="0" w:color="auto"/>
              <w:right w:val="single" w:sz="4" w:space="0" w:color="auto"/>
            </w:tcBorders>
            <w:shd w:val="clear" w:color="auto" w:fill="auto"/>
            <w:vAlign w:val="center"/>
          </w:tcPr>
          <w:p w14:paraId="6D219940"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mục chuyên môn</w:t>
            </w:r>
          </w:p>
        </w:tc>
        <w:tc>
          <w:tcPr>
            <w:tcW w:w="0" w:type="auto"/>
            <w:tcBorders>
              <w:top w:val="nil"/>
              <w:left w:val="nil"/>
              <w:bottom w:val="single" w:sz="4" w:space="0" w:color="auto"/>
              <w:right w:val="single" w:sz="4" w:space="0" w:color="auto"/>
            </w:tcBorders>
            <w:shd w:val="clear" w:color="auto" w:fill="auto"/>
            <w:vAlign w:val="center"/>
          </w:tcPr>
          <w:p w14:paraId="3D011E5E"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D7FEE8" w14:textId="12293580" w:rsidR="003F5204" w:rsidRPr="00C902D4" w:rsidRDefault="003F5204"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color w:val="000000"/>
                <w:sz w:val="20"/>
              </w:rPr>
              <w:lastRenderedPageBreak/>
              <w:t xml:space="preserve">danh mục </w:t>
            </w:r>
            <w:r w:rsidRPr="00C902D4">
              <w:rPr>
                <w:rFonts w:ascii="Arial" w:hAnsi="Arial" w:cs="Arial"/>
                <w:color w:val="000000"/>
                <w:sz w:val="20"/>
                <w:lang w:val="vi-VN" w:eastAsia="ja-JP"/>
              </w:rPr>
              <w:t>chuyên môn</w:t>
            </w:r>
          </w:p>
          <w:p w14:paraId="755ADBE0" w14:textId="29433CD5" w:rsidR="003F5204" w:rsidRPr="00C902D4" w:rsidRDefault="003F5204"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val="vi-VN" w:eastAsia="ja-JP"/>
              </w:rPr>
              <w:t>chuyên môn</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val="vi-VN" w:eastAsia="ja-JP"/>
              </w:rPr>
              <w:t>chuyên môn</w:t>
            </w:r>
            <w:r w:rsidRPr="00C902D4">
              <w:rPr>
                <w:rFonts w:ascii="Arial" w:hAnsi="Arial" w:cs="Arial"/>
                <w:sz w:val="20"/>
                <w:lang w:val="vi-VN"/>
              </w:rPr>
              <w:t>.</w:t>
            </w:r>
          </w:p>
          <w:p w14:paraId="34E02BFA" w14:textId="144FA785" w:rsidR="00120098" w:rsidRPr="00C902D4" w:rsidRDefault="003F5204" w:rsidP="00AF7805">
            <w:pPr>
              <w:spacing w:line="360" w:lineRule="auto"/>
              <w:rPr>
                <w:rFonts w:ascii="Arial" w:hAnsi="Arial" w:cs="Arial"/>
                <w:sz w:val="20"/>
                <w:lang w:val="vi-VN"/>
              </w:rPr>
            </w:pPr>
            <w:r w:rsidRPr="00C902D4">
              <w:rPr>
                <w:rFonts w:ascii="Arial" w:hAnsi="Arial" w:cs="Arial"/>
                <w:sz w:val="20"/>
                <w:lang w:val="vi-VN"/>
              </w:rPr>
              <w:t>+ Được phép nhập nhanh theo mã</w:t>
            </w:r>
          </w:p>
        </w:tc>
        <w:tc>
          <w:tcPr>
            <w:tcW w:w="0" w:type="auto"/>
            <w:tcBorders>
              <w:top w:val="nil"/>
              <w:left w:val="nil"/>
              <w:bottom w:val="single" w:sz="4" w:space="0" w:color="auto"/>
              <w:right w:val="single" w:sz="4" w:space="0" w:color="auto"/>
            </w:tcBorders>
            <w:shd w:val="clear" w:color="auto" w:fill="auto"/>
            <w:vAlign w:val="center"/>
          </w:tcPr>
          <w:p w14:paraId="1703D523"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lastRenderedPageBreak/>
              <w:t>Textbox</w:t>
            </w:r>
          </w:p>
        </w:tc>
      </w:tr>
      <w:tr w:rsidR="0048344A" w:rsidRPr="00C902D4" w14:paraId="687E883F" w14:textId="77777777" w:rsidTr="005B79B8">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6E941045" w14:textId="77777777" w:rsidR="0048344A" w:rsidRPr="00C902D4" w:rsidRDefault="0048344A"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41410A1F" w14:textId="267781A5" w:rsidR="0048344A" w:rsidRPr="00C902D4" w:rsidRDefault="0048344A" w:rsidP="00AF7805">
            <w:pPr>
              <w:spacing w:line="360" w:lineRule="auto"/>
              <w:rPr>
                <w:rFonts w:ascii="Arial" w:hAnsi="Arial" w:cs="Arial"/>
                <w:sz w:val="20"/>
              </w:rPr>
            </w:pPr>
            <w:r w:rsidRPr="00C902D4">
              <w:rPr>
                <w:rFonts w:ascii="Arial" w:hAnsi="Arial" w:cs="Arial"/>
                <w:sz w:val="20"/>
              </w:rPr>
              <w:t>Ngạch nghề nghiệp</w:t>
            </w:r>
          </w:p>
        </w:tc>
        <w:tc>
          <w:tcPr>
            <w:tcW w:w="0" w:type="auto"/>
            <w:tcBorders>
              <w:top w:val="nil"/>
              <w:left w:val="nil"/>
              <w:bottom w:val="single" w:sz="4" w:space="0" w:color="auto"/>
              <w:right w:val="single" w:sz="4" w:space="0" w:color="auto"/>
            </w:tcBorders>
            <w:shd w:val="clear" w:color="auto" w:fill="auto"/>
            <w:vAlign w:val="center"/>
          </w:tcPr>
          <w:p w14:paraId="772E2631" w14:textId="147A9F32" w:rsidR="0048344A"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407C2B53" w14:textId="30030B61" w:rsidR="0048344A"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696DD00" w14:textId="77777777" w:rsidR="0048344A"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tcBorders>
              <w:top w:val="nil"/>
              <w:left w:val="nil"/>
              <w:bottom w:val="single" w:sz="4" w:space="0" w:color="auto"/>
              <w:right w:val="single" w:sz="4" w:space="0" w:color="auto"/>
            </w:tcBorders>
            <w:shd w:val="clear" w:color="auto" w:fill="auto"/>
            <w:vAlign w:val="center"/>
          </w:tcPr>
          <w:p w14:paraId="14A93EA4" w14:textId="77777777" w:rsidR="0048344A" w:rsidRPr="00C902D4" w:rsidRDefault="0048344A"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mục ngạch nghề nghiệp</w:t>
            </w:r>
          </w:p>
        </w:tc>
        <w:tc>
          <w:tcPr>
            <w:tcW w:w="0" w:type="auto"/>
            <w:tcBorders>
              <w:top w:val="nil"/>
              <w:left w:val="nil"/>
              <w:bottom w:val="single" w:sz="4" w:space="0" w:color="auto"/>
              <w:right w:val="single" w:sz="4" w:space="0" w:color="auto"/>
            </w:tcBorders>
            <w:shd w:val="clear" w:color="auto" w:fill="auto"/>
            <w:vAlign w:val="center"/>
          </w:tcPr>
          <w:p w14:paraId="3BD4D3F3" w14:textId="77777777" w:rsidR="0048344A" w:rsidRPr="00C902D4" w:rsidRDefault="0048344A"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0BA2B1" w14:textId="77777777" w:rsidR="003F5204" w:rsidRPr="00C902D4" w:rsidRDefault="003F5204"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val="vi-VN"/>
              </w:rPr>
              <w:t>ngạch nghề nghiệp</w:t>
            </w:r>
          </w:p>
          <w:p w14:paraId="1F6D5A23" w14:textId="77777777" w:rsidR="003F5204" w:rsidRPr="00C902D4" w:rsidRDefault="003F5204"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val="vi-VN"/>
              </w:rPr>
              <w:t>ngạch nghề nghiệp</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val="vi-VN"/>
              </w:rPr>
              <w:t>ngạch nghề nghiệp</w:t>
            </w:r>
            <w:r w:rsidRPr="00C902D4">
              <w:rPr>
                <w:rFonts w:ascii="Arial" w:hAnsi="Arial" w:cs="Arial"/>
                <w:sz w:val="20"/>
                <w:lang w:val="vi-VN"/>
              </w:rPr>
              <w:t>.</w:t>
            </w:r>
          </w:p>
          <w:p w14:paraId="1B7EFF9B" w14:textId="4127B187" w:rsidR="0048344A" w:rsidRPr="00C902D4" w:rsidRDefault="003F5204" w:rsidP="00AF7805">
            <w:pPr>
              <w:spacing w:line="360" w:lineRule="auto"/>
              <w:rPr>
                <w:rFonts w:ascii="Arial" w:hAnsi="Arial" w:cs="Arial"/>
                <w:color w:val="000000"/>
                <w:sz w:val="20"/>
                <w:lang w:val="vi-VN" w:eastAsia="ja-JP"/>
              </w:rPr>
            </w:pPr>
            <w:r w:rsidRPr="00C902D4">
              <w:rPr>
                <w:rFonts w:ascii="Arial" w:hAnsi="Arial" w:cs="Arial"/>
                <w:sz w:val="20"/>
                <w:lang w:val="vi-VN"/>
              </w:rPr>
              <w:t>+ Được phép nhập nhanh theo mã</w:t>
            </w:r>
            <w:r w:rsidR="0048344A" w:rsidRPr="00C902D4">
              <w:rPr>
                <w:rFonts w:ascii="Arial" w:hAnsi="Arial" w:cs="Arial"/>
                <w:sz w:val="20"/>
                <w:lang w:val="vi-VN"/>
              </w:rPr>
              <w:t xml:space="preserve">+ </w:t>
            </w:r>
            <w:r w:rsidR="0048344A" w:rsidRPr="00C902D4">
              <w:rPr>
                <w:rFonts w:ascii="Arial" w:hAnsi="Arial" w:cs="Arial"/>
                <w:sz w:val="20"/>
                <w:lang w:val="vi-VN"/>
              </w:rPr>
              <w:lastRenderedPageBreak/>
              <w:t>Được phép nhập nhanh theo mã.</w:t>
            </w:r>
          </w:p>
        </w:tc>
        <w:tc>
          <w:tcPr>
            <w:tcW w:w="0" w:type="auto"/>
            <w:tcBorders>
              <w:top w:val="nil"/>
              <w:left w:val="nil"/>
              <w:bottom w:val="single" w:sz="4" w:space="0" w:color="auto"/>
              <w:right w:val="single" w:sz="4" w:space="0" w:color="auto"/>
            </w:tcBorders>
            <w:shd w:val="clear" w:color="auto" w:fill="auto"/>
            <w:vAlign w:val="center"/>
          </w:tcPr>
          <w:p w14:paraId="72209EF1" w14:textId="77777777" w:rsidR="0048344A"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lastRenderedPageBreak/>
              <w:t>Textbox</w:t>
            </w:r>
          </w:p>
        </w:tc>
      </w:tr>
      <w:tr w:rsidR="00120098" w:rsidRPr="00C902D4" w14:paraId="45DEC72B" w14:textId="77777777" w:rsidTr="005B79B8">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93DCD19" w14:textId="77777777" w:rsidR="00120098" w:rsidRPr="00C902D4" w:rsidRDefault="00120098"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32F22DB8" w14:textId="524ADF13" w:rsidR="00120098" w:rsidRPr="00C902D4" w:rsidRDefault="0048344A" w:rsidP="00AF7805">
            <w:pPr>
              <w:spacing w:line="360" w:lineRule="auto"/>
              <w:rPr>
                <w:rFonts w:ascii="Arial" w:hAnsi="Arial" w:cs="Arial"/>
                <w:sz w:val="20"/>
              </w:rPr>
            </w:pPr>
            <w:r w:rsidRPr="00C902D4">
              <w:rPr>
                <w:rFonts w:ascii="Arial" w:hAnsi="Arial" w:cs="Arial"/>
                <w:sz w:val="20"/>
              </w:rPr>
              <w:t>Cấp</w:t>
            </w:r>
            <w:r w:rsidR="00120098" w:rsidRPr="00C902D4">
              <w:rPr>
                <w:rFonts w:ascii="Arial" w:hAnsi="Arial" w:cs="Arial"/>
                <w:sz w:val="20"/>
              </w:rPr>
              <w:t xml:space="preserve"> bậc nghề nghiệp</w:t>
            </w:r>
          </w:p>
        </w:tc>
        <w:tc>
          <w:tcPr>
            <w:tcW w:w="0" w:type="auto"/>
            <w:tcBorders>
              <w:top w:val="nil"/>
              <w:left w:val="nil"/>
              <w:bottom w:val="single" w:sz="4" w:space="0" w:color="auto"/>
              <w:right w:val="single" w:sz="4" w:space="0" w:color="auto"/>
            </w:tcBorders>
            <w:shd w:val="clear" w:color="auto" w:fill="auto"/>
            <w:vAlign w:val="center"/>
          </w:tcPr>
          <w:p w14:paraId="0FD0CC6E" w14:textId="59BEE844"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583F509B" w14:textId="0360323D" w:rsidR="00120098" w:rsidRPr="00C902D4" w:rsidRDefault="0048344A"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0043070"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tcBorders>
              <w:top w:val="nil"/>
              <w:left w:val="nil"/>
              <w:bottom w:val="single" w:sz="4" w:space="0" w:color="auto"/>
              <w:right w:val="single" w:sz="4" w:space="0" w:color="auto"/>
            </w:tcBorders>
            <w:shd w:val="clear" w:color="auto" w:fill="auto"/>
            <w:vAlign w:val="center"/>
          </w:tcPr>
          <w:p w14:paraId="0BC30245"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mục cấp bậc nghề nghiệp</w:t>
            </w:r>
          </w:p>
        </w:tc>
        <w:tc>
          <w:tcPr>
            <w:tcW w:w="0" w:type="auto"/>
            <w:tcBorders>
              <w:top w:val="nil"/>
              <w:left w:val="nil"/>
              <w:bottom w:val="single" w:sz="4" w:space="0" w:color="auto"/>
              <w:right w:val="single" w:sz="4" w:space="0" w:color="auto"/>
            </w:tcBorders>
            <w:shd w:val="clear" w:color="auto" w:fill="auto"/>
            <w:vAlign w:val="center"/>
          </w:tcPr>
          <w:p w14:paraId="533AD2C7"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D26674" w14:textId="01318396" w:rsidR="003F5204" w:rsidRPr="00C902D4" w:rsidRDefault="003F5204"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val="vi-VN" w:eastAsia="ja-JP"/>
              </w:rPr>
              <w:t>cấp bậc nghề nghiệp</w:t>
            </w:r>
          </w:p>
          <w:p w14:paraId="64B144E2" w14:textId="642B4E6C" w:rsidR="003F5204" w:rsidRPr="00C902D4" w:rsidRDefault="003F5204"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val="vi-VN" w:eastAsia="ja-JP"/>
              </w:rPr>
              <w:t>cấp bậc nghề nghiệp</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val="vi-VN" w:eastAsia="ja-JP"/>
              </w:rPr>
              <w:t>cấp bậc nghề nghiệp</w:t>
            </w:r>
            <w:r w:rsidRPr="00C902D4">
              <w:rPr>
                <w:rFonts w:ascii="Arial" w:hAnsi="Arial" w:cs="Arial"/>
                <w:sz w:val="20"/>
                <w:lang w:val="vi-VN"/>
              </w:rPr>
              <w:t>.</w:t>
            </w:r>
          </w:p>
          <w:p w14:paraId="02A2894B" w14:textId="054957FE" w:rsidR="00120098" w:rsidRPr="00C902D4" w:rsidRDefault="003F5204" w:rsidP="00AF7805">
            <w:pPr>
              <w:spacing w:line="360" w:lineRule="auto"/>
              <w:rPr>
                <w:rFonts w:ascii="Arial" w:hAnsi="Arial" w:cs="Arial"/>
                <w:color w:val="000000"/>
                <w:sz w:val="20"/>
                <w:lang w:val="vi-VN" w:eastAsia="ja-JP"/>
              </w:rPr>
            </w:pPr>
            <w:r w:rsidRPr="00C902D4">
              <w:rPr>
                <w:rFonts w:ascii="Arial" w:hAnsi="Arial" w:cs="Arial"/>
                <w:sz w:val="20"/>
                <w:lang w:val="vi-VN"/>
              </w:rPr>
              <w:t>+ Được phép nhập nhanh theo mã</w:t>
            </w:r>
          </w:p>
        </w:tc>
        <w:tc>
          <w:tcPr>
            <w:tcW w:w="0" w:type="auto"/>
            <w:tcBorders>
              <w:top w:val="nil"/>
              <w:left w:val="nil"/>
              <w:bottom w:val="single" w:sz="4" w:space="0" w:color="auto"/>
              <w:right w:val="single" w:sz="4" w:space="0" w:color="auto"/>
            </w:tcBorders>
            <w:shd w:val="clear" w:color="auto" w:fill="auto"/>
            <w:vAlign w:val="center"/>
          </w:tcPr>
          <w:p w14:paraId="3079A5EA"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r w:rsidR="00120098" w:rsidRPr="00C902D4" w14:paraId="74CCB218" w14:textId="77777777" w:rsidTr="005B79B8">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E8BA034" w14:textId="77777777" w:rsidR="00120098" w:rsidRPr="00C902D4" w:rsidRDefault="00120098"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t>5</w:t>
            </w:r>
          </w:p>
        </w:tc>
        <w:tc>
          <w:tcPr>
            <w:tcW w:w="0" w:type="auto"/>
            <w:tcBorders>
              <w:top w:val="nil"/>
              <w:left w:val="nil"/>
              <w:bottom w:val="single" w:sz="4" w:space="0" w:color="auto"/>
              <w:right w:val="single" w:sz="4" w:space="0" w:color="auto"/>
            </w:tcBorders>
            <w:shd w:val="clear" w:color="auto" w:fill="auto"/>
            <w:vAlign w:val="center"/>
          </w:tcPr>
          <w:p w14:paraId="1D8DADBB" w14:textId="77777777" w:rsidR="00120098" w:rsidRPr="00C902D4" w:rsidRDefault="00120098" w:rsidP="00AF7805">
            <w:pPr>
              <w:spacing w:line="360" w:lineRule="auto"/>
              <w:rPr>
                <w:rFonts w:ascii="Arial" w:hAnsi="Arial" w:cs="Arial"/>
                <w:sz w:val="20"/>
                <w:lang w:val="vi-VN"/>
              </w:rPr>
            </w:pPr>
            <w:r w:rsidRPr="00C902D4">
              <w:rPr>
                <w:rFonts w:ascii="Arial" w:hAnsi="Arial" w:cs="Arial"/>
                <w:color w:val="000000"/>
                <w:sz w:val="20"/>
                <w:lang w:val="vi-VN"/>
              </w:rPr>
              <w:t>Mã vị trí chức danh</w:t>
            </w:r>
          </w:p>
        </w:tc>
        <w:tc>
          <w:tcPr>
            <w:tcW w:w="0" w:type="auto"/>
            <w:tcBorders>
              <w:top w:val="nil"/>
              <w:left w:val="nil"/>
              <w:bottom w:val="single" w:sz="4" w:space="0" w:color="auto"/>
              <w:right w:val="single" w:sz="4" w:space="0" w:color="auto"/>
            </w:tcBorders>
            <w:shd w:val="clear" w:color="auto" w:fill="auto"/>
            <w:vAlign w:val="center"/>
          </w:tcPr>
          <w:p w14:paraId="5F4E934F" w14:textId="77777777" w:rsidR="00120098" w:rsidRPr="00C902D4" w:rsidRDefault="00120098"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tcBorders>
              <w:top w:val="nil"/>
              <w:left w:val="nil"/>
              <w:bottom w:val="single" w:sz="4" w:space="0" w:color="auto"/>
              <w:right w:val="single" w:sz="4" w:space="0" w:color="auto"/>
            </w:tcBorders>
            <w:shd w:val="clear" w:color="auto" w:fill="auto"/>
            <w:vAlign w:val="center"/>
          </w:tcPr>
          <w:p w14:paraId="64761643" w14:textId="2BD3506B" w:rsidR="00120098" w:rsidRPr="00C902D4" w:rsidRDefault="006F0B93"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140FD01" w14:textId="77777777" w:rsidR="00120098" w:rsidRPr="00C902D4" w:rsidRDefault="00120098" w:rsidP="00AF7805">
            <w:pPr>
              <w:spacing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5536E215"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58C2DD9" w14:textId="77777777" w:rsidR="00120098" w:rsidRPr="00C902D4" w:rsidRDefault="00120098"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C7BF16" w14:textId="32FD3B65" w:rsidR="00E671EA" w:rsidRPr="00C902D4" w:rsidRDefault="004D1C8E" w:rsidP="00AF7805">
            <w:pPr>
              <w:spacing w:line="360" w:lineRule="auto"/>
              <w:rPr>
                <w:rFonts w:ascii="Arial" w:hAnsi="Arial" w:cs="Arial"/>
                <w:sz w:val="20"/>
                <w:lang w:eastAsia="ja-JP"/>
              </w:rPr>
            </w:pPr>
            <w:r w:rsidRPr="00C902D4">
              <w:rPr>
                <w:rFonts w:ascii="Arial" w:hAnsi="Arial" w:cs="Arial"/>
                <w:sz w:val="20"/>
              </w:rPr>
              <w:t>Ký hiệu của mã chức danh. Quy tắc mã: mã ngành nghề + mã chuyên môn + mã ngạch nghề nghiệp + mã cấp bậc nghề nghiệp</w:t>
            </w:r>
          </w:p>
        </w:tc>
        <w:tc>
          <w:tcPr>
            <w:tcW w:w="0" w:type="auto"/>
            <w:tcBorders>
              <w:top w:val="nil"/>
              <w:left w:val="nil"/>
              <w:bottom w:val="single" w:sz="4" w:space="0" w:color="auto"/>
              <w:right w:val="single" w:sz="4" w:space="0" w:color="auto"/>
            </w:tcBorders>
            <w:shd w:val="clear" w:color="auto" w:fill="auto"/>
            <w:vAlign w:val="center"/>
          </w:tcPr>
          <w:p w14:paraId="52FAA65A" w14:textId="77777777" w:rsidR="00120098" w:rsidRPr="00C902D4" w:rsidRDefault="00120098"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Read-only</w:t>
            </w:r>
          </w:p>
        </w:tc>
      </w:tr>
      <w:tr w:rsidR="004D1C8E" w:rsidRPr="00C902D4" w14:paraId="3FD352DC" w14:textId="77777777" w:rsidTr="005B79B8">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BD93608" w14:textId="3186AEED" w:rsidR="004D1C8E" w:rsidRPr="00C902D4" w:rsidRDefault="004D1C8E"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lastRenderedPageBreak/>
              <w:t>6</w:t>
            </w:r>
          </w:p>
        </w:tc>
        <w:tc>
          <w:tcPr>
            <w:tcW w:w="0" w:type="auto"/>
            <w:tcBorders>
              <w:top w:val="nil"/>
              <w:left w:val="nil"/>
              <w:bottom w:val="single" w:sz="4" w:space="0" w:color="auto"/>
              <w:right w:val="single" w:sz="4" w:space="0" w:color="auto"/>
            </w:tcBorders>
            <w:shd w:val="clear" w:color="auto" w:fill="auto"/>
            <w:vAlign w:val="center"/>
          </w:tcPr>
          <w:p w14:paraId="06FABFBB" w14:textId="77777777" w:rsidR="004D1C8E" w:rsidRPr="00C902D4" w:rsidRDefault="004D1C8E" w:rsidP="00AF7805">
            <w:pPr>
              <w:spacing w:line="360" w:lineRule="auto"/>
              <w:rPr>
                <w:rFonts w:ascii="Arial" w:hAnsi="Arial" w:cs="Arial"/>
                <w:color w:val="000000"/>
                <w:sz w:val="20"/>
                <w:lang w:val="vi-VN"/>
              </w:rPr>
            </w:pPr>
            <w:r w:rsidRPr="00C902D4">
              <w:rPr>
                <w:rFonts w:ascii="Arial" w:hAnsi="Arial" w:cs="Arial"/>
                <w:color w:val="000000"/>
                <w:sz w:val="20"/>
                <w:lang w:val="vi-VN"/>
              </w:rPr>
              <w:t>Tên vị trí chức danh</w:t>
            </w:r>
          </w:p>
        </w:tc>
        <w:tc>
          <w:tcPr>
            <w:tcW w:w="0" w:type="auto"/>
            <w:tcBorders>
              <w:top w:val="nil"/>
              <w:left w:val="nil"/>
              <w:bottom w:val="single" w:sz="4" w:space="0" w:color="auto"/>
              <w:right w:val="single" w:sz="4" w:space="0" w:color="auto"/>
            </w:tcBorders>
            <w:shd w:val="clear" w:color="auto" w:fill="auto"/>
            <w:vAlign w:val="center"/>
          </w:tcPr>
          <w:p w14:paraId="5C9A0EEC"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tcBorders>
              <w:top w:val="nil"/>
              <w:left w:val="nil"/>
              <w:bottom w:val="single" w:sz="4" w:space="0" w:color="auto"/>
              <w:right w:val="single" w:sz="4" w:space="0" w:color="auto"/>
            </w:tcBorders>
            <w:shd w:val="clear" w:color="auto" w:fill="auto"/>
            <w:vAlign w:val="center"/>
          </w:tcPr>
          <w:p w14:paraId="1D3B5119"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07A2EC00"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tcBorders>
              <w:top w:val="nil"/>
              <w:left w:val="nil"/>
              <w:bottom w:val="single" w:sz="4" w:space="0" w:color="auto"/>
              <w:right w:val="single" w:sz="4" w:space="0" w:color="auto"/>
            </w:tcBorders>
            <w:shd w:val="clear" w:color="auto" w:fill="auto"/>
            <w:vAlign w:val="center"/>
          </w:tcPr>
          <w:p w14:paraId="10446D28" w14:textId="77777777" w:rsidR="004D1C8E" w:rsidRPr="00C902D4" w:rsidRDefault="004D1C8E"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1C5101" w14:textId="77777777" w:rsidR="004D1C8E" w:rsidRPr="00C902D4" w:rsidRDefault="004D1C8E"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55C530D" w14:textId="482EACF8"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rPr>
              <w:t>Tên chức danh</w:t>
            </w:r>
          </w:p>
        </w:tc>
        <w:tc>
          <w:tcPr>
            <w:tcW w:w="0" w:type="auto"/>
            <w:tcBorders>
              <w:top w:val="nil"/>
              <w:left w:val="nil"/>
              <w:bottom w:val="single" w:sz="4" w:space="0" w:color="auto"/>
              <w:right w:val="single" w:sz="4" w:space="0" w:color="auto"/>
            </w:tcBorders>
            <w:shd w:val="clear" w:color="auto" w:fill="auto"/>
            <w:vAlign w:val="center"/>
          </w:tcPr>
          <w:p w14:paraId="51EB02B2"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r w:rsidR="004D1C8E" w:rsidRPr="00C902D4" w14:paraId="3FE3A58D" w14:textId="77777777" w:rsidTr="005B79B8">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91EA6DA" w14:textId="77777777" w:rsidR="004D1C8E" w:rsidRPr="00C902D4" w:rsidRDefault="004D1C8E"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t>7</w:t>
            </w:r>
          </w:p>
        </w:tc>
        <w:tc>
          <w:tcPr>
            <w:tcW w:w="0" w:type="auto"/>
            <w:tcBorders>
              <w:top w:val="nil"/>
              <w:left w:val="nil"/>
              <w:bottom w:val="single" w:sz="4" w:space="0" w:color="auto"/>
              <w:right w:val="single" w:sz="4" w:space="0" w:color="auto"/>
            </w:tcBorders>
            <w:shd w:val="clear" w:color="auto" w:fill="auto"/>
            <w:vAlign w:val="center"/>
          </w:tcPr>
          <w:p w14:paraId="17F3C660" w14:textId="77777777" w:rsidR="004D1C8E" w:rsidRPr="00C902D4" w:rsidRDefault="004D1C8E" w:rsidP="00AF7805">
            <w:pPr>
              <w:spacing w:line="360" w:lineRule="auto"/>
              <w:rPr>
                <w:rFonts w:ascii="Arial" w:hAnsi="Arial" w:cs="Arial"/>
                <w:color w:val="000000"/>
                <w:sz w:val="20"/>
              </w:rPr>
            </w:pPr>
            <w:r w:rsidRPr="00C902D4">
              <w:rPr>
                <w:rFonts w:ascii="Arial" w:hAnsi="Arial" w:cs="Arial"/>
                <w:sz w:val="20"/>
              </w:rPr>
              <w:t xml:space="preserve">Trạng thái </w:t>
            </w:r>
          </w:p>
        </w:tc>
        <w:tc>
          <w:tcPr>
            <w:tcW w:w="0" w:type="auto"/>
            <w:tcBorders>
              <w:top w:val="nil"/>
              <w:left w:val="nil"/>
              <w:bottom w:val="single" w:sz="4" w:space="0" w:color="auto"/>
              <w:right w:val="single" w:sz="4" w:space="0" w:color="auto"/>
            </w:tcBorders>
            <w:shd w:val="clear" w:color="auto" w:fill="auto"/>
            <w:vAlign w:val="center"/>
          </w:tcPr>
          <w:p w14:paraId="7E0E07CB" w14:textId="77777777" w:rsidR="004D1C8E" w:rsidRPr="00C902D4" w:rsidRDefault="004D1C8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7B4DFC6A"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9D97081"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tcBorders>
              <w:top w:val="nil"/>
              <w:left w:val="nil"/>
              <w:bottom w:val="single" w:sz="4" w:space="0" w:color="auto"/>
              <w:right w:val="single" w:sz="4" w:space="0" w:color="auto"/>
            </w:tcBorders>
            <w:shd w:val="clear" w:color="auto" w:fill="auto"/>
            <w:vAlign w:val="center"/>
          </w:tcPr>
          <w:p w14:paraId="25BE0AC3" w14:textId="77777777" w:rsidR="004D1C8E" w:rsidRPr="00C902D4" w:rsidRDefault="004D1C8E"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6AFA519" w14:textId="5412CD37" w:rsidR="004D1C8E" w:rsidRPr="00C902D4" w:rsidRDefault="00960953"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222C88D3" w14:textId="6062EEFE" w:rsidR="004D1C8E" w:rsidRPr="00C902D4" w:rsidRDefault="004D1C8E" w:rsidP="00AF7805">
            <w:pPr>
              <w:spacing w:line="360" w:lineRule="auto"/>
              <w:rPr>
                <w:rFonts w:ascii="Arial" w:hAnsi="Arial" w:cs="Arial"/>
                <w:color w:val="000000"/>
                <w:sz w:val="20"/>
                <w:lang w:val="vi-VN" w:eastAsia="ja-JP"/>
              </w:rPr>
            </w:pPr>
            <w:r w:rsidRPr="00C902D4">
              <w:rPr>
                <w:rFonts w:ascii="Arial" w:hAnsi="Arial" w:cs="Arial"/>
                <w:color w:val="000000"/>
                <w:sz w:val="20"/>
              </w:rPr>
              <w:t>Trạng thái “Áp dụng” hoặc “Ngừng áp dụng” bản ghi chức danh</w:t>
            </w:r>
          </w:p>
        </w:tc>
        <w:tc>
          <w:tcPr>
            <w:tcW w:w="0" w:type="auto"/>
            <w:tcBorders>
              <w:top w:val="nil"/>
              <w:left w:val="nil"/>
              <w:bottom w:val="single" w:sz="4" w:space="0" w:color="auto"/>
              <w:right w:val="single" w:sz="4" w:space="0" w:color="auto"/>
            </w:tcBorders>
            <w:shd w:val="clear" w:color="auto" w:fill="auto"/>
            <w:vAlign w:val="center"/>
          </w:tcPr>
          <w:p w14:paraId="2189D601" w14:textId="77777777" w:rsidR="004D1C8E" w:rsidRPr="00C902D4" w:rsidRDefault="004D1C8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Combobox</w:t>
            </w:r>
          </w:p>
        </w:tc>
      </w:tr>
      <w:tr w:rsidR="004D1C8E" w:rsidRPr="00C902D4" w14:paraId="0946CCF6" w14:textId="77777777" w:rsidTr="005B79B8">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B52ED1D" w14:textId="77777777" w:rsidR="004D1C8E" w:rsidRPr="00C902D4" w:rsidRDefault="004D1C8E" w:rsidP="00AF7805">
            <w:pPr>
              <w:spacing w:line="360" w:lineRule="auto"/>
              <w:jc w:val="center"/>
              <w:rPr>
                <w:rFonts w:ascii="Arial" w:hAnsi="Arial" w:cs="Arial"/>
                <w:color w:val="000000"/>
                <w:sz w:val="20"/>
                <w:lang w:val="vi-VN"/>
              </w:rPr>
            </w:pPr>
            <w:r w:rsidRPr="00C902D4">
              <w:rPr>
                <w:rFonts w:ascii="Arial" w:hAnsi="Arial" w:cs="Arial"/>
                <w:color w:val="000000"/>
                <w:sz w:val="20"/>
                <w:lang w:val="vi-VN"/>
              </w:rPr>
              <w:t>8</w:t>
            </w:r>
          </w:p>
        </w:tc>
        <w:tc>
          <w:tcPr>
            <w:tcW w:w="0" w:type="auto"/>
            <w:tcBorders>
              <w:top w:val="nil"/>
              <w:left w:val="nil"/>
              <w:bottom w:val="single" w:sz="4" w:space="0" w:color="auto"/>
              <w:right w:val="single" w:sz="4" w:space="0" w:color="auto"/>
            </w:tcBorders>
            <w:shd w:val="clear" w:color="auto" w:fill="auto"/>
            <w:vAlign w:val="center"/>
          </w:tcPr>
          <w:p w14:paraId="575F31AC" w14:textId="28419987" w:rsidR="004D1C8E" w:rsidRPr="00C902D4" w:rsidRDefault="004D1C8E" w:rsidP="00AF7805">
            <w:pPr>
              <w:spacing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7A017FE7"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tcBorders>
              <w:top w:val="nil"/>
              <w:left w:val="nil"/>
              <w:bottom w:val="single" w:sz="4" w:space="0" w:color="auto"/>
              <w:right w:val="single" w:sz="4" w:space="0" w:color="auto"/>
            </w:tcBorders>
            <w:shd w:val="clear" w:color="auto" w:fill="auto"/>
            <w:vAlign w:val="center"/>
          </w:tcPr>
          <w:p w14:paraId="2694BAC1"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2CD3F14" w14:textId="77777777" w:rsidR="004D1C8E" w:rsidRPr="00C902D4" w:rsidRDefault="004D1C8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Không</w:t>
            </w:r>
          </w:p>
        </w:tc>
        <w:tc>
          <w:tcPr>
            <w:tcW w:w="0" w:type="auto"/>
            <w:tcBorders>
              <w:top w:val="nil"/>
              <w:left w:val="nil"/>
              <w:bottom w:val="single" w:sz="4" w:space="0" w:color="auto"/>
              <w:right w:val="single" w:sz="4" w:space="0" w:color="auto"/>
            </w:tcBorders>
            <w:shd w:val="clear" w:color="auto" w:fill="auto"/>
            <w:vAlign w:val="center"/>
          </w:tcPr>
          <w:p w14:paraId="06F9A841" w14:textId="77777777" w:rsidR="004D1C8E" w:rsidRPr="00C902D4" w:rsidRDefault="004D1C8E"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B86BC1" w14:textId="77777777" w:rsidR="004D1C8E" w:rsidRPr="00C902D4" w:rsidRDefault="004D1C8E" w:rsidP="00AF7805">
            <w:pPr>
              <w:spacing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0A900C" w14:textId="4E776B80" w:rsidR="004D1C8E" w:rsidRPr="00C902D4" w:rsidRDefault="004D1C8E" w:rsidP="00AF7805">
            <w:pPr>
              <w:spacing w:line="360" w:lineRule="auto"/>
              <w:rPr>
                <w:rFonts w:ascii="Arial" w:hAnsi="Arial" w:cs="Arial"/>
                <w:color w:val="000000"/>
                <w:sz w:val="20"/>
                <w:lang w:eastAsia="ja-JP"/>
              </w:rPr>
            </w:pPr>
            <w:r w:rsidRPr="00C902D4">
              <w:rPr>
                <w:rFonts w:ascii="Arial" w:hAnsi="Arial" w:cs="Arial"/>
                <w:sz w:val="20"/>
              </w:rPr>
              <w:t>Mô tả khác</w:t>
            </w:r>
          </w:p>
        </w:tc>
        <w:tc>
          <w:tcPr>
            <w:tcW w:w="0" w:type="auto"/>
            <w:tcBorders>
              <w:top w:val="nil"/>
              <w:left w:val="nil"/>
              <w:bottom w:val="single" w:sz="4" w:space="0" w:color="auto"/>
              <w:right w:val="single" w:sz="4" w:space="0" w:color="auto"/>
            </w:tcBorders>
            <w:shd w:val="clear" w:color="auto" w:fill="auto"/>
            <w:vAlign w:val="center"/>
          </w:tcPr>
          <w:p w14:paraId="7844FA64" w14:textId="77777777" w:rsidR="004D1C8E" w:rsidRPr="00C902D4" w:rsidRDefault="004D1C8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bl>
    <w:p w14:paraId="7C31ABF1"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5"/>
        <w:gridCol w:w="2004"/>
        <w:gridCol w:w="3980"/>
        <w:gridCol w:w="2485"/>
      </w:tblGrid>
      <w:tr w:rsidR="00120098" w:rsidRPr="00C902D4" w14:paraId="46E51681" w14:textId="77777777" w:rsidTr="005B79B8">
        <w:trPr>
          <w:tblHeader/>
        </w:trPr>
        <w:tc>
          <w:tcPr>
            <w:tcW w:w="0" w:type="auto"/>
            <w:vAlign w:val="center"/>
          </w:tcPr>
          <w:p w14:paraId="189E2DB2" w14:textId="77777777" w:rsidR="00120098" w:rsidRPr="00C902D4" w:rsidRDefault="00120098" w:rsidP="00AF7805">
            <w:pPr>
              <w:pStyle w:val="-Tiubng"/>
              <w:spacing w:before="120" w:after="120"/>
              <w:rPr>
                <w:rFonts w:cs="Arial"/>
              </w:rPr>
            </w:pPr>
            <w:r w:rsidRPr="00C902D4">
              <w:rPr>
                <w:rFonts w:cs="Arial"/>
              </w:rPr>
              <w:t>STT</w:t>
            </w:r>
          </w:p>
        </w:tc>
        <w:tc>
          <w:tcPr>
            <w:tcW w:w="0" w:type="auto"/>
            <w:vAlign w:val="center"/>
          </w:tcPr>
          <w:p w14:paraId="074BC3EF"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00A85922"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55700E65"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4CCC4E39" w14:textId="77777777" w:rsidTr="005B79B8">
        <w:trPr>
          <w:tblHeader/>
        </w:trPr>
        <w:tc>
          <w:tcPr>
            <w:tcW w:w="0" w:type="auto"/>
            <w:vAlign w:val="center"/>
          </w:tcPr>
          <w:p w14:paraId="5D9D21B0" w14:textId="03B5769F" w:rsidR="00120098" w:rsidRPr="00C902D4" w:rsidRDefault="00120098" w:rsidP="00AF7805">
            <w:pPr>
              <w:pStyle w:val="-Thng"/>
              <w:numPr>
                <w:ilvl w:val="0"/>
                <w:numId w:val="39"/>
              </w:numPr>
              <w:spacing w:before="120" w:after="120"/>
              <w:ind w:left="504"/>
              <w:jc w:val="center"/>
              <w:rPr>
                <w:rFonts w:cs="Arial"/>
                <w:lang w:val="en-US"/>
              </w:rPr>
            </w:pPr>
          </w:p>
        </w:tc>
        <w:tc>
          <w:tcPr>
            <w:tcW w:w="0" w:type="auto"/>
            <w:vAlign w:val="center"/>
          </w:tcPr>
          <w:p w14:paraId="70223A12" w14:textId="6B965251" w:rsidR="00120098" w:rsidRPr="00C902D4" w:rsidRDefault="00E671EA" w:rsidP="00AF7805">
            <w:pPr>
              <w:pStyle w:val="-Thng"/>
              <w:spacing w:before="120" w:after="120"/>
              <w:ind w:firstLine="0"/>
              <w:jc w:val="left"/>
              <w:rPr>
                <w:rFonts w:cs="Arial"/>
                <w:lang w:val="en-US"/>
              </w:rPr>
            </w:pPr>
            <w:r w:rsidRPr="00C902D4">
              <w:rPr>
                <w:rFonts w:cs="Arial"/>
                <w:lang w:val="en-US"/>
              </w:rPr>
              <w:t>Ngạch nghề nghiệp</w:t>
            </w:r>
          </w:p>
        </w:tc>
        <w:tc>
          <w:tcPr>
            <w:tcW w:w="0" w:type="auto"/>
            <w:vAlign w:val="center"/>
          </w:tcPr>
          <w:p w14:paraId="6C1ABC46" w14:textId="0C7037FE" w:rsidR="00120098" w:rsidRPr="00C902D4" w:rsidRDefault="00120098" w:rsidP="00AF7805">
            <w:pPr>
              <w:pStyle w:val="-Thng"/>
              <w:spacing w:before="120" w:after="120"/>
              <w:ind w:firstLine="0"/>
              <w:jc w:val="left"/>
              <w:rPr>
                <w:rFonts w:cs="Arial"/>
                <w:lang w:val="en-US"/>
              </w:rPr>
            </w:pPr>
            <w:r w:rsidRPr="00C902D4">
              <w:rPr>
                <w:rFonts w:cs="Arial"/>
                <w:lang w:val="en-US"/>
              </w:rPr>
              <w:t xml:space="preserve">Hiển thị </w:t>
            </w:r>
            <w:r w:rsidR="00E671EA" w:rsidRPr="00C902D4">
              <w:rPr>
                <w:rFonts w:cs="Arial"/>
                <w:lang w:val="en-US"/>
              </w:rPr>
              <w:t>tên Ngạch nghề nghiệp</w:t>
            </w:r>
          </w:p>
        </w:tc>
        <w:tc>
          <w:tcPr>
            <w:tcW w:w="0" w:type="auto"/>
            <w:vAlign w:val="center"/>
          </w:tcPr>
          <w:p w14:paraId="58B5AD75" w14:textId="6E989C14" w:rsidR="00120098" w:rsidRPr="00C902D4" w:rsidRDefault="00E671EA" w:rsidP="00AF7805">
            <w:pPr>
              <w:pStyle w:val="-Thng"/>
              <w:spacing w:before="120" w:after="120"/>
              <w:ind w:firstLine="0"/>
              <w:jc w:val="left"/>
              <w:rPr>
                <w:rFonts w:cs="Arial"/>
                <w:lang w:val="en-US"/>
              </w:rPr>
            </w:pPr>
            <w:r w:rsidRPr="00C902D4">
              <w:rPr>
                <w:rFonts w:cs="Arial"/>
                <w:lang w:val="en-US"/>
              </w:rPr>
              <w:t>Grid</w:t>
            </w:r>
          </w:p>
        </w:tc>
      </w:tr>
      <w:tr w:rsidR="00120098" w:rsidRPr="00C902D4" w14:paraId="4FCCD14B" w14:textId="77777777" w:rsidTr="005B79B8">
        <w:trPr>
          <w:tblHeader/>
        </w:trPr>
        <w:tc>
          <w:tcPr>
            <w:tcW w:w="0" w:type="auto"/>
            <w:vAlign w:val="center"/>
          </w:tcPr>
          <w:p w14:paraId="496DF206" w14:textId="4DA3B65A" w:rsidR="00120098" w:rsidRPr="00C902D4" w:rsidRDefault="00120098" w:rsidP="00AF7805">
            <w:pPr>
              <w:pStyle w:val="-Thng"/>
              <w:numPr>
                <w:ilvl w:val="0"/>
                <w:numId w:val="39"/>
              </w:numPr>
              <w:spacing w:before="120" w:after="120"/>
              <w:ind w:left="504"/>
              <w:jc w:val="center"/>
              <w:rPr>
                <w:rFonts w:cs="Arial"/>
                <w:lang w:val="en-US"/>
              </w:rPr>
            </w:pPr>
          </w:p>
        </w:tc>
        <w:tc>
          <w:tcPr>
            <w:tcW w:w="0" w:type="auto"/>
            <w:vAlign w:val="center"/>
          </w:tcPr>
          <w:p w14:paraId="19EABA22" w14:textId="77777777" w:rsidR="00120098" w:rsidRPr="00C902D4" w:rsidRDefault="00120098" w:rsidP="00AF7805">
            <w:pPr>
              <w:pStyle w:val="-Thng"/>
              <w:spacing w:before="120" w:after="120"/>
              <w:ind w:firstLine="0"/>
              <w:jc w:val="left"/>
              <w:rPr>
                <w:rFonts w:cs="Arial"/>
              </w:rPr>
            </w:pPr>
            <w:r w:rsidRPr="00C902D4">
              <w:rPr>
                <w:rFonts w:cs="Arial"/>
              </w:rPr>
              <w:t>Mã vị trí chức danh</w:t>
            </w:r>
          </w:p>
        </w:tc>
        <w:tc>
          <w:tcPr>
            <w:tcW w:w="0" w:type="auto"/>
          </w:tcPr>
          <w:p w14:paraId="5CF357AF" w14:textId="77777777" w:rsidR="00120098" w:rsidRPr="00C902D4" w:rsidRDefault="00120098" w:rsidP="00AF7805">
            <w:pPr>
              <w:pStyle w:val="-Thng"/>
              <w:spacing w:before="120" w:after="120"/>
              <w:ind w:firstLine="0"/>
              <w:jc w:val="left"/>
              <w:rPr>
                <w:rFonts w:cs="Arial"/>
              </w:rPr>
            </w:pPr>
            <w:r w:rsidRPr="00C902D4">
              <w:rPr>
                <w:rFonts w:cs="Arial"/>
              </w:rPr>
              <w:t>Hiển thị theo trường “Mã vị trí chức danh”</w:t>
            </w:r>
          </w:p>
        </w:tc>
        <w:tc>
          <w:tcPr>
            <w:tcW w:w="0" w:type="auto"/>
            <w:vAlign w:val="center"/>
          </w:tcPr>
          <w:p w14:paraId="7E77AA4A" w14:textId="19D4753F" w:rsidR="00120098" w:rsidRPr="00C902D4" w:rsidRDefault="00E671EA" w:rsidP="00AF7805">
            <w:pPr>
              <w:pStyle w:val="-Thng"/>
              <w:spacing w:before="120" w:after="120"/>
              <w:ind w:firstLine="0"/>
              <w:jc w:val="left"/>
              <w:rPr>
                <w:rFonts w:cs="Arial"/>
                <w:lang w:val="en-US"/>
              </w:rPr>
            </w:pPr>
            <w:r w:rsidRPr="00C902D4">
              <w:rPr>
                <w:rFonts w:cs="Arial"/>
                <w:lang w:val="en-US"/>
              </w:rPr>
              <w:t>Grid</w:t>
            </w:r>
          </w:p>
        </w:tc>
      </w:tr>
      <w:tr w:rsidR="00120098" w:rsidRPr="00C902D4" w14:paraId="4A039367" w14:textId="77777777" w:rsidTr="005B79B8">
        <w:trPr>
          <w:tblHeader/>
        </w:trPr>
        <w:tc>
          <w:tcPr>
            <w:tcW w:w="0" w:type="auto"/>
            <w:vAlign w:val="center"/>
          </w:tcPr>
          <w:p w14:paraId="7F86002F" w14:textId="1C976FE4" w:rsidR="00120098" w:rsidRPr="00C902D4" w:rsidRDefault="00120098" w:rsidP="00AF7805">
            <w:pPr>
              <w:pStyle w:val="-Thng"/>
              <w:numPr>
                <w:ilvl w:val="0"/>
                <w:numId w:val="39"/>
              </w:numPr>
              <w:spacing w:before="120" w:after="120"/>
              <w:ind w:left="504"/>
              <w:jc w:val="center"/>
              <w:rPr>
                <w:rFonts w:cs="Arial"/>
                <w:lang w:val="en-US"/>
              </w:rPr>
            </w:pPr>
          </w:p>
        </w:tc>
        <w:tc>
          <w:tcPr>
            <w:tcW w:w="0" w:type="auto"/>
            <w:vAlign w:val="center"/>
          </w:tcPr>
          <w:p w14:paraId="52C21863" w14:textId="77777777" w:rsidR="00120098" w:rsidRPr="00C902D4" w:rsidRDefault="00120098" w:rsidP="00AF7805">
            <w:pPr>
              <w:pStyle w:val="-Thng"/>
              <w:spacing w:before="120" w:after="120"/>
              <w:ind w:firstLine="0"/>
              <w:jc w:val="left"/>
              <w:rPr>
                <w:rFonts w:cs="Arial"/>
              </w:rPr>
            </w:pPr>
            <w:r w:rsidRPr="00C902D4">
              <w:rPr>
                <w:rFonts w:cs="Arial"/>
              </w:rPr>
              <w:t>Tên vị trí chức danh</w:t>
            </w:r>
          </w:p>
        </w:tc>
        <w:tc>
          <w:tcPr>
            <w:tcW w:w="0" w:type="auto"/>
          </w:tcPr>
          <w:p w14:paraId="7B2E7DFB" w14:textId="77777777" w:rsidR="00120098" w:rsidRPr="00C902D4" w:rsidRDefault="00120098" w:rsidP="00AF7805">
            <w:pPr>
              <w:pStyle w:val="-Thng"/>
              <w:spacing w:before="120" w:after="120"/>
              <w:ind w:firstLine="0"/>
              <w:jc w:val="left"/>
              <w:rPr>
                <w:rFonts w:cs="Arial"/>
              </w:rPr>
            </w:pPr>
            <w:r w:rsidRPr="00C902D4">
              <w:rPr>
                <w:rFonts w:cs="Arial"/>
              </w:rPr>
              <w:t>Hiển thị theo trường “Tên vị trí chức danh”</w:t>
            </w:r>
          </w:p>
        </w:tc>
        <w:tc>
          <w:tcPr>
            <w:tcW w:w="0" w:type="auto"/>
            <w:vAlign w:val="center"/>
          </w:tcPr>
          <w:p w14:paraId="41A3F53A" w14:textId="2C4968F2" w:rsidR="00120098" w:rsidRPr="00C902D4" w:rsidRDefault="00E671EA" w:rsidP="00AF7805">
            <w:pPr>
              <w:pStyle w:val="-Thng"/>
              <w:spacing w:before="120" w:after="120"/>
              <w:ind w:firstLine="0"/>
              <w:jc w:val="left"/>
              <w:rPr>
                <w:rFonts w:cs="Arial"/>
                <w:lang w:val="en-US"/>
              </w:rPr>
            </w:pPr>
            <w:r w:rsidRPr="00C902D4">
              <w:rPr>
                <w:rFonts w:cs="Arial"/>
                <w:lang w:val="en-US"/>
              </w:rPr>
              <w:t>Grid</w:t>
            </w:r>
          </w:p>
        </w:tc>
      </w:tr>
      <w:tr w:rsidR="00120098" w:rsidRPr="00C902D4" w14:paraId="06B3BA5C" w14:textId="77777777" w:rsidTr="005B79B8">
        <w:trPr>
          <w:tblHeader/>
        </w:trPr>
        <w:tc>
          <w:tcPr>
            <w:tcW w:w="0" w:type="auto"/>
            <w:vAlign w:val="center"/>
          </w:tcPr>
          <w:p w14:paraId="063AAE63" w14:textId="78AC4575" w:rsidR="00120098" w:rsidRPr="00C902D4" w:rsidRDefault="00120098" w:rsidP="00AF7805">
            <w:pPr>
              <w:pStyle w:val="-Thng"/>
              <w:numPr>
                <w:ilvl w:val="0"/>
                <w:numId w:val="39"/>
              </w:numPr>
              <w:spacing w:before="120" w:after="120"/>
              <w:ind w:left="504"/>
              <w:jc w:val="center"/>
              <w:rPr>
                <w:rFonts w:cs="Arial"/>
                <w:lang w:val="en-US"/>
              </w:rPr>
            </w:pPr>
          </w:p>
        </w:tc>
        <w:tc>
          <w:tcPr>
            <w:tcW w:w="0" w:type="auto"/>
            <w:vAlign w:val="center"/>
          </w:tcPr>
          <w:p w14:paraId="1440C8E2" w14:textId="77777777" w:rsidR="00120098" w:rsidRPr="00C902D4" w:rsidRDefault="00120098" w:rsidP="00AF7805">
            <w:pPr>
              <w:pStyle w:val="-Thng"/>
              <w:spacing w:before="120" w:after="120"/>
              <w:ind w:firstLine="0"/>
              <w:jc w:val="left"/>
              <w:rPr>
                <w:rFonts w:cs="Arial"/>
              </w:rPr>
            </w:pPr>
            <w:r w:rsidRPr="00C902D4">
              <w:rPr>
                <w:rFonts w:cs="Arial"/>
              </w:rPr>
              <w:t>Trạng thái</w:t>
            </w:r>
          </w:p>
        </w:tc>
        <w:tc>
          <w:tcPr>
            <w:tcW w:w="0" w:type="auto"/>
          </w:tcPr>
          <w:p w14:paraId="1467536E" w14:textId="77777777" w:rsidR="00120098" w:rsidRPr="00C902D4" w:rsidRDefault="00120098" w:rsidP="00AF7805">
            <w:pPr>
              <w:pStyle w:val="-Thng"/>
              <w:spacing w:before="120" w:after="120"/>
              <w:ind w:firstLine="0"/>
              <w:jc w:val="left"/>
              <w:rPr>
                <w:rFonts w:cs="Arial"/>
              </w:rPr>
            </w:pPr>
            <w:r w:rsidRPr="00C902D4">
              <w:rPr>
                <w:rFonts w:cs="Arial"/>
              </w:rPr>
              <w:t>Hiển thị theo trường “Trạng thái”</w:t>
            </w:r>
          </w:p>
        </w:tc>
        <w:tc>
          <w:tcPr>
            <w:tcW w:w="0" w:type="auto"/>
            <w:vAlign w:val="center"/>
          </w:tcPr>
          <w:p w14:paraId="5AF867D2" w14:textId="52E2AF81" w:rsidR="00120098" w:rsidRPr="00C902D4" w:rsidRDefault="00E671EA" w:rsidP="00AF7805">
            <w:pPr>
              <w:pStyle w:val="-Thng"/>
              <w:spacing w:before="120" w:after="120"/>
              <w:ind w:firstLine="0"/>
              <w:jc w:val="left"/>
              <w:rPr>
                <w:rFonts w:cs="Arial"/>
                <w:lang w:val="en-US"/>
              </w:rPr>
            </w:pPr>
            <w:r w:rsidRPr="00C902D4">
              <w:rPr>
                <w:rFonts w:cs="Arial"/>
                <w:lang w:val="en-US"/>
              </w:rPr>
              <w:t>Grid</w:t>
            </w:r>
          </w:p>
        </w:tc>
      </w:tr>
      <w:tr w:rsidR="00120098" w:rsidRPr="00C902D4" w14:paraId="074C9D05" w14:textId="77777777" w:rsidTr="005B79B8">
        <w:trPr>
          <w:tblHeader/>
        </w:trPr>
        <w:tc>
          <w:tcPr>
            <w:tcW w:w="0" w:type="auto"/>
            <w:vAlign w:val="center"/>
          </w:tcPr>
          <w:p w14:paraId="38011172" w14:textId="03F18C39" w:rsidR="00120098" w:rsidRPr="00C902D4" w:rsidRDefault="00120098" w:rsidP="00AF7805">
            <w:pPr>
              <w:pStyle w:val="-Thng"/>
              <w:numPr>
                <w:ilvl w:val="0"/>
                <w:numId w:val="39"/>
              </w:numPr>
              <w:spacing w:before="120" w:after="120"/>
              <w:ind w:left="504"/>
              <w:jc w:val="center"/>
              <w:rPr>
                <w:rFonts w:cs="Arial"/>
                <w:lang w:val="en-US"/>
              </w:rPr>
            </w:pPr>
          </w:p>
        </w:tc>
        <w:tc>
          <w:tcPr>
            <w:tcW w:w="0" w:type="auto"/>
            <w:vAlign w:val="center"/>
          </w:tcPr>
          <w:p w14:paraId="1C071AD5" w14:textId="49EAFFF4" w:rsidR="00120098" w:rsidRPr="00C902D4" w:rsidRDefault="00E671EA" w:rsidP="00AF7805">
            <w:pPr>
              <w:pStyle w:val="-Thng"/>
              <w:spacing w:before="120" w:after="120"/>
              <w:ind w:firstLine="0"/>
              <w:jc w:val="left"/>
              <w:rPr>
                <w:rFonts w:cs="Arial"/>
              </w:rPr>
            </w:pPr>
            <w:r w:rsidRPr="00C902D4">
              <w:rPr>
                <w:rFonts w:cs="Arial"/>
                <w:lang w:val="en-US"/>
              </w:rPr>
              <w:t>Trạng thái p</w:t>
            </w:r>
            <w:r w:rsidR="00120098" w:rsidRPr="00C902D4">
              <w:rPr>
                <w:rFonts w:cs="Arial"/>
              </w:rPr>
              <w:t>hê duyệt</w:t>
            </w:r>
          </w:p>
        </w:tc>
        <w:tc>
          <w:tcPr>
            <w:tcW w:w="0" w:type="auto"/>
            <w:vAlign w:val="center"/>
          </w:tcPr>
          <w:p w14:paraId="579D1DBE" w14:textId="19B3C372" w:rsidR="00120098" w:rsidRPr="00C902D4" w:rsidRDefault="00E671EA" w:rsidP="00AF7805">
            <w:pPr>
              <w:pStyle w:val="-Thng"/>
              <w:spacing w:before="120" w:after="120"/>
              <w:ind w:firstLine="0"/>
              <w:jc w:val="left"/>
              <w:rPr>
                <w:rFonts w:cs="Arial"/>
              </w:rPr>
            </w:pPr>
            <w:r w:rsidRPr="00C902D4">
              <w:rPr>
                <w:rFonts w:cs="Arial"/>
              </w:rPr>
              <w:t>Cập nhật trạng thái khi chọn nút [Phê duyệt]</w:t>
            </w:r>
          </w:p>
        </w:tc>
        <w:tc>
          <w:tcPr>
            <w:tcW w:w="0" w:type="auto"/>
            <w:vAlign w:val="center"/>
          </w:tcPr>
          <w:p w14:paraId="418ADCFD" w14:textId="3DCF3D12" w:rsidR="00120098" w:rsidRPr="00C902D4" w:rsidRDefault="00E671EA" w:rsidP="00AF7805">
            <w:pPr>
              <w:pStyle w:val="-Thng"/>
              <w:spacing w:before="120" w:after="120"/>
              <w:ind w:firstLine="0"/>
              <w:jc w:val="left"/>
              <w:rPr>
                <w:rFonts w:cs="Arial"/>
                <w:lang w:val="en-US"/>
              </w:rPr>
            </w:pPr>
            <w:r w:rsidRPr="00C902D4">
              <w:rPr>
                <w:rFonts w:cs="Arial"/>
                <w:lang w:val="en-US"/>
              </w:rPr>
              <w:t>Grid</w:t>
            </w:r>
          </w:p>
        </w:tc>
      </w:tr>
    </w:tbl>
    <w:p w14:paraId="21308AC1"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các vị trí chức danh</w:t>
      </w:r>
      <w:r w:rsidRPr="00C902D4">
        <w:rPr>
          <w:rFonts w:cs="Arial"/>
          <w:szCs w:val="20"/>
        </w:rPr>
        <w:t xml:space="preserve"> đã nhập vào hệ thống.</w:t>
      </w:r>
    </w:p>
    <w:p w14:paraId="5E47E1F5"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06B457AA"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4F93B833"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29"/>
        <w:gridCol w:w="7441"/>
      </w:tblGrid>
      <w:tr w:rsidR="00120098" w:rsidRPr="00C902D4" w14:paraId="4899C296" w14:textId="77777777" w:rsidTr="005B79B8">
        <w:trPr>
          <w:trHeight w:val="377"/>
        </w:trPr>
        <w:tc>
          <w:tcPr>
            <w:tcW w:w="0" w:type="auto"/>
            <w:vAlign w:val="center"/>
          </w:tcPr>
          <w:p w14:paraId="710E5324"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lastRenderedPageBreak/>
              <w:t>STT</w:t>
            </w:r>
          </w:p>
        </w:tc>
        <w:tc>
          <w:tcPr>
            <w:tcW w:w="0" w:type="auto"/>
            <w:vAlign w:val="center"/>
          </w:tcPr>
          <w:p w14:paraId="4D988B61"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7027F974"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7D211CCF" w14:textId="77777777" w:rsidTr="005B79B8">
        <w:tc>
          <w:tcPr>
            <w:tcW w:w="0" w:type="auto"/>
            <w:vAlign w:val="center"/>
          </w:tcPr>
          <w:p w14:paraId="4DCAE09D" w14:textId="205DADFB"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7B17C4FE" w14:textId="275B7FA5" w:rsidR="00120098" w:rsidRPr="00C902D4" w:rsidRDefault="00E671EA"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59ED3BEF"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617B440B" w14:textId="77777777" w:rsidTr="005B79B8">
        <w:tc>
          <w:tcPr>
            <w:tcW w:w="0" w:type="auto"/>
            <w:vAlign w:val="center"/>
          </w:tcPr>
          <w:p w14:paraId="7A5B1AFF" w14:textId="44E82730"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142794C3" w14:textId="7FAE9A4E" w:rsidR="00120098" w:rsidRPr="00C902D4" w:rsidRDefault="00E671EA"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16DC8FAC"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6806B77"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27A76DA1"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D257235"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009B485B"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0336A27"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F7C429F"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16FF76BF" w14:textId="4D1494A5" w:rsidR="00120098"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29877C97" w14:textId="77777777" w:rsidTr="005B79B8">
        <w:tc>
          <w:tcPr>
            <w:tcW w:w="0" w:type="auto"/>
            <w:vAlign w:val="center"/>
          </w:tcPr>
          <w:p w14:paraId="50EE3ED9" w14:textId="19342E56"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5EEDF767"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6A390BD3"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E671EA" w:rsidRPr="00C902D4" w14:paraId="19BE4580" w14:textId="77777777" w:rsidTr="005B79B8">
        <w:tc>
          <w:tcPr>
            <w:tcW w:w="0" w:type="auto"/>
            <w:vAlign w:val="center"/>
          </w:tcPr>
          <w:p w14:paraId="6D0D39B6" w14:textId="77777777" w:rsidR="00E671EA" w:rsidRPr="00C902D4" w:rsidRDefault="00E671EA"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2F6BF387" w14:textId="7E6A67CA" w:rsidR="00E671EA" w:rsidRPr="00C902D4" w:rsidRDefault="00E671EA"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5B6A57FC" w14:textId="77777777" w:rsidR="00E671EA" w:rsidRPr="00C902D4" w:rsidRDefault="00E671EA"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E671EA" w:rsidRPr="00C902D4" w14:paraId="07103C85" w14:textId="77777777" w:rsidTr="005B79B8">
        <w:tc>
          <w:tcPr>
            <w:tcW w:w="0" w:type="auto"/>
            <w:vAlign w:val="center"/>
          </w:tcPr>
          <w:p w14:paraId="337D0901" w14:textId="77777777" w:rsidR="00E671EA" w:rsidRPr="00C902D4" w:rsidRDefault="00E671EA"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5ECF4C78" w14:textId="764545C2" w:rsidR="00E671EA" w:rsidRPr="00C902D4" w:rsidRDefault="00E671EA"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51B58104" w14:textId="77777777" w:rsidR="00E671EA" w:rsidRPr="00C902D4" w:rsidRDefault="00E671EA" w:rsidP="00AF7805">
            <w:pPr>
              <w:tabs>
                <w:tab w:val="left" w:pos="630"/>
              </w:tabs>
              <w:spacing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3B236619" w14:textId="77777777" w:rsidR="00E671EA" w:rsidRPr="00C902D4" w:rsidRDefault="00E671E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58109948" w14:textId="77777777" w:rsidR="00E671EA" w:rsidRPr="00C902D4" w:rsidRDefault="00E671E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0FD554F2" w14:textId="77777777" w:rsidR="00E671EA" w:rsidRPr="00C902D4" w:rsidRDefault="00E671E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06289013" w14:textId="77777777" w:rsidR="00E671EA" w:rsidRPr="00C902D4" w:rsidRDefault="00E671E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lastRenderedPageBreak/>
              <w:t>Thông tin đã tồn tại trong CSDL mà có cả trong file thì hệ thống sẽ thực hiện ghi đè (Update thông tin)</w:t>
            </w:r>
          </w:p>
          <w:p w14:paraId="5D2BD94E" w14:textId="77777777" w:rsidR="00E671EA" w:rsidRPr="00C902D4" w:rsidRDefault="00E671E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763C6C36" w14:textId="77777777" w:rsidR="00E671EA" w:rsidRPr="00C902D4" w:rsidRDefault="00E671EA"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120098" w:rsidRPr="00C902D4" w14:paraId="4A79C3A8" w14:textId="77777777" w:rsidTr="005B79B8">
        <w:tc>
          <w:tcPr>
            <w:tcW w:w="0" w:type="auto"/>
            <w:vAlign w:val="center"/>
          </w:tcPr>
          <w:p w14:paraId="4DC365A7" w14:textId="01E2612D"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5C1F855E"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404C4ED9"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120098" w:rsidRPr="00C902D4" w14:paraId="06E23195" w14:textId="77777777" w:rsidTr="005B79B8">
        <w:tc>
          <w:tcPr>
            <w:tcW w:w="0" w:type="auto"/>
            <w:vAlign w:val="center"/>
          </w:tcPr>
          <w:p w14:paraId="6CFF60AC" w14:textId="0B92198E"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1C2C89B1"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78643ECA"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Chỉ xóa được bản ghi chưa sử dụng ở </w:t>
            </w:r>
            <w:r w:rsidR="00E671EA" w:rsidRPr="00C902D4">
              <w:rPr>
                <w:rFonts w:ascii="Arial" w:hAnsi="Arial" w:cs="Arial"/>
                <w:sz w:val="20"/>
                <w:lang w:val="vi-VN"/>
              </w:rPr>
              <w:t>chức năng: Gán chức danh sử dụng cho đơn vị, Hồ sơ nhân viên, Quyết định, Hợp đồng lao động.</w:t>
            </w:r>
          </w:p>
          <w:p w14:paraId="38C9CD9C"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30E1A7AC"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BEA4EB2"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73AB1F71" w14:textId="46D9DB01"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E671EA" w:rsidRPr="00C902D4" w14:paraId="43E7EB16" w14:textId="77777777" w:rsidTr="005B79B8">
        <w:tc>
          <w:tcPr>
            <w:tcW w:w="0" w:type="auto"/>
            <w:vAlign w:val="center"/>
          </w:tcPr>
          <w:p w14:paraId="767A13C9" w14:textId="77777777" w:rsidR="00E671EA" w:rsidRPr="00C902D4" w:rsidRDefault="00E671EA"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4455F045" w14:textId="77777777" w:rsidR="00E671EA" w:rsidRPr="00C902D4" w:rsidRDefault="00E671EA"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Phê duyệt</w:t>
            </w:r>
          </w:p>
        </w:tc>
        <w:tc>
          <w:tcPr>
            <w:tcW w:w="0" w:type="auto"/>
            <w:vAlign w:val="center"/>
          </w:tcPr>
          <w:p w14:paraId="2FEF506C" w14:textId="77777777" w:rsidR="00E671EA" w:rsidRPr="00C902D4" w:rsidRDefault="00E671EA"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Cấp quản lý có được phân quyền vào chức năng này để phê duyệt bản ghi vị trí chức danh. </w:t>
            </w:r>
          </w:p>
          <w:p w14:paraId="0AED1269" w14:textId="58E81C74" w:rsidR="00E671EA" w:rsidRPr="00C902D4" w:rsidRDefault="00E671EA"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Các vị trí chức danh được phê duyệt ở chức năng này thì mới được hiển thị tại chức năng Gán vị chí chức danh sử dụng cho mỗi đơn vị.</w:t>
            </w:r>
          </w:p>
        </w:tc>
      </w:tr>
      <w:tr w:rsidR="00120098" w:rsidRPr="00C902D4" w14:paraId="0CC88ADA" w14:textId="77777777" w:rsidTr="005B79B8">
        <w:tc>
          <w:tcPr>
            <w:tcW w:w="0" w:type="auto"/>
            <w:vAlign w:val="center"/>
          </w:tcPr>
          <w:p w14:paraId="2E94DA9A" w14:textId="7EEB1CF2" w:rsidR="00120098" w:rsidRPr="00C902D4" w:rsidRDefault="00120098" w:rsidP="00AF7805">
            <w:pPr>
              <w:pStyle w:val="ListParagraph"/>
              <w:numPr>
                <w:ilvl w:val="0"/>
                <w:numId w:val="40"/>
              </w:numPr>
              <w:tabs>
                <w:tab w:val="left" w:pos="630"/>
              </w:tabs>
              <w:spacing w:after="120" w:line="360" w:lineRule="auto"/>
              <w:ind w:left="504"/>
              <w:contextualSpacing/>
              <w:jc w:val="center"/>
              <w:rPr>
                <w:rFonts w:cs="Arial"/>
                <w:sz w:val="20"/>
                <w:szCs w:val="20"/>
              </w:rPr>
            </w:pPr>
          </w:p>
        </w:tc>
        <w:tc>
          <w:tcPr>
            <w:tcW w:w="0" w:type="auto"/>
            <w:vAlign w:val="center"/>
          </w:tcPr>
          <w:p w14:paraId="1F9305A3" w14:textId="6C169249" w:rsidR="00120098"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664C00D3"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vị trí chức danh đã khai báo trong hệ thống.</w:t>
            </w:r>
          </w:p>
        </w:tc>
      </w:tr>
    </w:tbl>
    <w:p w14:paraId="199F1265"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071FCEE0" w14:textId="4EB66844" w:rsidR="00DC7123" w:rsidRPr="00C902D4" w:rsidRDefault="002B4F8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6CAD756" wp14:editId="47101797">
            <wp:extent cx="5761990" cy="25393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1990" cy="2539339"/>
                    </a:xfrm>
                    <a:prstGeom prst="rect">
                      <a:avLst/>
                    </a:prstGeom>
                  </pic:spPr>
                </pic:pic>
              </a:graphicData>
            </a:graphic>
          </wp:inline>
        </w:drawing>
      </w:r>
    </w:p>
    <w:p w14:paraId="08499B78" w14:textId="48AD52F1" w:rsidR="002C784C" w:rsidRPr="00C902D4" w:rsidRDefault="002C784C"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vị trí chức danh</w:t>
      </w:r>
    </w:p>
    <w:p w14:paraId="147EC823" w14:textId="6DFBEEF3" w:rsidR="00120098" w:rsidRPr="00C902D4" w:rsidRDefault="007B2DF3" w:rsidP="00AF7805">
      <w:pPr>
        <w:pStyle w:val="Heading5"/>
        <w:tabs>
          <w:tab w:val="clear" w:pos="1458"/>
          <w:tab w:val="num" w:pos="1080"/>
        </w:tabs>
        <w:spacing w:line="360" w:lineRule="auto"/>
        <w:ind w:hanging="1458"/>
        <w:rPr>
          <w:rFonts w:ascii="Arial" w:hAnsi="Arial" w:cs="Arial"/>
          <w:sz w:val="20"/>
          <w:szCs w:val="20"/>
        </w:rPr>
      </w:pPr>
      <w:bookmarkStart w:id="56" w:name="_Toc500541177"/>
      <w:r w:rsidRPr="00C902D4">
        <w:rPr>
          <w:rFonts w:ascii="Arial" w:hAnsi="Arial" w:cs="Arial"/>
          <w:sz w:val="20"/>
          <w:szCs w:val="20"/>
        </w:rPr>
        <w:lastRenderedPageBreak/>
        <w:t>D</w:t>
      </w:r>
      <w:r w:rsidR="00120098" w:rsidRPr="00C902D4">
        <w:rPr>
          <w:rFonts w:ascii="Arial" w:hAnsi="Arial" w:cs="Arial"/>
          <w:sz w:val="20"/>
          <w:szCs w:val="20"/>
        </w:rPr>
        <w:t xml:space="preserve">anh mục </w:t>
      </w:r>
      <w:r w:rsidR="00120098" w:rsidRPr="00C902D4">
        <w:rPr>
          <w:rFonts w:ascii="Arial" w:hAnsi="Arial" w:cs="Arial"/>
          <w:sz w:val="20"/>
          <w:szCs w:val="20"/>
          <w:lang w:val="vi-VN"/>
        </w:rPr>
        <w:t>level chức danh</w:t>
      </w:r>
      <w:bookmarkEnd w:id="56"/>
    </w:p>
    <w:p w14:paraId="06307F06" w14:textId="5F0E765F"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8E001FD" w14:textId="7BEE0CA5" w:rsidR="002C1F9C" w:rsidRPr="00C902D4" w:rsidRDefault="002C1F9C" w:rsidP="00AF7805">
      <w:pPr>
        <w:spacing w:line="360" w:lineRule="auto"/>
        <w:rPr>
          <w:rFonts w:ascii="Arial" w:hAnsi="Arial" w:cs="Arial"/>
          <w:sz w:val="20"/>
        </w:rPr>
      </w:pPr>
      <w:r w:rsidRPr="00C902D4">
        <w:rPr>
          <w:rFonts w:ascii="Arial" w:hAnsi="Arial" w:cs="Arial"/>
          <w:sz w:val="20"/>
        </w:rPr>
        <w:object w:dxaOrig="12271" w:dyaOrig="4186" w14:anchorId="64DBEECB">
          <v:shape id="_x0000_i2553" type="#_x0000_t75" style="width:454pt;height:154.5pt" o:ole="">
            <v:imagedata r:id="rId48" o:title=""/>
          </v:shape>
          <o:OLEObject Type="Embed" ProgID="Visio.Drawing.15" ShapeID="_x0000_i2553" DrawAspect="Content" ObjectID="_1574283822" r:id="rId49"/>
        </w:object>
      </w:r>
    </w:p>
    <w:p w14:paraId="0D85CA4C"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0AE732A"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F84FCE2" w14:textId="77777777" w:rsidR="00120098" w:rsidRPr="00C902D4" w:rsidRDefault="00120098" w:rsidP="00AF7805">
      <w:pPr>
        <w:pStyle w:val="atext"/>
        <w:numPr>
          <w:ilvl w:val="0"/>
          <w:numId w:val="15"/>
        </w:numPr>
        <w:spacing w:line="360" w:lineRule="auto"/>
        <w:rPr>
          <w:rFonts w:ascii="Arial" w:hAnsi="Arial" w:cs="Arial"/>
          <w:b/>
          <w:color w:val="000000" w:themeColor="text1"/>
          <w:sz w:val="20"/>
          <w:szCs w:val="20"/>
        </w:rPr>
      </w:pPr>
      <w:r w:rsidRPr="00C902D4">
        <w:rPr>
          <w:rFonts w:ascii="Arial" w:hAnsi="Arial" w:cs="Arial"/>
          <w:sz w:val="20"/>
          <w:szCs w:val="20"/>
        </w:rPr>
        <w:t>Khai báo và quản lý bộ danh mục level chức danh của tập đoàn.</w:t>
      </w:r>
    </w:p>
    <w:p w14:paraId="4BE62FC9" w14:textId="77777777" w:rsidR="00120098" w:rsidRPr="00C902D4" w:rsidRDefault="00120098"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8C40903" w14:textId="77777777" w:rsidR="00120098" w:rsidRPr="00C902D4" w:rsidRDefault="00120098"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 xml:space="preserve">vào thiết lập danh mục </w:t>
      </w:r>
      <w:r w:rsidRPr="00C902D4">
        <w:rPr>
          <w:rFonts w:cs="Arial"/>
        </w:rPr>
        <w:t>level chức danh</w:t>
      </w:r>
      <w:r w:rsidRPr="00C902D4">
        <w:rPr>
          <w:rFonts w:cs="Arial"/>
          <w:lang w:val="en-US"/>
        </w:rPr>
        <w:t>.</w:t>
      </w:r>
    </w:p>
    <w:p w14:paraId="15BC5C5D" w14:textId="77777777" w:rsidR="002C1F9C" w:rsidRPr="00C902D4" w:rsidRDefault="002C1F9C"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630139B" w14:textId="37962534" w:rsidR="002C1F9C" w:rsidRPr="00C902D4" w:rsidRDefault="002C1F9C" w:rsidP="00AF7805">
      <w:pPr>
        <w:pStyle w:val="atext"/>
        <w:numPr>
          <w:ilvl w:val="0"/>
          <w:numId w:val="4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Hoạch định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level chức danh.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D6D0783" w14:textId="77777777" w:rsidR="002C1F9C" w:rsidRPr="00C902D4" w:rsidRDefault="002C1F9C" w:rsidP="00AF7805">
      <w:pPr>
        <w:pStyle w:val="atext"/>
        <w:numPr>
          <w:ilvl w:val="0"/>
          <w:numId w:val="4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4AC5FD23" w14:textId="77777777" w:rsidR="002C1F9C" w:rsidRPr="00C902D4" w:rsidRDefault="002C1F9C" w:rsidP="00AF7805">
      <w:pPr>
        <w:pStyle w:val="atext"/>
        <w:numPr>
          <w:ilvl w:val="1"/>
          <w:numId w:val="47"/>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400A5C7" w14:textId="25924849" w:rsidR="002C1F9C" w:rsidRPr="00C902D4" w:rsidRDefault="002C1F9C" w:rsidP="00AF7805">
      <w:pPr>
        <w:pStyle w:val="atext"/>
        <w:numPr>
          <w:ilvl w:val="1"/>
          <w:numId w:val="47"/>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54456F44"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6CA6929" w14:textId="77777777" w:rsidR="00120098" w:rsidRPr="00C902D4" w:rsidRDefault="00120098"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40"/>
        <w:gridCol w:w="816"/>
        <w:gridCol w:w="691"/>
        <w:gridCol w:w="844"/>
        <w:gridCol w:w="1104"/>
        <w:gridCol w:w="851"/>
        <w:gridCol w:w="1595"/>
        <w:gridCol w:w="1429"/>
      </w:tblGrid>
      <w:tr w:rsidR="00120098" w:rsidRPr="00C902D4" w14:paraId="600D7DCC" w14:textId="77777777" w:rsidTr="005B79B8">
        <w:trPr>
          <w:trHeight w:val="1005"/>
          <w:tblHeader/>
        </w:trPr>
        <w:tc>
          <w:tcPr>
            <w:tcW w:w="0" w:type="auto"/>
            <w:shd w:val="clear" w:color="auto" w:fill="auto"/>
            <w:vAlign w:val="center"/>
            <w:hideMark/>
          </w:tcPr>
          <w:p w14:paraId="1E30FB20"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581EBB10"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2DFB36BF"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9700060"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78CB252F"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245E72C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566571E3"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CCF0382"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7CC6573B" w14:textId="77777777" w:rsidR="00120098" w:rsidRPr="00C902D4" w:rsidRDefault="00120098"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41595E" w:rsidRPr="00C902D4" w14:paraId="1560F85E" w14:textId="77777777" w:rsidTr="005B79B8">
        <w:trPr>
          <w:trHeight w:val="772"/>
        </w:trPr>
        <w:tc>
          <w:tcPr>
            <w:tcW w:w="0" w:type="auto"/>
            <w:shd w:val="clear" w:color="auto" w:fill="auto"/>
            <w:vAlign w:val="center"/>
          </w:tcPr>
          <w:p w14:paraId="009FF59F" w14:textId="77777777" w:rsidR="0041595E" w:rsidRPr="00C902D4" w:rsidRDefault="0041595E"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139E8791"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Mã level chức danh</w:t>
            </w:r>
          </w:p>
        </w:tc>
        <w:tc>
          <w:tcPr>
            <w:tcW w:w="0" w:type="auto"/>
            <w:shd w:val="clear" w:color="auto" w:fill="auto"/>
            <w:vAlign w:val="center"/>
          </w:tcPr>
          <w:p w14:paraId="43C37EFF"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Ký tự</w:t>
            </w:r>
          </w:p>
        </w:tc>
        <w:tc>
          <w:tcPr>
            <w:tcW w:w="0" w:type="auto"/>
            <w:shd w:val="clear" w:color="auto" w:fill="auto"/>
            <w:vAlign w:val="center"/>
          </w:tcPr>
          <w:p w14:paraId="3DEBE041"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shd w:val="clear" w:color="auto" w:fill="auto"/>
            <w:vAlign w:val="center"/>
          </w:tcPr>
          <w:p w14:paraId="1D06F715"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Có</w:t>
            </w:r>
          </w:p>
        </w:tc>
        <w:tc>
          <w:tcPr>
            <w:tcW w:w="0" w:type="auto"/>
            <w:shd w:val="clear" w:color="auto" w:fill="auto"/>
            <w:vAlign w:val="center"/>
          </w:tcPr>
          <w:p w14:paraId="2F418F76"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01296981"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5C850408" w14:textId="77777777" w:rsidR="0041595E" w:rsidRPr="00C902D4" w:rsidRDefault="0041595E" w:rsidP="00AF7805">
            <w:pPr>
              <w:spacing w:line="360" w:lineRule="auto"/>
              <w:rPr>
                <w:rFonts w:ascii="Arial" w:hAnsi="Arial" w:cs="Arial"/>
                <w:color w:val="000000"/>
                <w:sz w:val="20"/>
              </w:rPr>
            </w:pPr>
            <w:r w:rsidRPr="00C902D4">
              <w:rPr>
                <w:rFonts w:ascii="Arial" w:hAnsi="Arial" w:cs="Arial"/>
                <w:color w:val="000000"/>
                <w:sz w:val="20"/>
              </w:rPr>
              <w:t>Ký hiệu level chức danh</w:t>
            </w:r>
          </w:p>
          <w:p w14:paraId="2CC11FDA" w14:textId="6BCAD80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rPr>
              <w:t>Ký hiêu không được trùng</w:t>
            </w:r>
          </w:p>
        </w:tc>
        <w:tc>
          <w:tcPr>
            <w:tcW w:w="0" w:type="auto"/>
            <w:shd w:val="clear" w:color="auto" w:fill="auto"/>
            <w:vAlign w:val="center"/>
          </w:tcPr>
          <w:p w14:paraId="07EFCB90"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Textbox</w:t>
            </w:r>
          </w:p>
        </w:tc>
      </w:tr>
      <w:tr w:rsidR="0041595E" w:rsidRPr="00C902D4" w14:paraId="143C3A78" w14:textId="77777777" w:rsidTr="005B79B8">
        <w:trPr>
          <w:trHeight w:val="530"/>
        </w:trPr>
        <w:tc>
          <w:tcPr>
            <w:tcW w:w="0" w:type="auto"/>
            <w:shd w:val="clear" w:color="auto" w:fill="auto"/>
            <w:vAlign w:val="center"/>
          </w:tcPr>
          <w:p w14:paraId="4424EDF3" w14:textId="77777777" w:rsidR="0041595E" w:rsidRPr="00C902D4" w:rsidRDefault="0041595E" w:rsidP="00AF7805">
            <w:pPr>
              <w:spacing w:line="360" w:lineRule="auto"/>
              <w:jc w:val="center"/>
              <w:rPr>
                <w:rFonts w:ascii="Arial" w:hAnsi="Arial" w:cs="Arial"/>
                <w:color w:val="000000"/>
                <w:sz w:val="20"/>
                <w:lang w:eastAsia="ja-JP"/>
              </w:rPr>
            </w:pPr>
            <w:r w:rsidRPr="00C902D4">
              <w:rPr>
                <w:rFonts w:ascii="Arial" w:hAnsi="Arial" w:cs="Arial"/>
                <w:color w:val="000000"/>
                <w:sz w:val="20"/>
              </w:rPr>
              <w:t>2</w:t>
            </w:r>
          </w:p>
        </w:tc>
        <w:tc>
          <w:tcPr>
            <w:tcW w:w="0" w:type="auto"/>
            <w:shd w:val="clear" w:color="auto" w:fill="auto"/>
            <w:vAlign w:val="center"/>
          </w:tcPr>
          <w:p w14:paraId="57C96386"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Tên level chức danh</w:t>
            </w:r>
          </w:p>
        </w:tc>
        <w:tc>
          <w:tcPr>
            <w:tcW w:w="0" w:type="auto"/>
            <w:shd w:val="clear" w:color="auto" w:fill="auto"/>
            <w:vAlign w:val="center"/>
          </w:tcPr>
          <w:p w14:paraId="63FBDE8C"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shd w:val="clear" w:color="auto" w:fill="auto"/>
            <w:vAlign w:val="center"/>
          </w:tcPr>
          <w:p w14:paraId="50959D04"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16B57B79"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shd w:val="clear" w:color="auto" w:fill="auto"/>
            <w:vAlign w:val="center"/>
          </w:tcPr>
          <w:p w14:paraId="4B4E7C57"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1D04F5F7"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625CCED5" w14:textId="7A3956C4" w:rsidR="0041595E" w:rsidRPr="00C902D4" w:rsidRDefault="0041595E" w:rsidP="00AF7805">
            <w:pPr>
              <w:spacing w:line="360" w:lineRule="auto"/>
              <w:rPr>
                <w:rFonts w:ascii="Arial" w:hAnsi="Arial" w:cs="Arial"/>
                <w:color w:val="000000"/>
                <w:sz w:val="20"/>
                <w:lang w:eastAsia="ja-JP"/>
              </w:rPr>
            </w:pPr>
            <w:r w:rsidRPr="00C902D4">
              <w:rPr>
                <w:rFonts w:ascii="Arial" w:hAnsi="Arial" w:cs="Arial"/>
                <w:sz w:val="20"/>
              </w:rPr>
              <w:t>Tên level chức danh</w:t>
            </w:r>
          </w:p>
        </w:tc>
        <w:tc>
          <w:tcPr>
            <w:tcW w:w="0" w:type="auto"/>
            <w:shd w:val="clear" w:color="auto" w:fill="auto"/>
            <w:vAlign w:val="center"/>
          </w:tcPr>
          <w:p w14:paraId="1D77B3DF"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r w:rsidR="0041595E" w:rsidRPr="00C902D4" w14:paraId="028C252D" w14:textId="77777777" w:rsidTr="005B79B8">
        <w:trPr>
          <w:trHeight w:val="1335"/>
        </w:trPr>
        <w:tc>
          <w:tcPr>
            <w:tcW w:w="0" w:type="auto"/>
            <w:shd w:val="clear" w:color="auto" w:fill="auto"/>
            <w:vAlign w:val="center"/>
          </w:tcPr>
          <w:p w14:paraId="659BD9DE" w14:textId="77777777" w:rsidR="0041595E" w:rsidRPr="00C902D4" w:rsidRDefault="0041595E"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27021668" w14:textId="77777777" w:rsidR="0041595E" w:rsidRPr="00C902D4" w:rsidRDefault="0041595E" w:rsidP="00AF7805">
            <w:pPr>
              <w:spacing w:line="360" w:lineRule="auto"/>
              <w:rPr>
                <w:rFonts w:ascii="Arial" w:hAnsi="Arial" w:cs="Arial"/>
                <w:sz w:val="20"/>
                <w:lang w:val="vi-VN"/>
              </w:rPr>
            </w:pPr>
            <w:r w:rsidRPr="00C902D4">
              <w:rPr>
                <w:rFonts w:ascii="Arial" w:hAnsi="Arial" w:cs="Arial"/>
                <w:sz w:val="20"/>
                <w:lang w:val="vi-VN"/>
              </w:rPr>
              <w:t>Trạng thái</w:t>
            </w:r>
          </w:p>
        </w:tc>
        <w:tc>
          <w:tcPr>
            <w:tcW w:w="0" w:type="auto"/>
            <w:shd w:val="clear" w:color="auto" w:fill="auto"/>
            <w:vAlign w:val="center"/>
          </w:tcPr>
          <w:p w14:paraId="162257D2"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Danh sách</w:t>
            </w:r>
          </w:p>
        </w:tc>
        <w:tc>
          <w:tcPr>
            <w:tcW w:w="0" w:type="auto"/>
            <w:shd w:val="clear" w:color="auto" w:fill="auto"/>
            <w:vAlign w:val="center"/>
          </w:tcPr>
          <w:p w14:paraId="3E8FC411"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2C61A388"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Có</w:t>
            </w:r>
          </w:p>
        </w:tc>
        <w:tc>
          <w:tcPr>
            <w:tcW w:w="0" w:type="auto"/>
            <w:shd w:val="clear" w:color="auto" w:fill="auto"/>
            <w:vAlign w:val="center"/>
          </w:tcPr>
          <w:p w14:paraId="38CB6CB4"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6F15F620"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Áp dụng</w:t>
            </w:r>
          </w:p>
        </w:tc>
        <w:tc>
          <w:tcPr>
            <w:tcW w:w="0" w:type="auto"/>
            <w:shd w:val="clear" w:color="auto" w:fill="auto"/>
            <w:vAlign w:val="center"/>
          </w:tcPr>
          <w:p w14:paraId="3E488BB2" w14:textId="35DEB5D4"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rPr>
              <w:t xml:space="preserve">Trạng thái “Áp dụng” hoặc “Ngừng áp dụng” bản ghi </w:t>
            </w:r>
          </w:p>
        </w:tc>
        <w:tc>
          <w:tcPr>
            <w:tcW w:w="0" w:type="auto"/>
            <w:shd w:val="clear" w:color="auto" w:fill="auto"/>
            <w:vAlign w:val="center"/>
          </w:tcPr>
          <w:p w14:paraId="00241026"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Combobox</w:t>
            </w:r>
          </w:p>
        </w:tc>
      </w:tr>
      <w:tr w:rsidR="0041595E" w:rsidRPr="00C902D4" w14:paraId="28733BEB" w14:textId="77777777" w:rsidTr="005B79B8">
        <w:trPr>
          <w:trHeight w:val="80"/>
        </w:trPr>
        <w:tc>
          <w:tcPr>
            <w:tcW w:w="0" w:type="auto"/>
            <w:shd w:val="clear" w:color="auto" w:fill="auto"/>
            <w:vAlign w:val="center"/>
          </w:tcPr>
          <w:p w14:paraId="557AD8A2" w14:textId="77777777" w:rsidR="0041595E" w:rsidRPr="00C902D4" w:rsidRDefault="0041595E"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64D5AA49" w14:textId="3163F7DF" w:rsidR="0041595E" w:rsidRPr="00C902D4" w:rsidRDefault="0041595E"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73F29E90"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Ký tự</w:t>
            </w:r>
          </w:p>
        </w:tc>
        <w:tc>
          <w:tcPr>
            <w:tcW w:w="0" w:type="auto"/>
            <w:shd w:val="clear" w:color="auto" w:fill="auto"/>
            <w:vAlign w:val="center"/>
          </w:tcPr>
          <w:p w14:paraId="3DB9F7AB"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shd w:val="clear" w:color="auto" w:fill="auto"/>
            <w:vAlign w:val="center"/>
          </w:tcPr>
          <w:p w14:paraId="225F309E" w14:textId="77777777" w:rsidR="0041595E" w:rsidRPr="00C902D4" w:rsidRDefault="0041595E" w:rsidP="00AF7805">
            <w:pPr>
              <w:spacing w:line="360" w:lineRule="auto"/>
              <w:rPr>
                <w:rFonts w:ascii="Arial" w:hAnsi="Arial" w:cs="Arial"/>
                <w:color w:val="000000"/>
                <w:sz w:val="20"/>
                <w:lang w:val="vi-VN" w:eastAsia="ja-JP"/>
              </w:rPr>
            </w:pPr>
            <w:r w:rsidRPr="00C902D4">
              <w:rPr>
                <w:rFonts w:ascii="Arial" w:hAnsi="Arial" w:cs="Arial"/>
                <w:color w:val="000000"/>
                <w:sz w:val="20"/>
                <w:lang w:val="vi-VN" w:eastAsia="ja-JP"/>
              </w:rPr>
              <w:t>Không</w:t>
            </w:r>
          </w:p>
        </w:tc>
        <w:tc>
          <w:tcPr>
            <w:tcW w:w="0" w:type="auto"/>
            <w:shd w:val="clear" w:color="auto" w:fill="auto"/>
            <w:vAlign w:val="center"/>
          </w:tcPr>
          <w:p w14:paraId="38D8DA8A"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7244C25C" w14:textId="77777777" w:rsidR="0041595E" w:rsidRPr="00C902D4" w:rsidRDefault="0041595E" w:rsidP="00AF7805">
            <w:pPr>
              <w:spacing w:line="360" w:lineRule="auto"/>
              <w:rPr>
                <w:rFonts w:ascii="Arial" w:hAnsi="Arial" w:cs="Arial"/>
                <w:color w:val="000000"/>
                <w:sz w:val="20"/>
                <w:lang w:eastAsia="ja-JP"/>
              </w:rPr>
            </w:pPr>
          </w:p>
        </w:tc>
        <w:tc>
          <w:tcPr>
            <w:tcW w:w="0" w:type="auto"/>
            <w:shd w:val="clear" w:color="auto" w:fill="auto"/>
            <w:vAlign w:val="center"/>
          </w:tcPr>
          <w:p w14:paraId="52E148A5" w14:textId="3BF26121" w:rsidR="0041595E" w:rsidRPr="00C902D4" w:rsidRDefault="0041595E" w:rsidP="00AF7805">
            <w:pPr>
              <w:spacing w:line="360" w:lineRule="auto"/>
              <w:rPr>
                <w:rFonts w:ascii="Arial" w:hAnsi="Arial" w:cs="Arial"/>
                <w:color w:val="000000"/>
                <w:sz w:val="20"/>
                <w:lang w:eastAsia="ja-JP"/>
              </w:rPr>
            </w:pPr>
            <w:r w:rsidRPr="00C902D4">
              <w:rPr>
                <w:rFonts w:ascii="Arial" w:hAnsi="Arial" w:cs="Arial"/>
                <w:sz w:val="20"/>
              </w:rPr>
              <w:t>Mô tả khác</w:t>
            </w:r>
          </w:p>
        </w:tc>
        <w:tc>
          <w:tcPr>
            <w:tcW w:w="0" w:type="auto"/>
            <w:shd w:val="clear" w:color="auto" w:fill="auto"/>
            <w:vAlign w:val="center"/>
          </w:tcPr>
          <w:p w14:paraId="27ACBA49" w14:textId="77777777" w:rsidR="0041595E" w:rsidRPr="00C902D4" w:rsidRDefault="0041595E" w:rsidP="00AF7805">
            <w:pPr>
              <w:spacing w:line="360" w:lineRule="auto"/>
              <w:rPr>
                <w:rFonts w:ascii="Arial" w:hAnsi="Arial" w:cs="Arial"/>
                <w:color w:val="000000"/>
                <w:sz w:val="20"/>
                <w:lang w:eastAsia="ja-JP"/>
              </w:rPr>
            </w:pPr>
            <w:r w:rsidRPr="00C902D4">
              <w:rPr>
                <w:rFonts w:ascii="Arial" w:hAnsi="Arial" w:cs="Arial"/>
                <w:color w:val="000000"/>
                <w:sz w:val="20"/>
                <w:lang w:val="vi-VN" w:eastAsia="ja-JP"/>
              </w:rPr>
              <w:t>Textbox</w:t>
            </w:r>
          </w:p>
        </w:tc>
      </w:tr>
    </w:tbl>
    <w:p w14:paraId="67CE5F17" w14:textId="77777777" w:rsidR="00120098" w:rsidRPr="00C902D4" w:rsidRDefault="00120098"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007"/>
        <w:gridCol w:w="3940"/>
        <w:gridCol w:w="2523"/>
      </w:tblGrid>
      <w:tr w:rsidR="00120098" w:rsidRPr="00C902D4" w14:paraId="661B343D" w14:textId="77777777" w:rsidTr="005B79B8">
        <w:trPr>
          <w:tblHeader/>
        </w:trPr>
        <w:tc>
          <w:tcPr>
            <w:tcW w:w="0" w:type="auto"/>
            <w:vAlign w:val="center"/>
          </w:tcPr>
          <w:p w14:paraId="7322E273" w14:textId="77777777" w:rsidR="00120098" w:rsidRPr="00C902D4" w:rsidRDefault="00120098" w:rsidP="00AF7805">
            <w:pPr>
              <w:pStyle w:val="-Tiubng"/>
              <w:spacing w:before="120" w:after="120"/>
              <w:rPr>
                <w:rFonts w:cs="Arial"/>
              </w:rPr>
            </w:pPr>
            <w:r w:rsidRPr="00C902D4">
              <w:rPr>
                <w:rFonts w:cs="Arial"/>
              </w:rPr>
              <w:t>STT</w:t>
            </w:r>
          </w:p>
        </w:tc>
        <w:tc>
          <w:tcPr>
            <w:tcW w:w="0" w:type="auto"/>
            <w:vAlign w:val="center"/>
          </w:tcPr>
          <w:p w14:paraId="1C56419A" w14:textId="77777777" w:rsidR="00120098" w:rsidRPr="00C902D4" w:rsidRDefault="00120098" w:rsidP="00AF7805">
            <w:pPr>
              <w:pStyle w:val="-Tiubng"/>
              <w:spacing w:before="120" w:after="120"/>
              <w:rPr>
                <w:rFonts w:cs="Arial"/>
              </w:rPr>
            </w:pPr>
            <w:r w:rsidRPr="00C902D4">
              <w:rPr>
                <w:rFonts w:cs="Arial"/>
              </w:rPr>
              <w:t>Trường thông tin</w:t>
            </w:r>
          </w:p>
        </w:tc>
        <w:tc>
          <w:tcPr>
            <w:tcW w:w="0" w:type="auto"/>
            <w:vAlign w:val="center"/>
          </w:tcPr>
          <w:p w14:paraId="341F731C" w14:textId="77777777" w:rsidR="00120098" w:rsidRPr="00C902D4" w:rsidRDefault="00120098" w:rsidP="00AF7805">
            <w:pPr>
              <w:pStyle w:val="-Tiubng"/>
              <w:spacing w:before="120" w:after="120"/>
              <w:rPr>
                <w:rFonts w:cs="Arial"/>
              </w:rPr>
            </w:pPr>
            <w:r w:rsidRPr="00C902D4">
              <w:rPr>
                <w:rFonts w:cs="Arial"/>
              </w:rPr>
              <w:t>Ghi chú</w:t>
            </w:r>
          </w:p>
        </w:tc>
        <w:tc>
          <w:tcPr>
            <w:tcW w:w="0" w:type="auto"/>
            <w:vAlign w:val="center"/>
          </w:tcPr>
          <w:p w14:paraId="358FBB8F" w14:textId="77777777" w:rsidR="00120098" w:rsidRPr="00C902D4" w:rsidRDefault="00120098" w:rsidP="00AF7805">
            <w:pPr>
              <w:pStyle w:val="-Tiubng"/>
              <w:spacing w:before="120" w:after="120"/>
              <w:rPr>
                <w:rFonts w:cs="Arial"/>
              </w:rPr>
            </w:pPr>
            <w:r w:rsidRPr="00C902D4">
              <w:rPr>
                <w:rFonts w:cs="Arial"/>
              </w:rPr>
              <w:t>Đối tượng trên giao diện</w:t>
            </w:r>
          </w:p>
        </w:tc>
      </w:tr>
      <w:tr w:rsidR="00120098" w:rsidRPr="00C902D4" w14:paraId="4A812331" w14:textId="77777777" w:rsidTr="005B79B8">
        <w:trPr>
          <w:tblHeader/>
        </w:trPr>
        <w:tc>
          <w:tcPr>
            <w:tcW w:w="0" w:type="auto"/>
            <w:vAlign w:val="center"/>
          </w:tcPr>
          <w:p w14:paraId="3CAFF974"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1</w:t>
            </w:r>
          </w:p>
        </w:tc>
        <w:tc>
          <w:tcPr>
            <w:tcW w:w="0" w:type="auto"/>
            <w:vAlign w:val="center"/>
          </w:tcPr>
          <w:p w14:paraId="4601A331" w14:textId="77777777" w:rsidR="00120098" w:rsidRPr="00C902D4" w:rsidRDefault="00120098" w:rsidP="00AF7805">
            <w:pPr>
              <w:pStyle w:val="-Thng"/>
              <w:spacing w:before="120" w:after="120"/>
              <w:ind w:firstLine="0"/>
              <w:jc w:val="left"/>
              <w:rPr>
                <w:rFonts w:cs="Arial"/>
                <w:lang w:val="en-US"/>
              </w:rPr>
            </w:pPr>
            <w:r w:rsidRPr="00C902D4">
              <w:rPr>
                <w:rFonts w:cs="Arial"/>
                <w:color w:val="000000"/>
                <w:lang w:eastAsia="ja-JP"/>
              </w:rPr>
              <w:t>Mã level chức danh</w:t>
            </w:r>
          </w:p>
        </w:tc>
        <w:tc>
          <w:tcPr>
            <w:tcW w:w="0" w:type="auto"/>
            <w:vAlign w:val="center"/>
          </w:tcPr>
          <w:p w14:paraId="47DE76A7"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color w:val="000000"/>
                <w:lang w:eastAsia="ja-JP"/>
              </w:rPr>
              <w:t>Mã level chức danh</w:t>
            </w:r>
            <w:r w:rsidRPr="00C902D4">
              <w:rPr>
                <w:rFonts w:cs="Arial"/>
                <w:lang w:val="en-US"/>
              </w:rPr>
              <w:t>”</w:t>
            </w:r>
          </w:p>
        </w:tc>
        <w:tc>
          <w:tcPr>
            <w:tcW w:w="0" w:type="auto"/>
            <w:vAlign w:val="center"/>
          </w:tcPr>
          <w:p w14:paraId="3C7AB511" w14:textId="083088BA" w:rsidR="00120098" w:rsidRPr="00C902D4" w:rsidRDefault="00A00903" w:rsidP="00AF7805">
            <w:pPr>
              <w:pStyle w:val="-Thng"/>
              <w:spacing w:before="120" w:after="120"/>
              <w:ind w:firstLine="0"/>
              <w:jc w:val="left"/>
              <w:rPr>
                <w:rFonts w:cs="Arial"/>
                <w:lang w:val="en-US"/>
              </w:rPr>
            </w:pPr>
            <w:r w:rsidRPr="00C902D4">
              <w:rPr>
                <w:rFonts w:cs="Arial"/>
                <w:lang w:val="en-US"/>
              </w:rPr>
              <w:t>Grid</w:t>
            </w:r>
          </w:p>
        </w:tc>
      </w:tr>
      <w:tr w:rsidR="00120098" w:rsidRPr="00C902D4" w14:paraId="4BECAF7B" w14:textId="77777777" w:rsidTr="005B79B8">
        <w:trPr>
          <w:tblHeader/>
        </w:trPr>
        <w:tc>
          <w:tcPr>
            <w:tcW w:w="0" w:type="auto"/>
            <w:vAlign w:val="center"/>
          </w:tcPr>
          <w:p w14:paraId="572FFCB8"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2</w:t>
            </w:r>
          </w:p>
        </w:tc>
        <w:tc>
          <w:tcPr>
            <w:tcW w:w="0" w:type="auto"/>
            <w:vAlign w:val="center"/>
          </w:tcPr>
          <w:p w14:paraId="66FF0A97" w14:textId="77777777" w:rsidR="00120098" w:rsidRPr="00C902D4" w:rsidRDefault="00120098" w:rsidP="00AF7805">
            <w:pPr>
              <w:pStyle w:val="-Thng"/>
              <w:spacing w:before="120" w:after="120"/>
              <w:ind w:firstLine="0"/>
              <w:jc w:val="left"/>
              <w:rPr>
                <w:rFonts w:cs="Arial"/>
                <w:lang w:val="en-US"/>
              </w:rPr>
            </w:pPr>
            <w:r w:rsidRPr="00C902D4">
              <w:rPr>
                <w:rFonts w:cs="Arial"/>
                <w:color w:val="000000"/>
                <w:lang w:eastAsia="ja-JP"/>
              </w:rPr>
              <w:t>Tên level chức danh</w:t>
            </w:r>
          </w:p>
        </w:tc>
        <w:tc>
          <w:tcPr>
            <w:tcW w:w="0" w:type="auto"/>
            <w:vAlign w:val="center"/>
          </w:tcPr>
          <w:p w14:paraId="61462456"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color w:val="000000"/>
                <w:lang w:eastAsia="ja-JP"/>
              </w:rPr>
              <w:t>Tên level chức danh</w:t>
            </w:r>
            <w:r w:rsidRPr="00C902D4">
              <w:rPr>
                <w:rFonts w:cs="Arial"/>
                <w:lang w:val="en-US"/>
              </w:rPr>
              <w:t>”</w:t>
            </w:r>
          </w:p>
        </w:tc>
        <w:tc>
          <w:tcPr>
            <w:tcW w:w="0" w:type="auto"/>
            <w:vAlign w:val="center"/>
          </w:tcPr>
          <w:p w14:paraId="5AECDD25" w14:textId="5BB4933C" w:rsidR="00120098" w:rsidRPr="00C902D4" w:rsidRDefault="00A00903" w:rsidP="00AF7805">
            <w:pPr>
              <w:pStyle w:val="-Thng"/>
              <w:spacing w:before="120" w:after="120"/>
              <w:ind w:firstLine="0"/>
              <w:jc w:val="left"/>
              <w:rPr>
                <w:rFonts w:cs="Arial"/>
                <w:lang w:val="en-US"/>
              </w:rPr>
            </w:pPr>
            <w:r w:rsidRPr="00C902D4">
              <w:rPr>
                <w:rFonts w:cs="Arial"/>
                <w:lang w:val="en-US"/>
              </w:rPr>
              <w:t>Grid</w:t>
            </w:r>
          </w:p>
        </w:tc>
      </w:tr>
      <w:tr w:rsidR="00120098" w:rsidRPr="00C902D4" w14:paraId="3ACA5C3D" w14:textId="77777777" w:rsidTr="005B79B8">
        <w:trPr>
          <w:tblHeader/>
        </w:trPr>
        <w:tc>
          <w:tcPr>
            <w:tcW w:w="0" w:type="auto"/>
            <w:vAlign w:val="center"/>
          </w:tcPr>
          <w:p w14:paraId="5214CFC2" w14:textId="77777777" w:rsidR="00120098" w:rsidRPr="00C902D4" w:rsidRDefault="00120098" w:rsidP="00AF7805">
            <w:pPr>
              <w:pStyle w:val="-Thng"/>
              <w:spacing w:before="120" w:after="120"/>
              <w:ind w:firstLine="0"/>
              <w:jc w:val="center"/>
              <w:rPr>
                <w:rFonts w:cs="Arial"/>
                <w:lang w:val="en-US"/>
              </w:rPr>
            </w:pPr>
            <w:r w:rsidRPr="00C902D4">
              <w:rPr>
                <w:rFonts w:cs="Arial"/>
                <w:lang w:val="en-US"/>
              </w:rPr>
              <w:t>3</w:t>
            </w:r>
          </w:p>
        </w:tc>
        <w:tc>
          <w:tcPr>
            <w:tcW w:w="0" w:type="auto"/>
            <w:vAlign w:val="center"/>
          </w:tcPr>
          <w:p w14:paraId="037329A9" w14:textId="77777777" w:rsidR="00120098" w:rsidRPr="00C902D4" w:rsidRDefault="00120098" w:rsidP="00AF7805">
            <w:pPr>
              <w:pStyle w:val="-Thng"/>
              <w:spacing w:before="120" w:after="120"/>
              <w:ind w:firstLine="0"/>
              <w:jc w:val="left"/>
              <w:rPr>
                <w:rFonts w:cs="Arial"/>
                <w:lang w:val="en-US"/>
              </w:rPr>
            </w:pPr>
            <w:r w:rsidRPr="00C902D4">
              <w:rPr>
                <w:rFonts w:cs="Arial"/>
              </w:rPr>
              <w:t>Trạng thái</w:t>
            </w:r>
          </w:p>
        </w:tc>
        <w:tc>
          <w:tcPr>
            <w:tcW w:w="0" w:type="auto"/>
            <w:vAlign w:val="center"/>
          </w:tcPr>
          <w:p w14:paraId="7411E63F" w14:textId="77777777" w:rsidR="00120098" w:rsidRPr="00C902D4" w:rsidRDefault="00120098"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Trạng thái</w:t>
            </w:r>
            <w:r w:rsidRPr="00C902D4">
              <w:rPr>
                <w:rFonts w:cs="Arial"/>
                <w:lang w:val="en-US"/>
              </w:rPr>
              <w:t>”</w:t>
            </w:r>
          </w:p>
        </w:tc>
        <w:tc>
          <w:tcPr>
            <w:tcW w:w="0" w:type="auto"/>
            <w:vAlign w:val="center"/>
          </w:tcPr>
          <w:p w14:paraId="6DBB0561" w14:textId="31B97D72" w:rsidR="00120098" w:rsidRPr="00C902D4" w:rsidRDefault="00A00903" w:rsidP="00AF7805">
            <w:pPr>
              <w:pStyle w:val="-Thng"/>
              <w:spacing w:before="120" w:after="120"/>
              <w:ind w:firstLine="0"/>
              <w:jc w:val="left"/>
              <w:rPr>
                <w:rFonts w:cs="Arial"/>
                <w:lang w:val="en-US"/>
              </w:rPr>
            </w:pPr>
            <w:r w:rsidRPr="00C902D4">
              <w:rPr>
                <w:rFonts w:cs="Arial"/>
                <w:lang w:val="en-US"/>
              </w:rPr>
              <w:t>Grid</w:t>
            </w:r>
          </w:p>
        </w:tc>
      </w:tr>
    </w:tbl>
    <w:p w14:paraId="00416FB3"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color w:val="000000"/>
          <w:szCs w:val="20"/>
          <w:lang w:val="vi-VN" w:eastAsia="ja-JP"/>
        </w:rPr>
        <w:t>level chức danh</w:t>
      </w:r>
      <w:r w:rsidRPr="00C902D4">
        <w:rPr>
          <w:rFonts w:cs="Arial"/>
          <w:szCs w:val="20"/>
        </w:rPr>
        <w:t xml:space="preserve"> đã nhập vào hệ thống.</w:t>
      </w:r>
    </w:p>
    <w:p w14:paraId="6966C9D7"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Dữ liệu được sắp xếp theo dữ liệu được tạo gần nhất.</w:t>
      </w:r>
    </w:p>
    <w:p w14:paraId="275A3691" w14:textId="77777777" w:rsidR="00120098" w:rsidRPr="00C902D4" w:rsidRDefault="00120098"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4AEC2B65" w14:textId="77777777" w:rsidR="00120098" w:rsidRPr="00C902D4" w:rsidRDefault="00120098"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61"/>
        <w:gridCol w:w="7409"/>
      </w:tblGrid>
      <w:tr w:rsidR="00120098" w:rsidRPr="00C902D4" w14:paraId="504CBC68" w14:textId="77777777" w:rsidTr="005B79B8">
        <w:trPr>
          <w:trHeight w:val="377"/>
        </w:trPr>
        <w:tc>
          <w:tcPr>
            <w:tcW w:w="0" w:type="auto"/>
            <w:vAlign w:val="center"/>
          </w:tcPr>
          <w:p w14:paraId="6149AFE9"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lastRenderedPageBreak/>
              <w:t>STT</w:t>
            </w:r>
          </w:p>
        </w:tc>
        <w:tc>
          <w:tcPr>
            <w:tcW w:w="0" w:type="auto"/>
            <w:vAlign w:val="center"/>
          </w:tcPr>
          <w:p w14:paraId="62EE5EE6"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6DBB94EA" w14:textId="77777777" w:rsidR="00120098" w:rsidRPr="00C902D4" w:rsidRDefault="00120098"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120098" w:rsidRPr="00C902D4" w14:paraId="58A0A2A5" w14:textId="77777777" w:rsidTr="005B79B8">
        <w:tc>
          <w:tcPr>
            <w:tcW w:w="0" w:type="auto"/>
            <w:vAlign w:val="center"/>
          </w:tcPr>
          <w:p w14:paraId="2AE4D519" w14:textId="77777777" w:rsidR="00120098" w:rsidRPr="00C902D4" w:rsidRDefault="00120098" w:rsidP="00AF7805">
            <w:pPr>
              <w:tabs>
                <w:tab w:val="left" w:pos="630"/>
              </w:tabs>
              <w:spacing w:line="360" w:lineRule="auto"/>
              <w:contextualSpacing/>
              <w:jc w:val="center"/>
              <w:rPr>
                <w:rFonts w:ascii="Arial" w:hAnsi="Arial" w:cs="Arial"/>
                <w:sz w:val="20"/>
              </w:rPr>
            </w:pPr>
            <w:r w:rsidRPr="00C902D4">
              <w:rPr>
                <w:rFonts w:ascii="Arial" w:hAnsi="Arial" w:cs="Arial"/>
                <w:sz w:val="20"/>
              </w:rPr>
              <w:t>1</w:t>
            </w:r>
          </w:p>
        </w:tc>
        <w:tc>
          <w:tcPr>
            <w:tcW w:w="0" w:type="auto"/>
            <w:vAlign w:val="center"/>
          </w:tcPr>
          <w:p w14:paraId="27CFE877" w14:textId="5EBE8545" w:rsidR="00120098" w:rsidRPr="00C902D4" w:rsidRDefault="00A00903"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6E15E289"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120098" w:rsidRPr="00C902D4" w14:paraId="11EA862E" w14:textId="77777777" w:rsidTr="005B79B8">
        <w:tc>
          <w:tcPr>
            <w:tcW w:w="0" w:type="auto"/>
            <w:vAlign w:val="center"/>
          </w:tcPr>
          <w:p w14:paraId="258C7DF8" w14:textId="77777777" w:rsidR="00120098" w:rsidRPr="00C902D4" w:rsidRDefault="00120098" w:rsidP="00AF7805">
            <w:pPr>
              <w:tabs>
                <w:tab w:val="left" w:pos="630"/>
              </w:tabs>
              <w:spacing w:line="360" w:lineRule="auto"/>
              <w:contextualSpacing/>
              <w:jc w:val="center"/>
              <w:rPr>
                <w:rFonts w:ascii="Arial" w:hAnsi="Arial" w:cs="Arial"/>
                <w:sz w:val="20"/>
              </w:rPr>
            </w:pPr>
            <w:r w:rsidRPr="00C902D4">
              <w:rPr>
                <w:rFonts w:ascii="Arial" w:hAnsi="Arial" w:cs="Arial"/>
                <w:sz w:val="20"/>
              </w:rPr>
              <w:t>2</w:t>
            </w:r>
          </w:p>
        </w:tc>
        <w:tc>
          <w:tcPr>
            <w:tcW w:w="0" w:type="auto"/>
            <w:vAlign w:val="center"/>
          </w:tcPr>
          <w:p w14:paraId="19C94765" w14:textId="702DFCC9" w:rsidR="00120098" w:rsidRPr="00C902D4" w:rsidRDefault="00A00903"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vAlign w:val="center"/>
          </w:tcPr>
          <w:p w14:paraId="142106A9"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52093F0F"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47C50F18"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6DE0F417"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A011788" w14:textId="77777777" w:rsidR="0035623C" w:rsidRPr="00C902D4" w:rsidRDefault="0035623C"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46F09BF1"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79B36BC" w14:textId="77777777" w:rsidR="0035623C" w:rsidRPr="00C902D4" w:rsidRDefault="0035623C"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28C0D64" w14:textId="388F7708" w:rsidR="00120098" w:rsidRPr="00C902D4" w:rsidRDefault="0035623C"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20098" w:rsidRPr="00C902D4" w14:paraId="07EB6966" w14:textId="77777777" w:rsidTr="005B79B8">
        <w:tc>
          <w:tcPr>
            <w:tcW w:w="0" w:type="auto"/>
            <w:vAlign w:val="center"/>
          </w:tcPr>
          <w:p w14:paraId="6D2A45CF" w14:textId="77777777" w:rsidR="00120098" w:rsidRPr="00C902D4" w:rsidRDefault="00120098" w:rsidP="00AF7805">
            <w:pPr>
              <w:tabs>
                <w:tab w:val="left" w:pos="630"/>
              </w:tabs>
              <w:spacing w:line="360" w:lineRule="auto"/>
              <w:contextualSpacing/>
              <w:jc w:val="center"/>
              <w:rPr>
                <w:rFonts w:ascii="Arial" w:hAnsi="Arial" w:cs="Arial"/>
                <w:sz w:val="20"/>
                <w:lang w:val="vi-VN"/>
              </w:rPr>
            </w:pPr>
            <w:r w:rsidRPr="00C902D4">
              <w:rPr>
                <w:rFonts w:ascii="Arial" w:hAnsi="Arial" w:cs="Arial"/>
                <w:sz w:val="20"/>
                <w:lang w:val="vi-VN"/>
              </w:rPr>
              <w:t>3</w:t>
            </w:r>
          </w:p>
        </w:tc>
        <w:tc>
          <w:tcPr>
            <w:tcW w:w="0" w:type="auto"/>
            <w:vAlign w:val="center"/>
          </w:tcPr>
          <w:p w14:paraId="09C511C2"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6847072E"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120098" w:rsidRPr="00C902D4" w14:paraId="732E6173" w14:textId="77777777" w:rsidTr="005B79B8">
        <w:tc>
          <w:tcPr>
            <w:tcW w:w="0" w:type="auto"/>
            <w:vAlign w:val="center"/>
          </w:tcPr>
          <w:p w14:paraId="6D3720EE" w14:textId="77777777" w:rsidR="00120098" w:rsidRPr="00C902D4" w:rsidRDefault="00120098" w:rsidP="00AF7805">
            <w:pPr>
              <w:tabs>
                <w:tab w:val="left" w:pos="630"/>
              </w:tabs>
              <w:spacing w:line="360" w:lineRule="auto"/>
              <w:contextualSpacing/>
              <w:jc w:val="center"/>
              <w:rPr>
                <w:rFonts w:ascii="Arial" w:hAnsi="Arial" w:cs="Arial"/>
                <w:sz w:val="20"/>
                <w:lang w:val="vi-VN"/>
              </w:rPr>
            </w:pPr>
            <w:r w:rsidRPr="00C902D4">
              <w:rPr>
                <w:rFonts w:ascii="Arial" w:hAnsi="Arial" w:cs="Arial"/>
                <w:sz w:val="20"/>
                <w:lang w:val="vi-VN"/>
              </w:rPr>
              <w:t>4</w:t>
            </w:r>
          </w:p>
        </w:tc>
        <w:tc>
          <w:tcPr>
            <w:tcW w:w="0" w:type="auto"/>
            <w:vAlign w:val="center"/>
          </w:tcPr>
          <w:p w14:paraId="76F7311C" w14:textId="77777777" w:rsidR="00120098" w:rsidRPr="00C902D4" w:rsidRDefault="00120098"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vAlign w:val="center"/>
          </w:tcPr>
          <w:p w14:paraId="0423F9AF" w14:textId="77777777" w:rsidR="00120098" w:rsidRPr="00C902D4" w:rsidRDefault="00120098"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120098" w:rsidRPr="00C902D4" w14:paraId="7A4BAF49" w14:textId="77777777" w:rsidTr="005B79B8">
        <w:tc>
          <w:tcPr>
            <w:tcW w:w="0" w:type="auto"/>
            <w:vAlign w:val="center"/>
          </w:tcPr>
          <w:p w14:paraId="555D5F6E" w14:textId="77777777" w:rsidR="00120098" w:rsidRPr="00C902D4" w:rsidRDefault="00120098" w:rsidP="00AF7805">
            <w:pPr>
              <w:tabs>
                <w:tab w:val="left" w:pos="630"/>
              </w:tabs>
              <w:spacing w:line="360" w:lineRule="auto"/>
              <w:contextualSpacing/>
              <w:jc w:val="center"/>
              <w:rPr>
                <w:rFonts w:ascii="Arial" w:hAnsi="Arial" w:cs="Arial"/>
                <w:sz w:val="20"/>
                <w:lang w:val="vi-VN"/>
              </w:rPr>
            </w:pPr>
            <w:r w:rsidRPr="00C902D4">
              <w:rPr>
                <w:rFonts w:ascii="Arial" w:hAnsi="Arial" w:cs="Arial"/>
                <w:sz w:val="20"/>
                <w:lang w:val="vi-VN"/>
              </w:rPr>
              <w:t>5</w:t>
            </w:r>
          </w:p>
        </w:tc>
        <w:tc>
          <w:tcPr>
            <w:tcW w:w="0" w:type="auto"/>
            <w:vAlign w:val="center"/>
          </w:tcPr>
          <w:p w14:paraId="7A22D31A"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0A52E215"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r w:rsidR="00A00903" w:rsidRPr="00C902D4">
              <w:rPr>
                <w:rFonts w:ascii="Arial" w:hAnsi="Arial" w:cs="Arial"/>
                <w:sz w:val="20"/>
                <w:lang w:val="vi-VN"/>
              </w:rPr>
              <w:t xml:space="preserve">Chỉ xóa được bản ghi chưa sử dụng tại chức năng </w:t>
            </w:r>
            <w:r w:rsidR="00673097" w:rsidRPr="00C902D4">
              <w:rPr>
                <w:rFonts w:ascii="Arial" w:hAnsi="Arial" w:cs="Arial"/>
                <w:sz w:val="20"/>
                <w:lang w:val="vi-VN"/>
              </w:rPr>
              <w:t>Quản lý quyết định cán bộ nhân viên và Quản lý hợp đồng lao động</w:t>
            </w:r>
            <w:r w:rsidR="00A00903" w:rsidRPr="00C902D4">
              <w:rPr>
                <w:rFonts w:ascii="Arial" w:hAnsi="Arial" w:cs="Arial"/>
                <w:sz w:val="20"/>
                <w:lang w:val="vi-VN"/>
              </w:rPr>
              <w:t>.</w:t>
            </w:r>
          </w:p>
          <w:p w14:paraId="28B7EC37" w14:textId="77777777" w:rsidR="0007799D" w:rsidRPr="00C902D4" w:rsidRDefault="0007799D" w:rsidP="00AF7805">
            <w:pPr>
              <w:spacing w:line="360" w:lineRule="auto"/>
              <w:jc w:val="both"/>
              <w:rPr>
                <w:rFonts w:ascii="Arial" w:hAnsi="Arial" w:cs="Arial"/>
                <w:color w:val="000000"/>
                <w:sz w:val="20"/>
                <w:lang w:val="vi-VN"/>
              </w:rPr>
            </w:pPr>
            <w:r w:rsidRPr="00C902D4">
              <w:rPr>
                <w:rFonts w:ascii="Arial" w:hAnsi="Arial" w:cs="Arial"/>
                <w:sz w:val="20"/>
                <w:lang w:val="vi-VN"/>
              </w:rPr>
              <w:t>Khi xóa, hệ thống hiển thị thông báo “</w:t>
            </w:r>
            <w:r w:rsidRPr="00C902D4">
              <w:rPr>
                <w:rFonts w:ascii="Arial" w:hAnsi="Arial" w:cs="Arial"/>
                <w:color w:val="000000"/>
                <w:sz w:val="20"/>
                <w:lang w:val="vi-VN"/>
              </w:rPr>
              <w:t xml:space="preserve">Bạn muốn xóa bản ghi không?” </w:t>
            </w:r>
          </w:p>
          <w:p w14:paraId="32EDB061"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63944E21"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25098BFA" w14:textId="4B864079"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20098" w:rsidRPr="00C902D4" w14:paraId="47873B32" w14:textId="77777777" w:rsidTr="005B79B8">
        <w:tc>
          <w:tcPr>
            <w:tcW w:w="0" w:type="auto"/>
            <w:vAlign w:val="center"/>
          </w:tcPr>
          <w:p w14:paraId="44908FEF" w14:textId="77777777" w:rsidR="00120098" w:rsidRPr="00C902D4" w:rsidRDefault="00120098" w:rsidP="00AF7805">
            <w:pPr>
              <w:tabs>
                <w:tab w:val="left" w:pos="630"/>
              </w:tabs>
              <w:spacing w:line="360" w:lineRule="auto"/>
              <w:contextualSpacing/>
              <w:jc w:val="center"/>
              <w:rPr>
                <w:rFonts w:ascii="Arial" w:hAnsi="Arial" w:cs="Arial"/>
                <w:sz w:val="20"/>
                <w:lang w:val="vi-VN"/>
              </w:rPr>
            </w:pPr>
            <w:r w:rsidRPr="00C902D4">
              <w:rPr>
                <w:rFonts w:ascii="Arial" w:hAnsi="Arial" w:cs="Arial"/>
                <w:sz w:val="20"/>
                <w:lang w:val="vi-VN"/>
              </w:rPr>
              <w:lastRenderedPageBreak/>
              <w:t>6</w:t>
            </w:r>
          </w:p>
        </w:tc>
        <w:tc>
          <w:tcPr>
            <w:tcW w:w="0" w:type="auto"/>
            <w:vAlign w:val="center"/>
          </w:tcPr>
          <w:p w14:paraId="78EEACF2" w14:textId="7300BF5A" w:rsidR="00120098" w:rsidRPr="00C902D4" w:rsidRDefault="001B1206"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776DBA0B" w14:textId="77777777" w:rsidR="00120098" w:rsidRPr="00C902D4" w:rsidRDefault="00120098" w:rsidP="00AF7805">
            <w:pPr>
              <w:tabs>
                <w:tab w:val="left" w:pos="630"/>
              </w:tabs>
              <w:spacing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xuất file excel danh mục </w:t>
            </w:r>
            <w:r w:rsidRPr="00C902D4">
              <w:rPr>
                <w:rFonts w:ascii="Arial" w:hAnsi="Arial" w:cs="Arial"/>
                <w:color w:val="000000"/>
                <w:sz w:val="20"/>
                <w:lang w:val="vi-VN" w:eastAsia="ja-JP"/>
              </w:rPr>
              <w:t>level chức danh</w:t>
            </w:r>
            <w:r w:rsidRPr="00C902D4">
              <w:rPr>
                <w:rFonts w:ascii="Arial" w:hAnsi="Arial" w:cs="Arial"/>
                <w:sz w:val="20"/>
                <w:lang w:val="vi-VN"/>
              </w:rPr>
              <w:t xml:space="preserve"> đã khai báo trong hệ thống.</w:t>
            </w:r>
          </w:p>
        </w:tc>
      </w:tr>
    </w:tbl>
    <w:p w14:paraId="29F6C91A" w14:textId="77777777" w:rsidR="00120098" w:rsidRPr="00C902D4" w:rsidRDefault="00120098"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481B785B" w14:textId="2771804C" w:rsidR="006D7ED8" w:rsidRPr="00C902D4" w:rsidRDefault="00AF1E02"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853ABD7" wp14:editId="534D6174">
            <wp:extent cx="5761990" cy="207271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1990" cy="2072716"/>
                    </a:xfrm>
                    <a:prstGeom prst="rect">
                      <a:avLst/>
                    </a:prstGeom>
                  </pic:spPr>
                </pic:pic>
              </a:graphicData>
            </a:graphic>
          </wp:inline>
        </w:drawing>
      </w:r>
    </w:p>
    <w:p w14:paraId="77EBF08F" w14:textId="78026317" w:rsidR="002C1F9C" w:rsidRPr="00C902D4" w:rsidRDefault="002C1F9C"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level chức danh</w:t>
      </w:r>
    </w:p>
    <w:p w14:paraId="06DA2986" w14:textId="77777777" w:rsidR="00F25461" w:rsidRPr="00C902D4" w:rsidRDefault="00F25461" w:rsidP="00AF7805">
      <w:pPr>
        <w:pStyle w:val="Heading5"/>
        <w:tabs>
          <w:tab w:val="clear" w:pos="1458"/>
          <w:tab w:val="num" w:pos="1080"/>
        </w:tabs>
        <w:spacing w:line="360" w:lineRule="auto"/>
        <w:ind w:hanging="1458"/>
        <w:rPr>
          <w:rFonts w:ascii="Arial" w:hAnsi="Arial" w:cs="Arial"/>
          <w:sz w:val="20"/>
          <w:szCs w:val="20"/>
        </w:rPr>
      </w:pPr>
      <w:bookmarkStart w:id="57" w:name="_Toc500541178"/>
      <w:r w:rsidRPr="00C902D4">
        <w:rPr>
          <w:rFonts w:ascii="Arial" w:hAnsi="Arial" w:cs="Arial"/>
          <w:sz w:val="20"/>
          <w:szCs w:val="20"/>
        </w:rPr>
        <w:t>Gán vị trí chức danh sử dụng cho mỗi đơn vị</w:t>
      </w:r>
      <w:bookmarkEnd w:id="57"/>
    </w:p>
    <w:p w14:paraId="7A77A79C" w14:textId="77777777" w:rsidR="00F25461" w:rsidRPr="00C902D4" w:rsidRDefault="00F25461"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B65F2C6" w14:textId="77777777" w:rsidR="00F25461" w:rsidRPr="00C902D4" w:rsidRDefault="00F25461"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21E1FBFE" wp14:editId="758CF2F9">
            <wp:extent cx="4883401" cy="2698889"/>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83401" cy="2698889"/>
                    </a:xfrm>
                    <a:prstGeom prst="rect">
                      <a:avLst/>
                    </a:prstGeom>
                  </pic:spPr>
                </pic:pic>
              </a:graphicData>
            </a:graphic>
          </wp:inline>
        </w:drawing>
      </w:r>
    </w:p>
    <w:p w14:paraId="711F6D5E" w14:textId="77777777" w:rsidR="00F25461" w:rsidRPr="00C902D4" w:rsidRDefault="00F25461"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5DB3AE60" w14:textId="77777777" w:rsidR="00F25461" w:rsidRPr="00C902D4" w:rsidRDefault="00F25461"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1358333"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Tính năng này cho phép gán danh sách vị trí chức danh sử dụng cho mỗi đơn vị/phòng ban, giúp người sử dụng thuận lợi khi khai báo thông tin (trường thông tin “vị trí chức danh” ở các phần nghiệp vụ  được hạn chế, phục vụ theo đúng yêu cầu thực tế của đơn vị).</w:t>
      </w:r>
    </w:p>
    <w:p w14:paraId="0CF70BB4" w14:textId="77777777" w:rsidR="00F25461" w:rsidRPr="00C902D4" w:rsidRDefault="00F25461"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Vai trò thực hiện</w:t>
      </w:r>
    </w:p>
    <w:p w14:paraId="7C88B980"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gán vị trí chức danh sử dụng cho mỗi đơn vị</w:t>
      </w:r>
    </w:p>
    <w:p w14:paraId="24415DC9" w14:textId="77777777" w:rsidR="00F25461" w:rsidRPr="00C902D4" w:rsidRDefault="00F25461"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AB7AC47"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thiết lập chức danh Gán cho đơn vị</w:t>
      </w:r>
    </w:p>
    <w:p w14:paraId="73590BD6"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Thông tin thiết lập thành công chức danh cho phòng ban/bộ phận, chức danh theo đơn vị được sử dụng cho toàn bộ hệ thống.</w:t>
      </w:r>
    </w:p>
    <w:p w14:paraId="3A280E3F"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Chức năng Hồ sơ nhân viên khi nhập thông tin nhân viên chọn đơn vị trên sơ đồ tổ chức -&gt; trường thông tin “vị trí chức danh” hiển thị các chức danh theo đơn vị đã thiết lập</w:t>
      </w:r>
    </w:p>
    <w:p w14:paraId="2DB76A51"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Trong chức năng hợp đồng lao động, quản lý quyết định, trường thông tin vị trí chức danh sẽ hiển thị theo vị trí chức danh của đơn vị đã chọn gán cho nhân viên.</w:t>
      </w:r>
    </w:p>
    <w:p w14:paraId="707680B0"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Vị trí chức danh được gán vào đơn vị nhỏ nhất trên sơ đồ tổ chức.</w:t>
      </w:r>
    </w:p>
    <w:p w14:paraId="0D33C2EC"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Vị trí chức danh khi đã dùng cho phần nghiệp vụ thì không được xóa</w:t>
      </w:r>
    </w:p>
    <w:p w14:paraId="15C98944"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sz w:val="20"/>
          <w:szCs w:val="20"/>
        </w:rPr>
        <w:t>Vị trí chức danh thiết lập thành công cho đơn vị sẽ hiển thị ở trường thông tin “chức danh” ở các màn hình chức năng liên quan như Hồ sơ nhân viên, quản lý quyết định/hợp đồng lao động</w:t>
      </w:r>
    </w:p>
    <w:p w14:paraId="6FA3ABA6" w14:textId="77777777" w:rsidR="00F25461" w:rsidRPr="00C902D4" w:rsidRDefault="00F25461"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Ghi, Lấy mẫu Excel, Nhập từ Excel, Xóa, các chức năng hoạt động được mô tả ở dưới</w:t>
      </w:r>
    </w:p>
    <w:p w14:paraId="74FCF71D" w14:textId="77777777" w:rsidR="00F25461" w:rsidRPr="00C902D4" w:rsidRDefault="00F25461"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81"/>
        <w:gridCol w:w="772"/>
        <w:gridCol w:w="573"/>
        <w:gridCol w:w="726"/>
        <w:gridCol w:w="916"/>
        <w:gridCol w:w="750"/>
        <w:gridCol w:w="2232"/>
        <w:gridCol w:w="1420"/>
      </w:tblGrid>
      <w:tr w:rsidR="00F25461" w:rsidRPr="00C902D4" w14:paraId="44ED7E92" w14:textId="77777777" w:rsidTr="004F5ABB">
        <w:trPr>
          <w:trHeight w:val="1005"/>
          <w:tblHeader/>
        </w:trPr>
        <w:tc>
          <w:tcPr>
            <w:tcW w:w="0" w:type="auto"/>
            <w:shd w:val="clear" w:color="auto" w:fill="auto"/>
            <w:vAlign w:val="center"/>
            <w:hideMark/>
          </w:tcPr>
          <w:p w14:paraId="27A0FE76"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STT</w:t>
            </w:r>
          </w:p>
        </w:tc>
        <w:tc>
          <w:tcPr>
            <w:tcW w:w="0" w:type="auto"/>
            <w:shd w:val="clear" w:color="auto" w:fill="auto"/>
            <w:vAlign w:val="center"/>
            <w:hideMark/>
          </w:tcPr>
          <w:p w14:paraId="664EB022"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73C7FC30"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5A22B698"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00C3DA7C"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74A184C9"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737006A2"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2BBB64B9"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4F13C806" w14:textId="77777777" w:rsidR="00F25461" w:rsidRPr="00C902D4" w:rsidRDefault="00F25461" w:rsidP="00AF7805">
            <w:pPr>
              <w:spacing w:line="360" w:lineRule="auto"/>
              <w:jc w:val="both"/>
              <w:rPr>
                <w:rFonts w:ascii="Arial" w:hAnsi="Arial" w:cs="Arial"/>
                <w:b/>
                <w:bCs/>
                <w:sz w:val="20"/>
                <w:lang w:eastAsia="ja-JP"/>
              </w:rPr>
            </w:pPr>
            <w:r w:rsidRPr="00C902D4">
              <w:rPr>
                <w:rFonts w:ascii="Arial" w:hAnsi="Arial" w:cs="Arial"/>
                <w:b/>
                <w:bCs/>
                <w:sz w:val="20"/>
                <w:lang w:eastAsia="ja-JP"/>
              </w:rPr>
              <w:t>Đối tượng trên giao diện</w:t>
            </w:r>
          </w:p>
        </w:tc>
      </w:tr>
      <w:tr w:rsidR="00F25461" w:rsidRPr="00C902D4" w14:paraId="2AB2F0EB" w14:textId="77777777" w:rsidTr="004F5ABB">
        <w:trPr>
          <w:trHeight w:val="1335"/>
        </w:trPr>
        <w:tc>
          <w:tcPr>
            <w:tcW w:w="0" w:type="auto"/>
            <w:shd w:val="clear" w:color="auto" w:fill="auto"/>
            <w:vAlign w:val="center"/>
          </w:tcPr>
          <w:p w14:paraId="661D928F"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178C6AE4"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Phòng</w:t>
            </w:r>
          </w:p>
        </w:tc>
        <w:tc>
          <w:tcPr>
            <w:tcW w:w="0" w:type="auto"/>
            <w:shd w:val="clear" w:color="auto" w:fill="auto"/>
            <w:vAlign w:val="center"/>
          </w:tcPr>
          <w:p w14:paraId="00ED78BC"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313D77D9" w14:textId="77777777" w:rsidR="00F25461" w:rsidRPr="00C902D4" w:rsidRDefault="00F25461" w:rsidP="00AF7805">
            <w:pPr>
              <w:spacing w:line="360" w:lineRule="auto"/>
              <w:jc w:val="both"/>
              <w:rPr>
                <w:rFonts w:ascii="Arial" w:hAnsi="Arial" w:cs="Arial"/>
                <w:sz w:val="20"/>
              </w:rPr>
            </w:pPr>
          </w:p>
        </w:tc>
        <w:tc>
          <w:tcPr>
            <w:tcW w:w="0" w:type="auto"/>
            <w:shd w:val="clear" w:color="auto" w:fill="auto"/>
            <w:vAlign w:val="center"/>
          </w:tcPr>
          <w:p w14:paraId="1E2B987A"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09853ABB"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Sơ đồ tổ chức</w:t>
            </w:r>
          </w:p>
        </w:tc>
        <w:tc>
          <w:tcPr>
            <w:tcW w:w="0" w:type="auto"/>
            <w:shd w:val="clear" w:color="auto" w:fill="auto"/>
            <w:vAlign w:val="center"/>
          </w:tcPr>
          <w:p w14:paraId="572ACED1"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204D16EF"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Hiển thị các phòng ban, bộ phận của công ty để chọn</w:t>
            </w:r>
          </w:p>
          <w:p w14:paraId="4875994E"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Sơ đồ tổ chức</w:t>
            </w:r>
          </w:p>
          <w:p w14:paraId="62870DF1"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lastRenderedPageBreak/>
              <w:t xml:space="preserve">Người dùng cũng có thể click vào Combobox và chọn [F1]: Mở màn hình </w:t>
            </w:r>
            <w:r w:rsidRPr="00C902D4">
              <w:rPr>
                <w:rFonts w:ascii="Arial" w:hAnsi="Arial" w:cs="Arial"/>
                <w:sz w:val="20"/>
                <w:lang w:eastAsia="ja-JP"/>
              </w:rPr>
              <w:t>Sơ đồ tổ chức</w:t>
            </w:r>
            <w:r w:rsidRPr="00C902D4">
              <w:rPr>
                <w:rFonts w:ascii="Arial" w:hAnsi="Arial" w:cs="Arial"/>
                <w:color w:val="000000"/>
                <w:sz w:val="20"/>
              </w:rPr>
              <w:t xml:space="preserve"> và cho phép chọn hoặc thêm mới thông tin trong </w:t>
            </w:r>
            <w:r w:rsidRPr="00C902D4">
              <w:rPr>
                <w:rFonts w:ascii="Arial" w:hAnsi="Arial" w:cs="Arial"/>
                <w:sz w:val="20"/>
                <w:lang w:eastAsia="ja-JP"/>
              </w:rPr>
              <w:t>Sơ đồ tổ chức</w:t>
            </w:r>
            <w:r w:rsidRPr="00C902D4">
              <w:rPr>
                <w:rFonts w:ascii="Arial" w:hAnsi="Arial" w:cs="Arial"/>
                <w:color w:val="000000"/>
                <w:sz w:val="20"/>
              </w:rPr>
              <w:t>.</w:t>
            </w:r>
          </w:p>
          <w:p w14:paraId="722EB0C3"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04401D5B"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rPr>
              <w:lastRenderedPageBreak/>
              <w:t>Combobox</w:t>
            </w:r>
          </w:p>
        </w:tc>
      </w:tr>
      <w:tr w:rsidR="00F25461" w:rsidRPr="00C902D4" w14:paraId="5910AE74" w14:textId="77777777" w:rsidTr="004F5ABB">
        <w:trPr>
          <w:trHeight w:val="1335"/>
        </w:trPr>
        <w:tc>
          <w:tcPr>
            <w:tcW w:w="0" w:type="auto"/>
            <w:shd w:val="clear" w:color="auto" w:fill="auto"/>
            <w:vAlign w:val="center"/>
          </w:tcPr>
          <w:p w14:paraId="2DD13E70"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4F552B13"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Ngày áp dụng</w:t>
            </w:r>
          </w:p>
        </w:tc>
        <w:tc>
          <w:tcPr>
            <w:tcW w:w="0" w:type="auto"/>
            <w:shd w:val="clear" w:color="auto" w:fill="auto"/>
            <w:vAlign w:val="center"/>
          </w:tcPr>
          <w:p w14:paraId="11625052"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03B01A28"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15E82522"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05E55076"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494C80CE"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16F632AF"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Ngày đơn vị áp dụng chức danh</w:t>
            </w:r>
          </w:p>
        </w:tc>
        <w:tc>
          <w:tcPr>
            <w:tcW w:w="0" w:type="auto"/>
            <w:shd w:val="clear" w:color="auto" w:fill="auto"/>
            <w:vAlign w:val="center"/>
          </w:tcPr>
          <w:p w14:paraId="7E0320DD"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F25461" w:rsidRPr="00C902D4" w14:paraId="02BF9EF8" w14:textId="77777777" w:rsidTr="004F5ABB">
        <w:trPr>
          <w:trHeight w:val="50"/>
        </w:trPr>
        <w:tc>
          <w:tcPr>
            <w:tcW w:w="0" w:type="auto"/>
            <w:shd w:val="clear" w:color="auto" w:fill="auto"/>
            <w:vAlign w:val="center"/>
          </w:tcPr>
          <w:p w14:paraId="70016ED4"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0205C14B"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Mã chức danh</w:t>
            </w:r>
          </w:p>
        </w:tc>
        <w:tc>
          <w:tcPr>
            <w:tcW w:w="0" w:type="auto"/>
            <w:shd w:val="clear" w:color="auto" w:fill="auto"/>
            <w:vAlign w:val="center"/>
          </w:tcPr>
          <w:p w14:paraId="31D4FA8B"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529C64FD" w14:textId="77777777" w:rsidR="00F25461" w:rsidRPr="00C902D4" w:rsidRDefault="00F25461" w:rsidP="00AF7805">
            <w:pPr>
              <w:spacing w:line="360" w:lineRule="auto"/>
              <w:jc w:val="both"/>
              <w:rPr>
                <w:rFonts w:ascii="Arial" w:hAnsi="Arial" w:cs="Arial"/>
                <w:sz w:val="20"/>
              </w:rPr>
            </w:pPr>
          </w:p>
        </w:tc>
        <w:tc>
          <w:tcPr>
            <w:tcW w:w="0" w:type="auto"/>
            <w:shd w:val="clear" w:color="auto" w:fill="auto"/>
            <w:vAlign w:val="center"/>
          </w:tcPr>
          <w:p w14:paraId="54DB1B1F"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74AC4C99"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color w:val="000000"/>
                <w:sz w:val="20"/>
              </w:rPr>
              <w:t>DM vị trí chức danh</w:t>
            </w:r>
          </w:p>
        </w:tc>
        <w:tc>
          <w:tcPr>
            <w:tcW w:w="0" w:type="auto"/>
            <w:shd w:val="clear" w:color="auto" w:fill="auto"/>
            <w:vAlign w:val="center"/>
          </w:tcPr>
          <w:p w14:paraId="11038FB5"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50ACCBA0"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Chọn một trong danh sách, hệ thống liệt kê các tham số đã được cấu hình, các tham số này tham chiếu từ danh mục vị trí chức danh</w:t>
            </w:r>
          </w:p>
          <w:p w14:paraId="100C8DCC"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Người dùng cũng có thể click vào Combobox và chọn [F1]: Mở màn hình danh mục vị trí chức danh và cho phép chọn hoặc thêm mới 1 vị trí chức danh.</w:t>
            </w:r>
          </w:p>
          <w:p w14:paraId="4CA88853"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 Được phép nhập nhanh theo mã</w:t>
            </w:r>
          </w:p>
          <w:p w14:paraId="7882C159"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4B40746F"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Combobox</w:t>
            </w:r>
          </w:p>
        </w:tc>
      </w:tr>
      <w:tr w:rsidR="00F25461" w:rsidRPr="00C902D4" w14:paraId="2A46AB6D" w14:textId="77777777" w:rsidTr="004F5ABB">
        <w:trPr>
          <w:trHeight w:val="50"/>
        </w:trPr>
        <w:tc>
          <w:tcPr>
            <w:tcW w:w="0" w:type="auto"/>
            <w:shd w:val="clear" w:color="auto" w:fill="auto"/>
            <w:vAlign w:val="center"/>
          </w:tcPr>
          <w:p w14:paraId="0C423F01"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6477B19A" w14:textId="77777777" w:rsidR="00F25461" w:rsidRPr="00C902D4" w:rsidDel="00832F4E" w:rsidRDefault="00F25461" w:rsidP="00AF7805">
            <w:pPr>
              <w:spacing w:line="360" w:lineRule="auto"/>
              <w:jc w:val="both"/>
              <w:rPr>
                <w:rFonts w:ascii="Arial" w:hAnsi="Arial" w:cs="Arial"/>
                <w:color w:val="000000"/>
                <w:sz w:val="20"/>
                <w:lang w:val="vi-VN"/>
              </w:rPr>
            </w:pPr>
            <w:r w:rsidRPr="00C902D4">
              <w:rPr>
                <w:rFonts w:ascii="Arial" w:hAnsi="Arial" w:cs="Arial"/>
                <w:color w:val="000000"/>
                <w:sz w:val="20"/>
                <w:lang w:val="vi-VN"/>
              </w:rPr>
              <w:t>Tên vị trí chức danh</w:t>
            </w:r>
          </w:p>
        </w:tc>
        <w:tc>
          <w:tcPr>
            <w:tcW w:w="0" w:type="auto"/>
            <w:shd w:val="clear" w:color="auto" w:fill="auto"/>
            <w:vAlign w:val="center"/>
          </w:tcPr>
          <w:p w14:paraId="5EE5402B"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BDB9D5F"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533100A1" w14:textId="77777777" w:rsidR="00F25461" w:rsidRPr="00C902D4" w:rsidDel="00832F4E" w:rsidRDefault="00F25461"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19F20665"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color w:val="000000"/>
                <w:sz w:val="20"/>
              </w:rPr>
              <w:t>DM vị trí chức danh</w:t>
            </w:r>
          </w:p>
        </w:tc>
        <w:tc>
          <w:tcPr>
            <w:tcW w:w="0" w:type="auto"/>
            <w:shd w:val="clear" w:color="auto" w:fill="auto"/>
            <w:vAlign w:val="center"/>
          </w:tcPr>
          <w:p w14:paraId="74EC055D"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1D96B53A" w14:textId="77777777" w:rsidR="00F25461" w:rsidRPr="00C902D4" w:rsidDel="00832F4E" w:rsidRDefault="00F25461" w:rsidP="00AF7805">
            <w:pPr>
              <w:spacing w:line="360" w:lineRule="auto"/>
              <w:jc w:val="both"/>
              <w:rPr>
                <w:rFonts w:ascii="Arial" w:hAnsi="Arial" w:cs="Arial"/>
                <w:color w:val="000000"/>
                <w:sz w:val="20"/>
              </w:rPr>
            </w:pPr>
            <w:r w:rsidRPr="00C902D4">
              <w:rPr>
                <w:rFonts w:ascii="Arial" w:hAnsi="Arial" w:cs="Arial"/>
                <w:color w:val="000000"/>
                <w:sz w:val="20"/>
              </w:rPr>
              <w:t>Hiển thị tên vị trí chức danh theo mã chức danh</w:t>
            </w:r>
          </w:p>
        </w:tc>
        <w:tc>
          <w:tcPr>
            <w:tcW w:w="0" w:type="auto"/>
            <w:shd w:val="clear" w:color="auto" w:fill="auto"/>
            <w:vAlign w:val="center"/>
          </w:tcPr>
          <w:p w14:paraId="39B33009"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TextGrid</w:t>
            </w:r>
          </w:p>
        </w:tc>
      </w:tr>
      <w:tr w:rsidR="00F25461" w:rsidRPr="00C902D4" w14:paraId="14EF4C07" w14:textId="77777777" w:rsidTr="004F5ABB">
        <w:trPr>
          <w:trHeight w:val="50"/>
        </w:trPr>
        <w:tc>
          <w:tcPr>
            <w:tcW w:w="0" w:type="auto"/>
            <w:shd w:val="clear" w:color="auto" w:fill="auto"/>
            <w:vAlign w:val="center"/>
          </w:tcPr>
          <w:p w14:paraId="742B4C7C"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3C2233B9"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sz w:val="20"/>
              </w:rPr>
              <w:t xml:space="preserve">Trạng thái </w:t>
            </w:r>
          </w:p>
        </w:tc>
        <w:tc>
          <w:tcPr>
            <w:tcW w:w="0" w:type="auto"/>
            <w:shd w:val="clear" w:color="auto" w:fill="auto"/>
            <w:vAlign w:val="center"/>
          </w:tcPr>
          <w:p w14:paraId="072711A8"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Chọn một</w:t>
            </w:r>
          </w:p>
        </w:tc>
        <w:tc>
          <w:tcPr>
            <w:tcW w:w="0" w:type="auto"/>
            <w:shd w:val="clear" w:color="auto" w:fill="auto"/>
          </w:tcPr>
          <w:p w14:paraId="00DD1E85" w14:textId="77777777" w:rsidR="00F25461" w:rsidRPr="00C902D4" w:rsidRDefault="00F25461" w:rsidP="00AF7805">
            <w:pPr>
              <w:spacing w:line="360" w:lineRule="auto"/>
              <w:jc w:val="both"/>
              <w:rPr>
                <w:rFonts w:ascii="Arial" w:hAnsi="Arial" w:cs="Arial"/>
                <w:sz w:val="20"/>
              </w:rPr>
            </w:pPr>
          </w:p>
        </w:tc>
        <w:tc>
          <w:tcPr>
            <w:tcW w:w="0" w:type="auto"/>
            <w:shd w:val="clear" w:color="auto" w:fill="auto"/>
            <w:vAlign w:val="center"/>
          </w:tcPr>
          <w:p w14:paraId="3DE8888B"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1CCB0721"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33DD38A2"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48D268CE"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Trạng thái “Áp dụng” hoặc “Ngừng áp dụng” chức danh</w:t>
            </w:r>
          </w:p>
        </w:tc>
        <w:tc>
          <w:tcPr>
            <w:tcW w:w="0" w:type="auto"/>
            <w:shd w:val="clear" w:color="auto" w:fill="auto"/>
            <w:vAlign w:val="center"/>
          </w:tcPr>
          <w:p w14:paraId="4B0B8B64"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Drop down list</w:t>
            </w:r>
          </w:p>
        </w:tc>
      </w:tr>
      <w:tr w:rsidR="00F25461" w:rsidRPr="00C902D4" w14:paraId="40B49FB9" w14:textId="77777777" w:rsidTr="004F5ABB">
        <w:trPr>
          <w:trHeight w:val="50"/>
        </w:trPr>
        <w:tc>
          <w:tcPr>
            <w:tcW w:w="0" w:type="auto"/>
            <w:shd w:val="clear" w:color="auto" w:fill="auto"/>
            <w:vAlign w:val="center"/>
          </w:tcPr>
          <w:p w14:paraId="3B447412" w14:textId="77777777" w:rsidR="00F25461" w:rsidRPr="00C902D4" w:rsidRDefault="00F25461" w:rsidP="00AF7805">
            <w:pPr>
              <w:pStyle w:val="ListParagraph"/>
              <w:keepLines/>
              <w:numPr>
                <w:ilvl w:val="0"/>
                <w:numId w:val="98"/>
              </w:numPr>
              <w:spacing w:after="120" w:line="360" w:lineRule="auto"/>
              <w:contextualSpacing/>
              <w:jc w:val="both"/>
              <w:rPr>
                <w:rFonts w:cs="Arial"/>
                <w:sz w:val="20"/>
                <w:szCs w:val="20"/>
                <w:lang w:eastAsia="ja-JP"/>
              </w:rPr>
            </w:pPr>
          </w:p>
        </w:tc>
        <w:tc>
          <w:tcPr>
            <w:tcW w:w="0" w:type="auto"/>
            <w:shd w:val="clear" w:color="auto" w:fill="auto"/>
            <w:vAlign w:val="center"/>
          </w:tcPr>
          <w:p w14:paraId="4C25B3F9"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Mã chức danh theo đơn vị</w:t>
            </w:r>
          </w:p>
        </w:tc>
        <w:tc>
          <w:tcPr>
            <w:tcW w:w="0" w:type="auto"/>
            <w:shd w:val="clear" w:color="auto" w:fill="auto"/>
            <w:vAlign w:val="center"/>
          </w:tcPr>
          <w:p w14:paraId="5D7644B3"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1D3680CA"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4EF77F3A" w14:textId="77777777" w:rsidR="00F25461" w:rsidRPr="00C902D4" w:rsidRDefault="00F25461" w:rsidP="00AF7805">
            <w:pPr>
              <w:spacing w:line="360" w:lineRule="auto"/>
              <w:jc w:val="both"/>
              <w:rPr>
                <w:rFonts w:ascii="Arial" w:hAnsi="Arial" w:cs="Arial"/>
                <w:sz w:val="20"/>
              </w:rPr>
            </w:pPr>
          </w:p>
        </w:tc>
        <w:tc>
          <w:tcPr>
            <w:tcW w:w="0" w:type="auto"/>
            <w:shd w:val="clear" w:color="auto" w:fill="auto"/>
            <w:vAlign w:val="center"/>
          </w:tcPr>
          <w:p w14:paraId="07D8B69B"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color w:val="000000"/>
                <w:sz w:val="20"/>
              </w:rPr>
              <w:t>DM vị trí chức danh</w:t>
            </w:r>
          </w:p>
        </w:tc>
        <w:tc>
          <w:tcPr>
            <w:tcW w:w="0" w:type="auto"/>
            <w:shd w:val="clear" w:color="auto" w:fill="auto"/>
            <w:vAlign w:val="center"/>
          </w:tcPr>
          <w:p w14:paraId="1FE20651" w14:textId="77777777" w:rsidR="00F25461" w:rsidRPr="00C902D4" w:rsidRDefault="00F25461" w:rsidP="00AF7805">
            <w:pPr>
              <w:spacing w:line="360" w:lineRule="auto"/>
              <w:jc w:val="both"/>
              <w:rPr>
                <w:rFonts w:ascii="Arial" w:hAnsi="Arial" w:cs="Arial"/>
                <w:sz w:val="20"/>
                <w:lang w:eastAsia="ja-JP"/>
              </w:rPr>
            </w:pPr>
          </w:p>
        </w:tc>
        <w:tc>
          <w:tcPr>
            <w:tcW w:w="0" w:type="auto"/>
            <w:shd w:val="clear" w:color="auto" w:fill="auto"/>
            <w:vAlign w:val="center"/>
          </w:tcPr>
          <w:p w14:paraId="3D191922" w14:textId="77777777" w:rsidR="00F25461" w:rsidRPr="00C902D4" w:rsidRDefault="00F25461" w:rsidP="00AF7805">
            <w:pPr>
              <w:spacing w:line="360" w:lineRule="auto"/>
              <w:jc w:val="both"/>
              <w:rPr>
                <w:rFonts w:ascii="Arial" w:hAnsi="Arial" w:cs="Arial"/>
                <w:color w:val="000000"/>
                <w:sz w:val="20"/>
              </w:rPr>
            </w:pPr>
            <w:r w:rsidRPr="00C902D4">
              <w:rPr>
                <w:rFonts w:ascii="Arial" w:hAnsi="Arial" w:cs="Arial"/>
                <w:color w:val="000000"/>
                <w:sz w:val="20"/>
              </w:rPr>
              <w:t>Hiển thị mã chức danh theo đơn vị</w:t>
            </w:r>
          </w:p>
        </w:tc>
        <w:tc>
          <w:tcPr>
            <w:tcW w:w="0" w:type="auto"/>
            <w:shd w:val="clear" w:color="auto" w:fill="auto"/>
            <w:vAlign w:val="center"/>
          </w:tcPr>
          <w:p w14:paraId="06E600AD" w14:textId="77777777" w:rsidR="00F25461" w:rsidRPr="00C902D4" w:rsidRDefault="00F25461" w:rsidP="00AF7805">
            <w:pPr>
              <w:spacing w:line="360" w:lineRule="auto"/>
              <w:jc w:val="both"/>
              <w:rPr>
                <w:rFonts w:ascii="Arial" w:hAnsi="Arial" w:cs="Arial"/>
                <w:sz w:val="20"/>
                <w:lang w:eastAsia="ja-JP"/>
              </w:rPr>
            </w:pPr>
            <w:r w:rsidRPr="00C902D4">
              <w:rPr>
                <w:rFonts w:ascii="Arial" w:hAnsi="Arial" w:cs="Arial"/>
                <w:sz w:val="20"/>
                <w:lang w:eastAsia="ja-JP"/>
              </w:rPr>
              <w:t>TextGrid</w:t>
            </w:r>
          </w:p>
        </w:tc>
      </w:tr>
      <w:tr w:rsidR="00F25461" w:rsidRPr="00C902D4" w14:paraId="6728BC60" w14:textId="77777777" w:rsidTr="004F5ABB">
        <w:trPr>
          <w:trHeight w:val="50"/>
        </w:trPr>
        <w:tc>
          <w:tcPr>
            <w:tcW w:w="0" w:type="auto"/>
            <w:gridSpan w:val="9"/>
            <w:shd w:val="clear" w:color="auto" w:fill="auto"/>
            <w:vAlign w:val="center"/>
          </w:tcPr>
          <w:p w14:paraId="6C6062DB" w14:textId="77777777" w:rsidR="00F25461" w:rsidRPr="00C902D4" w:rsidRDefault="00F25461" w:rsidP="00AF7805">
            <w:pPr>
              <w:spacing w:line="360" w:lineRule="auto"/>
              <w:rPr>
                <w:rFonts w:ascii="Arial" w:hAnsi="Arial" w:cs="Arial"/>
                <w:b/>
                <w:sz w:val="20"/>
              </w:rPr>
            </w:pPr>
            <w:r w:rsidRPr="00C902D4">
              <w:rPr>
                <w:rFonts w:ascii="Arial" w:hAnsi="Arial" w:cs="Arial"/>
                <w:b/>
                <w:sz w:val="20"/>
              </w:rPr>
              <w:t>Mô tả nghiệp vụ:</w:t>
            </w:r>
          </w:p>
          <w:p w14:paraId="48BD65EB" w14:textId="77777777" w:rsidR="00F25461" w:rsidRPr="00C902D4" w:rsidRDefault="00F25461" w:rsidP="00AF7805">
            <w:pPr>
              <w:spacing w:line="360" w:lineRule="auto"/>
              <w:rPr>
                <w:rFonts w:ascii="Arial" w:hAnsi="Arial" w:cs="Arial"/>
                <w:sz w:val="20"/>
              </w:rPr>
            </w:pPr>
            <w:r w:rsidRPr="00C902D4">
              <w:rPr>
                <w:rFonts w:ascii="Arial" w:hAnsi="Arial" w:cs="Arial"/>
                <w:sz w:val="20"/>
              </w:rPr>
              <w:t>Khi bộ chức danh dùng chung được khai báo và phê duyệt hệ thống tự động gán bộ chức danh dùng chung cho các công ty thành viên. Sau đó các công ty sẽ sử dụng form màn hình trên để gán chức danh cho phòng ban/bộ phận.</w:t>
            </w:r>
          </w:p>
          <w:p w14:paraId="24FBB3AD" w14:textId="77777777" w:rsidR="00F25461" w:rsidRPr="00C902D4" w:rsidRDefault="00F25461" w:rsidP="00AF7805">
            <w:pPr>
              <w:spacing w:line="360" w:lineRule="auto"/>
              <w:rPr>
                <w:rFonts w:ascii="Arial" w:hAnsi="Arial" w:cs="Arial"/>
                <w:sz w:val="20"/>
              </w:rPr>
            </w:pPr>
            <w:r w:rsidRPr="00C902D4">
              <w:rPr>
                <w:rFonts w:ascii="Arial" w:hAnsi="Arial" w:cs="Arial"/>
                <w:sz w:val="20"/>
              </w:rPr>
              <w:t xml:space="preserve">Mã vị trí chức danh khi được gán vào từng công ty sẽ tự động cộng thêm mã công ty ở đầu theo quy tắc: </w:t>
            </w:r>
            <w:r w:rsidRPr="00C902D4">
              <w:rPr>
                <w:rFonts w:ascii="Arial" w:hAnsi="Arial" w:cs="Arial"/>
                <w:color w:val="000000"/>
                <w:sz w:val="20"/>
              </w:rPr>
              <w:t>mã công ty + mã ngành nghề + mã chuyên môn + mã ngạch nghề nghiệp + mã cấp bậc nghề nghiệp (ví dụ: 03.100.05.06.08)</w:t>
            </w:r>
          </w:p>
        </w:tc>
      </w:tr>
    </w:tbl>
    <w:p w14:paraId="20CFA87C" w14:textId="77777777" w:rsidR="00F25461" w:rsidRPr="00C902D4" w:rsidRDefault="00F25461" w:rsidP="00AF7805">
      <w:pPr>
        <w:spacing w:line="360" w:lineRule="auto"/>
        <w:jc w:val="both"/>
        <w:rPr>
          <w:rFonts w:ascii="Arial" w:hAnsi="Arial" w:cs="Arial"/>
          <w:sz w:val="20"/>
        </w:rPr>
        <w:sectPr w:rsidR="00F25461" w:rsidRPr="00C902D4" w:rsidSect="002B53D6">
          <w:pgSz w:w="11909" w:h="16834" w:code="9"/>
          <w:pgMar w:top="1134" w:right="1134" w:bottom="1134" w:left="1701" w:header="567" w:footer="567" w:gutter="0"/>
          <w:pgNumType w:start="44"/>
          <w:cols w:space="720"/>
          <w:titlePg/>
          <w:docGrid w:linePitch="360"/>
        </w:sectPr>
      </w:pPr>
    </w:p>
    <w:p w14:paraId="597F6F51" w14:textId="77777777" w:rsidR="00F25461" w:rsidRPr="00C902D4" w:rsidRDefault="00F25461" w:rsidP="00AF7805">
      <w:pPr>
        <w:spacing w:line="360" w:lineRule="auto"/>
        <w:jc w:val="both"/>
        <w:rPr>
          <w:rFonts w:ascii="Arial" w:hAnsi="Arial" w:cs="Arial"/>
          <w:sz w:val="20"/>
        </w:rPr>
        <w:sectPr w:rsidR="00F25461"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08DE6134" w14:textId="77777777" w:rsidR="00F25461" w:rsidRPr="00C902D4" w:rsidRDefault="00F25461"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53"/>
        <w:gridCol w:w="7144"/>
      </w:tblGrid>
      <w:tr w:rsidR="00F25461" w:rsidRPr="00C902D4" w14:paraId="349D53C2"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643B525"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E89418D"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2A4BAC0"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Mô tả</w:t>
            </w:r>
          </w:p>
        </w:tc>
      </w:tr>
      <w:tr w:rsidR="00F25461" w:rsidRPr="00C902D4" w14:paraId="28A3F4DB"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2A304A2" w14:textId="77777777" w:rsidR="00F25461" w:rsidRPr="00C902D4" w:rsidRDefault="00F25461"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F57573"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A771E6" w14:textId="77777777" w:rsidR="00F25461" w:rsidRPr="00C902D4" w:rsidRDefault="00F25461"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4BC97C71" w14:textId="77777777" w:rsidR="00F25461" w:rsidRPr="00C902D4" w:rsidRDefault="00F2546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BB7C682" w14:textId="77777777" w:rsidR="00F25461" w:rsidRPr="00C902D4" w:rsidRDefault="00F2546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24471955" w14:textId="77777777" w:rsidR="00F25461" w:rsidRPr="00C902D4" w:rsidRDefault="00F2546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56A39CE2" w14:textId="77777777" w:rsidR="00F25461" w:rsidRPr="00C902D4" w:rsidRDefault="00F2546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5DC65D1F" w14:textId="77777777" w:rsidR="00F25461" w:rsidRPr="00C902D4" w:rsidRDefault="00F2546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DEF51FE"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01294E0D" w14:textId="77777777" w:rsidR="00F25461" w:rsidRPr="00C902D4" w:rsidRDefault="00F2546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F25461" w:rsidRPr="00C902D4" w14:paraId="4633C55A"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4F54EE0" w14:textId="77777777" w:rsidR="00F25461" w:rsidRPr="00C902D4" w:rsidRDefault="00F25461"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41DFBA22"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EF488E0"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F25461" w:rsidRPr="00C902D4" w14:paraId="4FBB551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B26EE94" w14:textId="77777777" w:rsidR="00F25461" w:rsidRPr="00C902D4" w:rsidRDefault="00F25461"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2F9B7849"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7A625E29"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2AC33C56"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1EEE8962"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40193BC9"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231756ED"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516E91D2" w14:textId="77777777" w:rsidR="00F25461" w:rsidRPr="00C902D4" w:rsidRDefault="00F2546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lastRenderedPageBreak/>
              <w:t xml:space="preserve">Thông tin đã tồn tại trong CSDL mà không có trong file thì hệ thống sẽ vẫn giữ nguyên. </w:t>
            </w:r>
          </w:p>
          <w:p w14:paraId="19DD0952" w14:textId="77777777" w:rsidR="00F25461" w:rsidRPr="00C902D4" w:rsidRDefault="00F25461" w:rsidP="00AF7805">
            <w:pPr>
              <w:spacing w:line="360" w:lineRule="auto"/>
              <w:jc w:val="both"/>
              <w:rPr>
                <w:rFonts w:ascii="Arial" w:hAnsi="Arial" w:cs="Arial"/>
                <w:sz w:val="20"/>
                <w:lang w:val="vi-VN"/>
              </w:rPr>
            </w:pPr>
            <w:r w:rsidRPr="00C902D4">
              <w:rPr>
                <w:rFonts w:ascii="Arial" w:hAnsi="Arial" w:cs="Arial"/>
                <w:sz w:val="20"/>
                <w:lang w:val="vi-VN"/>
              </w:rPr>
              <w:t>Thông tin chưa tồn tại trong CSDL thì thực hiện thêm mới vào CSDL.</w:t>
            </w:r>
          </w:p>
        </w:tc>
      </w:tr>
      <w:tr w:rsidR="00F25461" w:rsidRPr="00C902D4" w14:paraId="5A11EDD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0BB7BEA" w14:textId="77777777" w:rsidR="00F25461" w:rsidRPr="00C902D4" w:rsidRDefault="00F25461"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lastRenderedPageBreak/>
              <w:t>4</w:t>
            </w:r>
          </w:p>
        </w:tc>
        <w:tc>
          <w:tcPr>
            <w:tcW w:w="0" w:type="auto"/>
            <w:tcBorders>
              <w:top w:val="single" w:sz="4" w:space="0" w:color="000000"/>
              <w:left w:val="single" w:sz="4" w:space="0" w:color="000000"/>
              <w:bottom w:val="single" w:sz="4" w:space="0" w:color="000000"/>
              <w:right w:val="single" w:sz="4" w:space="0" w:color="000000"/>
            </w:tcBorders>
            <w:vAlign w:val="center"/>
          </w:tcPr>
          <w:p w14:paraId="138D9AD3"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3A7949D3"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Người dùng sử dụng chức năng này để "Xóa" một chức danh thiết lập cho đơn vị. Chỉ được xóa các bản ghi chưa sử dụng ở  form Hồ sơ nhân viên, Quyết định, Hợp đồng, Khen thưởng, Kỷ luật</w:t>
            </w:r>
          </w:p>
        </w:tc>
      </w:tr>
      <w:tr w:rsidR="00F25461" w:rsidRPr="00C902D4" w14:paraId="3B72207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CDDD779" w14:textId="77777777" w:rsidR="00F25461" w:rsidRPr="00C902D4" w:rsidRDefault="00F25461"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65A027A7" w14:textId="77777777" w:rsidR="00F25461" w:rsidRPr="00C902D4" w:rsidRDefault="00F25461" w:rsidP="00AF7805">
            <w:pPr>
              <w:spacing w:line="360" w:lineRule="auto"/>
              <w:jc w:val="both"/>
              <w:rPr>
                <w:rFonts w:ascii="Arial" w:hAnsi="Arial" w:cs="Arial"/>
                <w:b/>
                <w:sz w:val="20"/>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4C1E24AF" w14:textId="77777777" w:rsidR="00F25461" w:rsidRPr="00C902D4" w:rsidRDefault="00F25461" w:rsidP="00AF7805">
            <w:pPr>
              <w:spacing w:line="360" w:lineRule="auto"/>
              <w:jc w:val="both"/>
              <w:rPr>
                <w:rFonts w:ascii="Arial" w:hAnsi="Arial" w:cs="Arial"/>
                <w:sz w:val="20"/>
              </w:rPr>
            </w:pPr>
            <w:r w:rsidRPr="00C902D4">
              <w:rPr>
                <w:rFonts w:ascii="Arial" w:hAnsi="Arial" w:cs="Arial"/>
                <w:sz w:val="20"/>
              </w:rPr>
              <w:t>Người dùng sử dụng chức năng này để xuất file excel danh mục vị trí chức danh đã khai báo trong hệ thống.</w:t>
            </w:r>
          </w:p>
        </w:tc>
      </w:tr>
    </w:tbl>
    <w:p w14:paraId="24538B35" w14:textId="77777777" w:rsidR="00F25461" w:rsidRPr="00C902D4" w:rsidRDefault="00F25461"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34104945" w14:textId="77777777" w:rsidR="00F25461" w:rsidRPr="00C902D4" w:rsidRDefault="00F25461" w:rsidP="00AF7805">
      <w:pPr>
        <w:spacing w:line="360" w:lineRule="auto"/>
        <w:rPr>
          <w:rFonts w:ascii="Arial" w:hAnsi="Arial" w:cs="Arial"/>
          <w:i/>
          <w:sz w:val="20"/>
        </w:rPr>
      </w:pPr>
      <w:r w:rsidRPr="00C902D4">
        <w:rPr>
          <w:rFonts w:ascii="Arial" w:hAnsi="Arial" w:cs="Arial"/>
          <w:noProof/>
          <w:sz w:val="20"/>
          <w:lang w:eastAsia="ja-JP"/>
        </w:rPr>
        <w:drawing>
          <wp:inline distT="0" distB="0" distL="0" distR="0" wp14:anchorId="3B522109" wp14:editId="58CA235F">
            <wp:extent cx="6089650" cy="3765550"/>
            <wp:effectExtent l="0" t="0" r="6350" b="6350"/>
            <wp:docPr id="125" name="Picture 125" descr="C:\Users\Admin\AppData\Local\Temp\fla870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C:\Users\Admin\AppData\Local\Temp\fla8703.tmp\Snapsho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9650" cy="3765550"/>
                    </a:xfrm>
                    <a:prstGeom prst="rect">
                      <a:avLst/>
                    </a:prstGeom>
                    <a:noFill/>
                    <a:ln>
                      <a:noFill/>
                    </a:ln>
                  </pic:spPr>
                </pic:pic>
              </a:graphicData>
            </a:graphic>
          </wp:inline>
        </w:drawing>
      </w:r>
    </w:p>
    <w:p w14:paraId="6FD7ADD0" w14:textId="77777777" w:rsidR="00F25461" w:rsidRPr="00C902D4" w:rsidRDefault="00F25461" w:rsidP="00AF7805">
      <w:pPr>
        <w:spacing w:line="360" w:lineRule="auto"/>
        <w:jc w:val="center"/>
        <w:rPr>
          <w:rFonts w:ascii="Arial" w:hAnsi="Arial" w:cs="Arial"/>
          <w:snapToGrid w:val="0"/>
          <w:color w:val="000000"/>
          <w:w w:val="0"/>
          <w:sz w:val="20"/>
          <w:u w:color="000000"/>
          <w:bdr w:val="none" w:sz="0" w:space="0" w:color="000000"/>
          <w:shd w:val="clear" w:color="000000" w:fill="000000"/>
          <w:lang w:val="x-none" w:eastAsia="x-none" w:bidi="x-none"/>
        </w:rPr>
      </w:pPr>
      <w:r w:rsidRPr="00C902D4">
        <w:rPr>
          <w:rFonts w:ascii="Arial" w:hAnsi="Arial" w:cs="Arial"/>
          <w:sz w:val="20"/>
        </w:rPr>
        <w:lastRenderedPageBreak/>
        <w:t>Màn hình hiển thị chức danh của công ty</w:t>
      </w:r>
      <w:r w:rsidRPr="00C902D4">
        <w:rPr>
          <w:rFonts w:ascii="Arial" w:hAnsi="Arial" w:cs="Arial"/>
          <w:snapToGrid w:val="0"/>
          <w:color w:val="000000"/>
          <w:w w:val="0"/>
          <w:sz w:val="20"/>
          <w:u w:color="000000"/>
          <w:bdr w:val="none" w:sz="0" w:space="0" w:color="000000"/>
          <w:shd w:val="clear" w:color="000000" w:fill="000000"/>
          <w:lang w:val="x-none" w:eastAsia="x-none" w:bidi="x-none"/>
        </w:rPr>
        <w:t xml:space="preserve"> </w:t>
      </w:r>
      <w:r w:rsidRPr="00C902D4">
        <w:rPr>
          <w:rFonts w:ascii="Arial" w:hAnsi="Arial" w:cs="Arial"/>
          <w:noProof/>
          <w:snapToGrid w:val="0"/>
          <w:color w:val="000000"/>
          <w:w w:val="0"/>
          <w:sz w:val="20"/>
          <w:u w:color="000000"/>
          <w:bdr w:val="none" w:sz="0" w:space="0" w:color="000000"/>
          <w:shd w:val="clear" w:color="000000" w:fill="000000"/>
          <w:lang w:eastAsia="ja-JP"/>
        </w:rPr>
        <w:drawing>
          <wp:inline distT="0" distB="0" distL="0" distR="0" wp14:anchorId="5DBBC9D4" wp14:editId="083AAD73">
            <wp:extent cx="6035040" cy="2495257"/>
            <wp:effectExtent l="0" t="0" r="3810" b="635"/>
            <wp:docPr id="122" name="Picture 122" descr="C:\Users\Admin\AppData\Local\Temp\fla5BD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C:\Users\Admin\AppData\Local\Temp\fla5BD8.tmp\Snapsh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35040" cy="2495257"/>
                    </a:xfrm>
                    <a:prstGeom prst="rect">
                      <a:avLst/>
                    </a:prstGeom>
                    <a:noFill/>
                    <a:ln>
                      <a:noFill/>
                    </a:ln>
                  </pic:spPr>
                </pic:pic>
              </a:graphicData>
            </a:graphic>
          </wp:inline>
        </w:drawing>
      </w:r>
    </w:p>
    <w:p w14:paraId="4033E4EC" w14:textId="77777777" w:rsidR="00F25461" w:rsidRPr="00C902D4" w:rsidRDefault="00F25461" w:rsidP="00AF7805">
      <w:pPr>
        <w:spacing w:line="360" w:lineRule="auto"/>
        <w:jc w:val="center"/>
        <w:rPr>
          <w:rFonts w:ascii="Arial" w:hAnsi="Arial" w:cs="Arial"/>
          <w:sz w:val="20"/>
        </w:rPr>
      </w:pPr>
      <w:r w:rsidRPr="00C902D4">
        <w:rPr>
          <w:rFonts w:ascii="Arial" w:hAnsi="Arial" w:cs="Arial"/>
          <w:sz w:val="20"/>
        </w:rPr>
        <w:t>Màn hình gán chức danh cho đơn vị</w:t>
      </w:r>
    </w:p>
    <w:p w14:paraId="0DF07848" w14:textId="5103C143"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58" w:name="_Toc500541179"/>
      <w:r w:rsidRPr="00C902D4">
        <w:rPr>
          <w:rFonts w:ascii="Arial" w:hAnsi="Arial" w:cs="Arial"/>
          <w:sz w:val="20"/>
          <w:szCs w:val="20"/>
        </w:rPr>
        <w:t>Danh mục phân loại nhân viên</w:t>
      </w:r>
      <w:bookmarkEnd w:id="58"/>
    </w:p>
    <w:p w14:paraId="5D43297D" w14:textId="77777777" w:rsidR="006D1A7D" w:rsidRPr="00C902D4" w:rsidRDefault="006D1A7D" w:rsidP="00AF7805">
      <w:pPr>
        <w:pStyle w:val="Heading6"/>
        <w:spacing w:line="360" w:lineRule="auto"/>
        <w:rPr>
          <w:rFonts w:ascii="Arial" w:hAnsi="Arial" w:cs="Arial"/>
          <w:b/>
          <w:i w:val="0"/>
          <w:sz w:val="20"/>
          <w:szCs w:val="20"/>
        </w:rPr>
      </w:pPr>
      <w:r w:rsidRPr="00C902D4">
        <w:rPr>
          <w:rFonts w:ascii="Arial" w:hAnsi="Arial" w:cs="Arial"/>
          <w:b/>
          <w:i w:val="0"/>
          <w:sz w:val="20"/>
          <w:szCs w:val="20"/>
        </w:rPr>
        <w:t>Mối quan hệ giữa các chức năng</w:t>
      </w:r>
    </w:p>
    <w:p w14:paraId="749B7740"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1B093743" wp14:editId="4B99BC69">
            <wp:extent cx="4883401" cy="113670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3401" cy="1136708"/>
                    </a:xfrm>
                    <a:prstGeom prst="rect">
                      <a:avLst/>
                    </a:prstGeom>
                  </pic:spPr>
                </pic:pic>
              </a:graphicData>
            </a:graphic>
          </wp:inline>
        </w:drawing>
      </w:r>
    </w:p>
    <w:p w14:paraId="0B3AC019"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7E83D7F"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38C16BD"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Tạo dữ liệu phân loại Cán bộ gồm các nhóm: NV1, NV2, NV3, NV4</w:t>
      </w:r>
    </w:p>
    <w:p w14:paraId="40513630"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698AE00"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phân loại nhân viên</w:t>
      </w:r>
    </w:p>
    <w:p w14:paraId="2A57F252"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AF7EFBC"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color w:val="000000" w:themeColor="text1"/>
          <w:sz w:val="20"/>
          <w:szCs w:val="20"/>
        </w:rPr>
        <w:t xml:space="preserve">Bước 1: </w:t>
      </w:r>
      <w:r w:rsidRPr="00C902D4">
        <w:rPr>
          <w:rFonts w:ascii="Arial" w:hAnsi="Arial" w:cs="Arial"/>
          <w:color w:val="000000" w:themeColor="text1"/>
          <w:sz w:val="20"/>
          <w:szCs w:val="20"/>
        </w:rPr>
        <w:t>Người sử dụng đăng nhập vào hệ thống, thực hiện khai báo danh mục phân loại cán bộ.</w:t>
      </w:r>
    </w:p>
    <w:p w14:paraId="64B4BEC2"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Sau khi nhập đầy đủ các thông tin, người dùng chọn Ghi để lưu lại thông tin đã nhập. Phân loại CB thêm mới thành công sẽ hiển thị ở chức năng Hồ sơ nhân viên để gán CBNV vào nhóm phân loại CB nào</w:t>
      </w:r>
    </w:p>
    <w:p w14:paraId="050712EA"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color w:val="000000" w:themeColor="text1"/>
          <w:sz w:val="20"/>
          <w:szCs w:val="20"/>
        </w:rPr>
        <w:lastRenderedPageBreak/>
        <w:t>Bước 3</w:t>
      </w:r>
      <w:r w:rsidRPr="00C902D4">
        <w:rPr>
          <w:rFonts w:ascii="Arial" w:hAnsi="Arial" w:cs="Arial"/>
          <w:color w:val="000000" w:themeColor="text1"/>
          <w:sz w:val="20"/>
          <w:szCs w:val="20"/>
        </w:rPr>
        <w:t>: Người dùng có thể thao tác Chọn, Xóa, Xuất Excel để làm các chức năng tương ứng được mô tả ở dưới</w:t>
      </w:r>
    </w:p>
    <w:p w14:paraId="7B6D46D6" w14:textId="77777777" w:rsidR="006D1A7D" w:rsidRPr="00C902D4" w:rsidRDefault="006D1A7D" w:rsidP="00AF7805">
      <w:pPr>
        <w:pStyle w:val="Heading6"/>
        <w:spacing w:line="360" w:lineRule="auto"/>
        <w:rPr>
          <w:rFonts w:ascii="Arial" w:hAnsi="Arial" w:cs="Arial"/>
          <w:b/>
          <w:i w:val="0"/>
          <w:sz w:val="20"/>
          <w:szCs w:val="20"/>
        </w:rPr>
      </w:pPr>
      <w:r w:rsidRPr="00C902D4">
        <w:rPr>
          <w:rFonts w:ascii="Arial" w:hAnsi="Arial" w:cs="Arial"/>
          <w:b/>
          <w:i w:val="0"/>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060"/>
        <w:gridCol w:w="749"/>
        <w:gridCol w:w="674"/>
        <w:gridCol w:w="817"/>
        <w:gridCol w:w="909"/>
        <w:gridCol w:w="778"/>
        <w:gridCol w:w="2188"/>
        <w:gridCol w:w="1294"/>
      </w:tblGrid>
      <w:tr w:rsidR="006D1A7D" w:rsidRPr="00C902D4" w14:paraId="5D22B911" w14:textId="77777777" w:rsidTr="00323FEF">
        <w:trPr>
          <w:trHeight w:val="1005"/>
          <w:tblHeader/>
        </w:trPr>
        <w:tc>
          <w:tcPr>
            <w:tcW w:w="0" w:type="auto"/>
            <w:shd w:val="clear" w:color="auto" w:fill="auto"/>
            <w:vAlign w:val="center"/>
            <w:hideMark/>
          </w:tcPr>
          <w:p w14:paraId="2A4389E9"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7C0E8762"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546CAF57"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688F764B"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62BA0558"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56BE29A"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66E0FB6B"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601A3107"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67D7CEBB"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41595E" w:rsidRPr="00C902D4" w14:paraId="05D53199" w14:textId="77777777" w:rsidTr="00323FEF">
        <w:trPr>
          <w:trHeight w:val="1008"/>
        </w:trPr>
        <w:tc>
          <w:tcPr>
            <w:tcW w:w="0" w:type="auto"/>
            <w:shd w:val="clear" w:color="auto" w:fill="auto"/>
            <w:vAlign w:val="center"/>
          </w:tcPr>
          <w:p w14:paraId="1822B8EA" w14:textId="77777777" w:rsidR="0041595E" w:rsidRPr="00C902D4" w:rsidRDefault="0041595E" w:rsidP="00AF7805">
            <w:pPr>
              <w:spacing w:line="360" w:lineRule="auto"/>
              <w:rPr>
                <w:rFonts w:ascii="Arial" w:hAnsi="Arial" w:cs="Arial"/>
                <w:sz w:val="20"/>
              </w:rPr>
            </w:pPr>
            <w:r w:rsidRPr="00C902D4">
              <w:rPr>
                <w:rFonts w:ascii="Arial" w:hAnsi="Arial" w:cs="Arial"/>
                <w:sz w:val="20"/>
              </w:rPr>
              <w:t>1</w:t>
            </w:r>
          </w:p>
        </w:tc>
        <w:tc>
          <w:tcPr>
            <w:tcW w:w="0" w:type="auto"/>
            <w:shd w:val="clear" w:color="auto" w:fill="auto"/>
            <w:vAlign w:val="center"/>
          </w:tcPr>
          <w:p w14:paraId="071CA687" w14:textId="73E9638B" w:rsidR="0041595E" w:rsidRPr="00C902D4" w:rsidRDefault="0041595E" w:rsidP="00AF7805">
            <w:pPr>
              <w:spacing w:line="360" w:lineRule="auto"/>
              <w:rPr>
                <w:rFonts w:ascii="Arial" w:hAnsi="Arial" w:cs="Arial"/>
                <w:sz w:val="20"/>
              </w:rPr>
            </w:pPr>
            <w:bookmarkStart w:id="59" w:name="_Toc499816686"/>
            <w:r w:rsidRPr="00C902D4">
              <w:rPr>
                <w:rFonts w:ascii="Arial" w:hAnsi="Arial" w:cs="Arial"/>
                <w:sz w:val="20"/>
              </w:rPr>
              <w:t xml:space="preserve">Tên phân loại </w:t>
            </w:r>
            <w:bookmarkEnd w:id="59"/>
            <w:r w:rsidRPr="00C902D4">
              <w:rPr>
                <w:rFonts w:ascii="Arial" w:hAnsi="Arial" w:cs="Arial"/>
                <w:sz w:val="20"/>
              </w:rPr>
              <w:t>nhân viên</w:t>
            </w:r>
          </w:p>
        </w:tc>
        <w:tc>
          <w:tcPr>
            <w:tcW w:w="0" w:type="auto"/>
            <w:shd w:val="clear" w:color="auto" w:fill="auto"/>
            <w:vAlign w:val="center"/>
          </w:tcPr>
          <w:p w14:paraId="712D4163" w14:textId="6D936306" w:rsidR="0041595E" w:rsidRPr="00C902D4" w:rsidRDefault="0041595E" w:rsidP="00AF7805">
            <w:pPr>
              <w:spacing w:line="360" w:lineRule="auto"/>
              <w:rPr>
                <w:rFonts w:ascii="Arial" w:hAnsi="Arial" w:cs="Arial"/>
                <w:sz w:val="20"/>
              </w:rPr>
            </w:pPr>
            <w:bookmarkStart w:id="60" w:name="_Toc499816688"/>
            <w:r w:rsidRPr="00C902D4">
              <w:rPr>
                <w:rFonts w:ascii="Arial" w:hAnsi="Arial" w:cs="Arial"/>
                <w:sz w:val="20"/>
              </w:rPr>
              <w:t>Ký tự</w:t>
            </w:r>
            <w:bookmarkEnd w:id="60"/>
          </w:p>
        </w:tc>
        <w:tc>
          <w:tcPr>
            <w:tcW w:w="0" w:type="auto"/>
            <w:shd w:val="clear" w:color="auto" w:fill="auto"/>
            <w:vAlign w:val="center"/>
          </w:tcPr>
          <w:p w14:paraId="70326394" w14:textId="08C30666" w:rsidR="0041595E" w:rsidRPr="00C902D4" w:rsidRDefault="0041595E"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58232544" w14:textId="3AD5772B" w:rsidR="0041595E" w:rsidRPr="00C902D4" w:rsidRDefault="0041595E" w:rsidP="00AF7805">
            <w:pPr>
              <w:spacing w:line="360" w:lineRule="auto"/>
              <w:rPr>
                <w:rFonts w:ascii="Arial" w:hAnsi="Arial" w:cs="Arial"/>
                <w:sz w:val="20"/>
              </w:rPr>
            </w:pPr>
            <w:bookmarkStart w:id="61" w:name="_Toc499816689"/>
            <w:r w:rsidRPr="00C902D4">
              <w:rPr>
                <w:rFonts w:ascii="Arial" w:hAnsi="Arial" w:cs="Arial"/>
                <w:sz w:val="20"/>
              </w:rPr>
              <w:t>Có</w:t>
            </w:r>
            <w:bookmarkEnd w:id="61"/>
          </w:p>
        </w:tc>
        <w:tc>
          <w:tcPr>
            <w:tcW w:w="0" w:type="auto"/>
            <w:shd w:val="clear" w:color="auto" w:fill="auto"/>
            <w:vAlign w:val="center"/>
          </w:tcPr>
          <w:p w14:paraId="57598F52"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21DC3307"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179E5F26" w14:textId="345D3092" w:rsidR="0041595E" w:rsidRPr="00C902D4" w:rsidRDefault="0041595E" w:rsidP="00AF7805">
            <w:pPr>
              <w:spacing w:line="360" w:lineRule="auto"/>
              <w:rPr>
                <w:rFonts w:ascii="Arial" w:hAnsi="Arial" w:cs="Arial"/>
                <w:sz w:val="20"/>
              </w:rPr>
            </w:pPr>
            <w:r w:rsidRPr="00C902D4">
              <w:rPr>
                <w:rFonts w:ascii="Arial" w:hAnsi="Arial" w:cs="Arial"/>
                <w:sz w:val="20"/>
              </w:rPr>
              <w:t>Nhập tên phân loại nhân viên: NV1, NV2, NV3, NV4</w:t>
            </w:r>
          </w:p>
        </w:tc>
        <w:tc>
          <w:tcPr>
            <w:tcW w:w="0" w:type="auto"/>
            <w:shd w:val="clear" w:color="auto" w:fill="auto"/>
            <w:vAlign w:val="center"/>
          </w:tcPr>
          <w:p w14:paraId="31B4F2D9" w14:textId="77777777" w:rsidR="0041595E" w:rsidRPr="00C902D4" w:rsidRDefault="0041595E" w:rsidP="00AF7805">
            <w:pPr>
              <w:spacing w:line="360" w:lineRule="auto"/>
              <w:rPr>
                <w:rFonts w:ascii="Arial" w:hAnsi="Arial" w:cs="Arial"/>
                <w:sz w:val="20"/>
              </w:rPr>
            </w:pPr>
            <w:r w:rsidRPr="00C902D4">
              <w:rPr>
                <w:rFonts w:ascii="Arial" w:hAnsi="Arial" w:cs="Arial"/>
                <w:sz w:val="20"/>
              </w:rPr>
              <w:t>Textbox</w:t>
            </w:r>
          </w:p>
        </w:tc>
      </w:tr>
      <w:tr w:rsidR="0041595E" w:rsidRPr="00C902D4" w14:paraId="2572477E" w14:textId="77777777" w:rsidTr="00323FEF">
        <w:trPr>
          <w:trHeight w:val="1335"/>
        </w:trPr>
        <w:tc>
          <w:tcPr>
            <w:tcW w:w="0" w:type="auto"/>
            <w:shd w:val="clear" w:color="auto" w:fill="auto"/>
            <w:vAlign w:val="center"/>
          </w:tcPr>
          <w:p w14:paraId="5EDC67FD" w14:textId="77777777" w:rsidR="0041595E" w:rsidRPr="00C902D4" w:rsidRDefault="0041595E" w:rsidP="00AF7805">
            <w:pPr>
              <w:spacing w:line="360" w:lineRule="auto"/>
              <w:rPr>
                <w:rFonts w:ascii="Arial" w:hAnsi="Arial" w:cs="Arial"/>
                <w:sz w:val="20"/>
              </w:rPr>
            </w:pPr>
            <w:r w:rsidRPr="00C902D4">
              <w:rPr>
                <w:rFonts w:ascii="Arial" w:hAnsi="Arial" w:cs="Arial"/>
                <w:sz w:val="20"/>
              </w:rPr>
              <w:t>2</w:t>
            </w:r>
          </w:p>
        </w:tc>
        <w:tc>
          <w:tcPr>
            <w:tcW w:w="0" w:type="auto"/>
            <w:shd w:val="clear" w:color="auto" w:fill="auto"/>
            <w:vAlign w:val="center"/>
          </w:tcPr>
          <w:p w14:paraId="488E3199" w14:textId="77777777" w:rsidR="0041595E" w:rsidRPr="00C902D4" w:rsidRDefault="0041595E" w:rsidP="00AF7805">
            <w:pPr>
              <w:spacing w:line="360" w:lineRule="auto"/>
              <w:rPr>
                <w:rFonts w:ascii="Arial" w:hAnsi="Arial" w:cs="Arial"/>
                <w:sz w:val="20"/>
              </w:rPr>
            </w:pPr>
            <w:r w:rsidRPr="00C902D4">
              <w:rPr>
                <w:rFonts w:ascii="Arial" w:hAnsi="Arial" w:cs="Arial"/>
                <w:sz w:val="20"/>
              </w:rPr>
              <w:t>Cấp nhân viên</w:t>
            </w:r>
          </w:p>
        </w:tc>
        <w:tc>
          <w:tcPr>
            <w:tcW w:w="0" w:type="auto"/>
            <w:shd w:val="clear" w:color="auto" w:fill="auto"/>
            <w:vAlign w:val="center"/>
          </w:tcPr>
          <w:p w14:paraId="12118883" w14:textId="77777777" w:rsidR="0041595E" w:rsidRPr="00C902D4" w:rsidRDefault="0041595E"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45AEB978" w14:textId="77777777" w:rsidR="0041595E" w:rsidRPr="00C902D4" w:rsidRDefault="0041595E" w:rsidP="00AF7805">
            <w:pPr>
              <w:spacing w:line="360" w:lineRule="auto"/>
              <w:rPr>
                <w:rFonts w:ascii="Arial" w:hAnsi="Arial" w:cs="Arial"/>
                <w:sz w:val="20"/>
              </w:rPr>
            </w:pPr>
            <w:r w:rsidRPr="00C902D4">
              <w:rPr>
                <w:rFonts w:ascii="Arial" w:hAnsi="Arial" w:cs="Arial"/>
                <w:sz w:val="20"/>
              </w:rPr>
              <w:t>255</w:t>
            </w:r>
          </w:p>
        </w:tc>
        <w:tc>
          <w:tcPr>
            <w:tcW w:w="0" w:type="auto"/>
            <w:shd w:val="clear" w:color="auto" w:fill="auto"/>
            <w:vAlign w:val="center"/>
          </w:tcPr>
          <w:p w14:paraId="5B0E0D0E" w14:textId="77777777" w:rsidR="0041595E" w:rsidRPr="00C902D4" w:rsidRDefault="0041595E"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517B178"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39002B33"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56861EDD" w14:textId="5FAEDD6F" w:rsidR="0041595E" w:rsidRPr="00C902D4" w:rsidRDefault="0041595E" w:rsidP="00AF7805">
            <w:pPr>
              <w:spacing w:line="360" w:lineRule="auto"/>
              <w:rPr>
                <w:rFonts w:ascii="Arial" w:hAnsi="Arial" w:cs="Arial"/>
                <w:sz w:val="20"/>
              </w:rPr>
            </w:pPr>
            <w:r w:rsidRPr="00C902D4">
              <w:rPr>
                <w:rFonts w:ascii="Arial" w:hAnsi="Arial" w:cs="Arial"/>
                <w:sz w:val="20"/>
              </w:rPr>
              <w:t>Cấp NV gán với phân loại NV (ví dụ: NV1.1; NV1.2)</w:t>
            </w:r>
          </w:p>
        </w:tc>
        <w:tc>
          <w:tcPr>
            <w:tcW w:w="0" w:type="auto"/>
            <w:shd w:val="clear" w:color="auto" w:fill="auto"/>
            <w:vAlign w:val="center"/>
          </w:tcPr>
          <w:p w14:paraId="725AEE3B" w14:textId="77777777" w:rsidR="0041595E" w:rsidRPr="00C902D4" w:rsidRDefault="0041595E" w:rsidP="00AF7805">
            <w:pPr>
              <w:spacing w:line="360" w:lineRule="auto"/>
              <w:rPr>
                <w:rFonts w:ascii="Arial" w:hAnsi="Arial" w:cs="Arial"/>
                <w:sz w:val="20"/>
              </w:rPr>
            </w:pPr>
            <w:r w:rsidRPr="00C902D4">
              <w:rPr>
                <w:rFonts w:ascii="Arial" w:hAnsi="Arial" w:cs="Arial"/>
                <w:sz w:val="20"/>
              </w:rPr>
              <w:t>Textbox</w:t>
            </w:r>
          </w:p>
        </w:tc>
      </w:tr>
      <w:tr w:rsidR="0041595E" w:rsidRPr="00C902D4" w14:paraId="1579C1E7" w14:textId="77777777" w:rsidTr="00323FEF">
        <w:trPr>
          <w:trHeight w:val="1335"/>
        </w:trPr>
        <w:tc>
          <w:tcPr>
            <w:tcW w:w="0" w:type="auto"/>
            <w:shd w:val="clear" w:color="auto" w:fill="auto"/>
            <w:vAlign w:val="center"/>
          </w:tcPr>
          <w:p w14:paraId="2C2D8291" w14:textId="77777777" w:rsidR="0041595E" w:rsidRPr="00C902D4" w:rsidRDefault="0041595E" w:rsidP="00AF7805">
            <w:pPr>
              <w:spacing w:line="360" w:lineRule="auto"/>
              <w:rPr>
                <w:rFonts w:ascii="Arial" w:hAnsi="Arial" w:cs="Arial"/>
                <w:sz w:val="20"/>
              </w:rPr>
            </w:pPr>
            <w:r w:rsidRPr="00C902D4">
              <w:rPr>
                <w:rFonts w:ascii="Arial" w:hAnsi="Arial" w:cs="Arial"/>
                <w:sz w:val="20"/>
              </w:rPr>
              <w:t>3</w:t>
            </w:r>
          </w:p>
        </w:tc>
        <w:tc>
          <w:tcPr>
            <w:tcW w:w="0" w:type="auto"/>
            <w:shd w:val="clear" w:color="auto" w:fill="auto"/>
            <w:vAlign w:val="center"/>
          </w:tcPr>
          <w:p w14:paraId="68F6CDB0" w14:textId="73E6FC7A" w:rsidR="0041595E" w:rsidRPr="00C902D4" w:rsidRDefault="0041595E" w:rsidP="00AF7805">
            <w:pPr>
              <w:spacing w:line="360" w:lineRule="auto"/>
              <w:rPr>
                <w:rFonts w:ascii="Arial" w:hAnsi="Arial" w:cs="Arial"/>
                <w:sz w:val="20"/>
              </w:rPr>
            </w:pPr>
            <w:bookmarkStart w:id="62" w:name="_Toc499816690"/>
            <w:r w:rsidRPr="00C902D4">
              <w:rPr>
                <w:rFonts w:ascii="Arial" w:hAnsi="Arial" w:cs="Arial"/>
                <w:sz w:val="20"/>
              </w:rPr>
              <w:t>Chức danh</w:t>
            </w:r>
            <w:bookmarkEnd w:id="62"/>
          </w:p>
        </w:tc>
        <w:tc>
          <w:tcPr>
            <w:tcW w:w="0" w:type="auto"/>
            <w:shd w:val="clear" w:color="auto" w:fill="auto"/>
            <w:vAlign w:val="center"/>
          </w:tcPr>
          <w:p w14:paraId="5F3DD10C" w14:textId="77214982" w:rsidR="0041595E" w:rsidRPr="00C902D4" w:rsidRDefault="0041595E" w:rsidP="00AF7805">
            <w:pPr>
              <w:spacing w:line="360" w:lineRule="auto"/>
              <w:rPr>
                <w:rFonts w:ascii="Arial" w:hAnsi="Arial" w:cs="Arial"/>
                <w:sz w:val="20"/>
              </w:rPr>
            </w:pPr>
            <w:bookmarkStart w:id="63" w:name="_Toc499816692"/>
            <w:r w:rsidRPr="00C902D4">
              <w:rPr>
                <w:rFonts w:ascii="Arial" w:hAnsi="Arial" w:cs="Arial"/>
                <w:sz w:val="20"/>
              </w:rPr>
              <w:t>Danh sách</w:t>
            </w:r>
            <w:bookmarkEnd w:id="63"/>
          </w:p>
        </w:tc>
        <w:tc>
          <w:tcPr>
            <w:tcW w:w="0" w:type="auto"/>
            <w:shd w:val="clear" w:color="auto" w:fill="auto"/>
            <w:vAlign w:val="center"/>
          </w:tcPr>
          <w:p w14:paraId="618999B7" w14:textId="39BF37B9"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76DAF1F2" w14:textId="5DA7403F" w:rsidR="0041595E" w:rsidRPr="00C902D4" w:rsidRDefault="0041595E" w:rsidP="00AF7805">
            <w:pPr>
              <w:spacing w:line="360" w:lineRule="auto"/>
              <w:rPr>
                <w:rFonts w:ascii="Arial" w:hAnsi="Arial" w:cs="Arial"/>
                <w:sz w:val="20"/>
              </w:rPr>
            </w:pPr>
            <w:bookmarkStart w:id="64" w:name="_Toc499816693"/>
            <w:r w:rsidRPr="00C902D4">
              <w:rPr>
                <w:rFonts w:ascii="Arial" w:hAnsi="Arial" w:cs="Arial"/>
                <w:sz w:val="20"/>
              </w:rPr>
              <w:t>Có</w:t>
            </w:r>
            <w:bookmarkEnd w:id="64"/>
          </w:p>
        </w:tc>
        <w:tc>
          <w:tcPr>
            <w:tcW w:w="0" w:type="auto"/>
            <w:shd w:val="clear" w:color="auto" w:fill="auto"/>
            <w:vAlign w:val="center"/>
          </w:tcPr>
          <w:p w14:paraId="4880C367" w14:textId="77777777" w:rsidR="0041595E" w:rsidRPr="00C902D4" w:rsidRDefault="0041595E" w:rsidP="00AF7805">
            <w:pPr>
              <w:spacing w:line="360" w:lineRule="auto"/>
              <w:rPr>
                <w:rFonts w:ascii="Arial" w:hAnsi="Arial" w:cs="Arial"/>
                <w:sz w:val="20"/>
              </w:rPr>
            </w:pPr>
            <w:r w:rsidRPr="00C902D4">
              <w:rPr>
                <w:rFonts w:ascii="Arial" w:hAnsi="Arial" w:cs="Arial"/>
                <w:sz w:val="20"/>
              </w:rPr>
              <w:t>Danh mục vị trí chức danh</w:t>
            </w:r>
          </w:p>
        </w:tc>
        <w:tc>
          <w:tcPr>
            <w:tcW w:w="0" w:type="auto"/>
            <w:shd w:val="clear" w:color="auto" w:fill="auto"/>
            <w:vAlign w:val="center"/>
          </w:tcPr>
          <w:p w14:paraId="0ED5353E"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1EC6E592" w14:textId="2F2179A8" w:rsidR="0041595E" w:rsidRPr="00C902D4" w:rsidRDefault="0041595E" w:rsidP="00AF7805">
            <w:pPr>
              <w:spacing w:line="360" w:lineRule="auto"/>
              <w:rPr>
                <w:rFonts w:ascii="Arial" w:hAnsi="Arial" w:cs="Arial"/>
                <w:sz w:val="20"/>
              </w:rPr>
            </w:pPr>
            <w:r w:rsidRPr="00C902D4">
              <w:rPr>
                <w:rFonts w:ascii="Arial" w:hAnsi="Arial" w:cs="Arial"/>
                <w:sz w:val="20"/>
              </w:rPr>
              <w:t>Chọn một trong danh sách, hệ thống liệt kê các tham số đã được cấu hình, các tham số này tham chiếu từ danh mục vị trí chức danh</w:t>
            </w:r>
          </w:p>
          <w:p w14:paraId="4F61D6AC" w14:textId="5DD251E7" w:rsidR="0041595E" w:rsidRPr="00C902D4" w:rsidRDefault="0041595E" w:rsidP="00AF7805">
            <w:pPr>
              <w:spacing w:line="360" w:lineRule="auto"/>
              <w:rPr>
                <w:rFonts w:ascii="Arial" w:hAnsi="Arial" w:cs="Arial"/>
                <w:sz w:val="20"/>
              </w:rPr>
            </w:pPr>
            <w:r w:rsidRPr="00C902D4">
              <w:rPr>
                <w:rFonts w:ascii="Arial" w:hAnsi="Arial" w:cs="Arial"/>
                <w:sz w:val="20"/>
              </w:rPr>
              <w:t>Người dùng cũng có thể click vào Combobox và chọn [F1]: Mở màn hình danh mục vị trí chức danh và cho phép chọn hoặc thêm mới 1 vị trí chức danh.</w:t>
            </w:r>
          </w:p>
          <w:p w14:paraId="4C3D6C14" w14:textId="73238C15" w:rsidR="0041595E" w:rsidRPr="00C902D4" w:rsidRDefault="0041595E" w:rsidP="00AF7805">
            <w:pPr>
              <w:spacing w:line="360" w:lineRule="auto"/>
              <w:rPr>
                <w:rFonts w:ascii="Arial" w:hAnsi="Arial" w:cs="Arial"/>
                <w:sz w:val="20"/>
              </w:rPr>
            </w:pPr>
            <w:r w:rsidRPr="00C902D4">
              <w:rPr>
                <w:rFonts w:ascii="Arial" w:hAnsi="Arial" w:cs="Arial"/>
                <w:sz w:val="20"/>
              </w:rPr>
              <w:t>+ Được phép nhập nhanh theo mã</w:t>
            </w:r>
          </w:p>
        </w:tc>
        <w:tc>
          <w:tcPr>
            <w:tcW w:w="0" w:type="auto"/>
            <w:shd w:val="clear" w:color="auto" w:fill="auto"/>
            <w:vAlign w:val="center"/>
          </w:tcPr>
          <w:p w14:paraId="6B6825A9" w14:textId="77777777" w:rsidR="0041595E" w:rsidRPr="00C902D4" w:rsidRDefault="0041595E" w:rsidP="00AF7805">
            <w:pPr>
              <w:spacing w:line="360" w:lineRule="auto"/>
              <w:rPr>
                <w:rFonts w:ascii="Arial" w:hAnsi="Arial" w:cs="Arial"/>
                <w:sz w:val="20"/>
              </w:rPr>
            </w:pPr>
            <w:r w:rsidRPr="00C902D4">
              <w:rPr>
                <w:rFonts w:ascii="Arial" w:hAnsi="Arial" w:cs="Arial"/>
                <w:sz w:val="20"/>
              </w:rPr>
              <w:t>Combobox</w:t>
            </w:r>
          </w:p>
        </w:tc>
      </w:tr>
      <w:tr w:rsidR="0041595E" w:rsidRPr="00C902D4" w14:paraId="2CA3A29F" w14:textId="77777777" w:rsidTr="00323FEF">
        <w:trPr>
          <w:trHeight w:val="1335"/>
        </w:trPr>
        <w:tc>
          <w:tcPr>
            <w:tcW w:w="0" w:type="auto"/>
            <w:shd w:val="clear" w:color="auto" w:fill="auto"/>
            <w:vAlign w:val="center"/>
          </w:tcPr>
          <w:p w14:paraId="7B1077FB" w14:textId="77777777" w:rsidR="0041595E" w:rsidRPr="00C902D4" w:rsidRDefault="0041595E" w:rsidP="00AF7805">
            <w:pPr>
              <w:spacing w:line="360" w:lineRule="auto"/>
              <w:rPr>
                <w:rFonts w:ascii="Arial" w:hAnsi="Arial" w:cs="Arial"/>
                <w:sz w:val="20"/>
              </w:rPr>
            </w:pPr>
            <w:r w:rsidRPr="00C902D4">
              <w:rPr>
                <w:rFonts w:ascii="Arial" w:hAnsi="Arial" w:cs="Arial"/>
                <w:sz w:val="20"/>
              </w:rPr>
              <w:lastRenderedPageBreak/>
              <w:t>4</w:t>
            </w:r>
          </w:p>
        </w:tc>
        <w:tc>
          <w:tcPr>
            <w:tcW w:w="0" w:type="auto"/>
            <w:shd w:val="clear" w:color="auto" w:fill="auto"/>
            <w:vAlign w:val="center"/>
          </w:tcPr>
          <w:p w14:paraId="41D7D9CF" w14:textId="79BA0DDD" w:rsidR="0041595E" w:rsidRPr="00C902D4" w:rsidRDefault="0041595E" w:rsidP="00AF7805">
            <w:pPr>
              <w:spacing w:line="360" w:lineRule="auto"/>
              <w:rPr>
                <w:rFonts w:ascii="Arial" w:hAnsi="Arial" w:cs="Arial"/>
                <w:sz w:val="20"/>
              </w:rPr>
            </w:pPr>
            <w:bookmarkStart w:id="65" w:name="_Toc499816695"/>
            <w:r w:rsidRPr="00C902D4">
              <w:rPr>
                <w:rFonts w:ascii="Arial" w:hAnsi="Arial" w:cs="Arial"/>
                <w:sz w:val="20"/>
              </w:rPr>
              <w:t>Trạng thái</w:t>
            </w:r>
            <w:bookmarkEnd w:id="65"/>
            <w:r w:rsidRPr="00C902D4">
              <w:rPr>
                <w:rFonts w:ascii="Arial" w:hAnsi="Arial" w:cs="Arial"/>
                <w:sz w:val="20"/>
              </w:rPr>
              <w:t xml:space="preserve"> </w:t>
            </w:r>
          </w:p>
        </w:tc>
        <w:tc>
          <w:tcPr>
            <w:tcW w:w="0" w:type="auto"/>
            <w:shd w:val="clear" w:color="auto" w:fill="auto"/>
            <w:vAlign w:val="center"/>
          </w:tcPr>
          <w:p w14:paraId="10CBBD2F" w14:textId="3D8B27C8" w:rsidR="0041595E" w:rsidRPr="00C902D4" w:rsidRDefault="0041595E" w:rsidP="00AF7805">
            <w:pPr>
              <w:spacing w:line="360" w:lineRule="auto"/>
              <w:rPr>
                <w:rFonts w:ascii="Arial" w:hAnsi="Arial" w:cs="Arial"/>
                <w:sz w:val="20"/>
              </w:rPr>
            </w:pPr>
            <w:bookmarkStart w:id="66" w:name="_Toc499816697"/>
            <w:r w:rsidRPr="00C902D4">
              <w:rPr>
                <w:rFonts w:ascii="Arial" w:hAnsi="Arial" w:cs="Arial"/>
                <w:sz w:val="20"/>
              </w:rPr>
              <w:t>Chọn một</w:t>
            </w:r>
            <w:bookmarkEnd w:id="66"/>
          </w:p>
        </w:tc>
        <w:tc>
          <w:tcPr>
            <w:tcW w:w="0" w:type="auto"/>
            <w:shd w:val="clear" w:color="auto" w:fill="auto"/>
            <w:vAlign w:val="center"/>
          </w:tcPr>
          <w:p w14:paraId="73256586"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7CB4C162" w14:textId="26106FDE" w:rsidR="0041595E" w:rsidRPr="00C902D4" w:rsidRDefault="0041595E" w:rsidP="00AF7805">
            <w:pPr>
              <w:spacing w:line="360" w:lineRule="auto"/>
              <w:rPr>
                <w:rFonts w:ascii="Arial" w:hAnsi="Arial" w:cs="Arial"/>
                <w:sz w:val="20"/>
              </w:rPr>
            </w:pPr>
            <w:bookmarkStart w:id="67" w:name="_Toc499816698"/>
            <w:r w:rsidRPr="00C902D4">
              <w:rPr>
                <w:rFonts w:ascii="Arial" w:hAnsi="Arial" w:cs="Arial"/>
                <w:sz w:val="20"/>
              </w:rPr>
              <w:t>Có</w:t>
            </w:r>
            <w:bookmarkEnd w:id="67"/>
          </w:p>
        </w:tc>
        <w:tc>
          <w:tcPr>
            <w:tcW w:w="0" w:type="auto"/>
            <w:shd w:val="clear" w:color="auto" w:fill="auto"/>
            <w:vAlign w:val="center"/>
          </w:tcPr>
          <w:p w14:paraId="3D6BC89C"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6AFBD3D3" w14:textId="77777777" w:rsidR="0041595E" w:rsidRPr="00C902D4" w:rsidRDefault="0041595E" w:rsidP="00AF7805">
            <w:pPr>
              <w:spacing w:line="360" w:lineRule="auto"/>
              <w:rPr>
                <w:rFonts w:ascii="Arial" w:hAnsi="Arial" w:cs="Arial"/>
                <w:sz w:val="20"/>
              </w:rPr>
            </w:pPr>
            <w:r w:rsidRPr="00C902D4">
              <w:rPr>
                <w:rFonts w:ascii="Arial" w:hAnsi="Arial" w:cs="Arial"/>
                <w:sz w:val="20"/>
              </w:rPr>
              <w:t>Áp dụng</w:t>
            </w:r>
          </w:p>
        </w:tc>
        <w:tc>
          <w:tcPr>
            <w:tcW w:w="0" w:type="auto"/>
            <w:shd w:val="clear" w:color="auto" w:fill="auto"/>
            <w:vAlign w:val="center"/>
          </w:tcPr>
          <w:p w14:paraId="59FA269C" w14:textId="77777777" w:rsidR="0041595E" w:rsidRPr="00C902D4" w:rsidRDefault="0041595E" w:rsidP="00AF7805">
            <w:pPr>
              <w:spacing w:line="360" w:lineRule="auto"/>
              <w:rPr>
                <w:rFonts w:ascii="Arial" w:hAnsi="Arial" w:cs="Arial"/>
                <w:sz w:val="20"/>
              </w:rPr>
            </w:pPr>
            <w:bookmarkStart w:id="68" w:name="_Toc499816696"/>
            <w:r w:rsidRPr="00C902D4">
              <w:rPr>
                <w:rFonts w:ascii="Arial" w:hAnsi="Arial" w:cs="Arial"/>
                <w:sz w:val="20"/>
              </w:rPr>
              <w:t>Trạng thái bản ghi</w:t>
            </w:r>
          </w:p>
          <w:p w14:paraId="6CA80A28" w14:textId="77777777" w:rsidR="0041595E" w:rsidRPr="00C902D4" w:rsidRDefault="0041595E" w:rsidP="00AF7805">
            <w:pPr>
              <w:spacing w:line="360" w:lineRule="auto"/>
              <w:rPr>
                <w:rFonts w:ascii="Arial" w:hAnsi="Arial" w:cs="Arial"/>
                <w:sz w:val="20"/>
              </w:rPr>
            </w:pPr>
            <w:r w:rsidRPr="00C902D4">
              <w:rPr>
                <w:rFonts w:ascii="Arial" w:hAnsi="Arial" w:cs="Arial"/>
                <w:sz w:val="20"/>
              </w:rPr>
              <w:t>Áp dụng</w:t>
            </w:r>
          </w:p>
          <w:p w14:paraId="059A986C" w14:textId="1BBAA878" w:rsidR="0041595E" w:rsidRPr="00C902D4" w:rsidRDefault="0041595E" w:rsidP="00AF7805">
            <w:pPr>
              <w:spacing w:line="360" w:lineRule="auto"/>
              <w:rPr>
                <w:rFonts w:ascii="Arial" w:hAnsi="Arial" w:cs="Arial"/>
                <w:sz w:val="20"/>
              </w:rPr>
            </w:pPr>
            <w:r w:rsidRPr="00C902D4">
              <w:rPr>
                <w:rFonts w:ascii="Arial" w:hAnsi="Arial" w:cs="Arial"/>
                <w:sz w:val="20"/>
              </w:rPr>
              <w:t>Ngừng áp dụng</w:t>
            </w:r>
            <w:bookmarkEnd w:id="68"/>
            <w:r w:rsidRPr="00C902D4">
              <w:rPr>
                <w:rFonts w:ascii="Arial" w:hAnsi="Arial" w:cs="Arial"/>
                <w:sz w:val="20"/>
              </w:rPr>
              <w:t xml:space="preserve"> </w:t>
            </w:r>
          </w:p>
        </w:tc>
        <w:tc>
          <w:tcPr>
            <w:tcW w:w="0" w:type="auto"/>
            <w:shd w:val="clear" w:color="auto" w:fill="auto"/>
            <w:vAlign w:val="center"/>
          </w:tcPr>
          <w:p w14:paraId="16D60C54" w14:textId="77777777" w:rsidR="0041595E" w:rsidRPr="00C902D4" w:rsidRDefault="0041595E" w:rsidP="00AF7805">
            <w:pPr>
              <w:spacing w:line="360" w:lineRule="auto"/>
              <w:rPr>
                <w:rFonts w:ascii="Arial" w:hAnsi="Arial" w:cs="Arial"/>
                <w:sz w:val="20"/>
              </w:rPr>
            </w:pPr>
            <w:r w:rsidRPr="00C902D4">
              <w:rPr>
                <w:rFonts w:ascii="Arial" w:hAnsi="Arial" w:cs="Arial"/>
                <w:sz w:val="20"/>
              </w:rPr>
              <w:t>Drop down list</w:t>
            </w:r>
          </w:p>
        </w:tc>
      </w:tr>
      <w:tr w:rsidR="0041595E" w:rsidRPr="00C902D4" w14:paraId="40D680D3" w14:textId="77777777" w:rsidTr="00323FEF">
        <w:trPr>
          <w:trHeight w:val="1335"/>
        </w:trPr>
        <w:tc>
          <w:tcPr>
            <w:tcW w:w="0" w:type="auto"/>
            <w:shd w:val="clear" w:color="auto" w:fill="auto"/>
            <w:vAlign w:val="center"/>
          </w:tcPr>
          <w:p w14:paraId="1CA278C4" w14:textId="77777777" w:rsidR="0041595E" w:rsidRPr="00C902D4" w:rsidRDefault="0041595E" w:rsidP="00AF7805">
            <w:pPr>
              <w:spacing w:line="360" w:lineRule="auto"/>
              <w:rPr>
                <w:rFonts w:ascii="Arial" w:hAnsi="Arial" w:cs="Arial"/>
                <w:sz w:val="20"/>
              </w:rPr>
            </w:pPr>
            <w:r w:rsidRPr="00C902D4">
              <w:rPr>
                <w:rFonts w:ascii="Arial" w:hAnsi="Arial" w:cs="Arial"/>
                <w:sz w:val="20"/>
              </w:rPr>
              <w:t>5</w:t>
            </w:r>
          </w:p>
        </w:tc>
        <w:tc>
          <w:tcPr>
            <w:tcW w:w="0" w:type="auto"/>
            <w:shd w:val="clear" w:color="auto" w:fill="auto"/>
            <w:vAlign w:val="center"/>
          </w:tcPr>
          <w:p w14:paraId="1FFFCA3A" w14:textId="43D8239A" w:rsidR="0041595E" w:rsidRPr="00C902D4" w:rsidRDefault="0041595E"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32FDD070" w14:textId="22A1EDCB" w:rsidR="0041595E" w:rsidRPr="00C902D4" w:rsidRDefault="0041595E" w:rsidP="00AF7805">
            <w:pPr>
              <w:spacing w:line="360" w:lineRule="auto"/>
              <w:rPr>
                <w:rFonts w:ascii="Arial" w:hAnsi="Arial" w:cs="Arial"/>
                <w:sz w:val="20"/>
              </w:rPr>
            </w:pPr>
            <w:bookmarkStart w:id="69" w:name="_Toc499816701"/>
            <w:r w:rsidRPr="00C902D4">
              <w:rPr>
                <w:rFonts w:ascii="Arial" w:hAnsi="Arial" w:cs="Arial"/>
                <w:sz w:val="20"/>
              </w:rPr>
              <w:t>Ký tự</w:t>
            </w:r>
            <w:bookmarkEnd w:id="69"/>
          </w:p>
        </w:tc>
        <w:tc>
          <w:tcPr>
            <w:tcW w:w="0" w:type="auto"/>
            <w:shd w:val="clear" w:color="auto" w:fill="auto"/>
            <w:vAlign w:val="center"/>
          </w:tcPr>
          <w:p w14:paraId="4E322976" w14:textId="77777777" w:rsidR="0041595E" w:rsidRPr="00C902D4" w:rsidRDefault="0041595E" w:rsidP="00AF7805">
            <w:pPr>
              <w:spacing w:line="360" w:lineRule="auto"/>
              <w:rPr>
                <w:rFonts w:ascii="Arial" w:hAnsi="Arial" w:cs="Arial"/>
                <w:sz w:val="20"/>
              </w:rPr>
            </w:pPr>
            <w:r w:rsidRPr="00C902D4">
              <w:rPr>
                <w:rFonts w:ascii="Arial" w:hAnsi="Arial" w:cs="Arial"/>
                <w:sz w:val="20"/>
              </w:rPr>
              <w:t>1000</w:t>
            </w:r>
          </w:p>
        </w:tc>
        <w:tc>
          <w:tcPr>
            <w:tcW w:w="0" w:type="auto"/>
            <w:shd w:val="clear" w:color="auto" w:fill="auto"/>
            <w:vAlign w:val="center"/>
          </w:tcPr>
          <w:p w14:paraId="756D665C" w14:textId="26853240" w:rsidR="0041595E" w:rsidRPr="00C902D4" w:rsidRDefault="0041595E" w:rsidP="00AF7805">
            <w:pPr>
              <w:spacing w:line="360" w:lineRule="auto"/>
              <w:rPr>
                <w:rFonts w:ascii="Arial" w:hAnsi="Arial" w:cs="Arial"/>
                <w:sz w:val="20"/>
              </w:rPr>
            </w:pPr>
            <w:bookmarkStart w:id="70" w:name="_Toc499816702"/>
            <w:r w:rsidRPr="00C902D4">
              <w:rPr>
                <w:rFonts w:ascii="Arial" w:hAnsi="Arial" w:cs="Arial"/>
                <w:sz w:val="20"/>
              </w:rPr>
              <w:t>Không</w:t>
            </w:r>
            <w:bookmarkEnd w:id="70"/>
          </w:p>
        </w:tc>
        <w:tc>
          <w:tcPr>
            <w:tcW w:w="0" w:type="auto"/>
            <w:shd w:val="clear" w:color="auto" w:fill="auto"/>
            <w:vAlign w:val="center"/>
          </w:tcPr>
          <w:p w14:paraId="00FCD71B" w14:textId="77777777" w:rsidR="0041595E" w:rsidRPr="00C902D4" w:rsidRDefault="0041595E" w:rsidP="00AF7805">
            <w:pPr>
              <w:spacing w:line="360" w:lineRule="auto"/>
              <w:rPr>
                <w:rFonts w:ascii="Arial" w:hAnsi="Arial" w:cs="Arial"/>
                <w:sz w:val="20"/>
              </w:rPr>
            </w:pPr>
          </w:p>
        </w:tc>
        <w:tc>
          <w:tcPr>
            <w:tcW w:w="0" w:type="auto"/>
            <w:shd w:val="clear" w:color="auto" w:fill="auto"/>
            <w:vAlign w:val="center"/>
          </w:tcPr>
          <w:p w14:paraId="7ED4C7B3" w14:textId="77777777" w:rsidR="0041595E" w:rsidRPr="00C902D4" w:rsidRDefault="0041595E" w:rsidP="00AF7805">
            <w:pPr>
              <w:spacing w:line="360" w:lineRule="auto"/>
              <w:rPr>
                <w:rFonts w:ascii="Arial" w:hAnsi="Arial" w:cs="Arial"/>
                <w:sz w:val="20"/>
              </w:rPr>
            </w:pPr>
            <w:r w:rsidRPr="00C902D4">
              <w:rPr>
                <w:rFonts w:ascii="Arial" w:hAnsi="Arial" w:cs="Arial"/>
                <w:sz w:val="20"/>
              </w:rPr>
              <w:t>Rỗng</w:t>
            </w:r>
          </w:p>
        </w:tc>
        <w:tc>
          <w:tcPr>
            <w:tcW w:w="0" w:type="auto"/>
            <w:shd w:val="clear" w:color="auto" w:fill="auto"/>
            <w:vAlign w:val="center"/>
          </w:tcPr>
          <w:p w14:paraId="43FE1444" w14:textId="057AEBEE" w:rsidR="0041595E" w:rsidRPr="00C902D4" w:rsidRDefault="0041595E" w:rsidP="00AF7805">
            <w:pPr>
              <w:spacing w:line="360" w:lineRule="auto"/>
              <w:rPr>
                <w:rFonts w:ascii="Arial" w:hAnsi="Arial" w:cs="Arial"/>
                <w:sz w:val="20"/>
              </w:rPr>
            </w:pPr>
            <w:r w:rsidRPr="00C902D4">
              <w:rPr>
                <w:rFonts w:ascii="Arial" w:hAnsi="Arial" w:cs="Arial"/>
                <w:sz w:val="20"/>
              </w:rPr>
              <w:t>Mô tả thêm</w:t>
            </w:r>
          </w:p>
        </w:tc>
        <w:tc>
          <w:tcPr>
            <w:tcW w:w="0" w:type="auto"/>
            <w:shd w:val="clear" w:color="auto" w:fill="auto"/>
            <w:vAlign w:val="center"/>
          </w:tcPr>
          <w:p w14:paraId="055C4BD9" w14:textId="77777777" w:rsidR="0041595E" w:rsidRPr="00C902D4" w:rsidRDefault="0041595E" w:rsidP="00AF7805">
            <w:pPr>
              <w:spacing w:line="360" w:lineRule="auto"/>
              <w:rPr>
                <w:rFonts w:ascii="Arial" w:hAnsi="Arial" w:cs="Arial"/>
                <w:sz w:val="20"/>
              </w:rPr>
            </w:pPr>
            <w:r w:rsidRPr="00C902D4">
              <w:rPr>
                <w:rFonts w:ascii="Arial" w:hAnsi="Arial" w:cs="Arial"/>
                <w:sz w:val="20"/>
              </w:rPr>
              <w:t>Textbox</w:t>
            </w:r>
          </w:p>
        </w:tc>
      </w:tr>
      <w:tr w:rsidR="0041595E" w:rsidRPr="00C902D4" w14:paraId="4612F38A" w14:textId="77777777" w:rsidTr="00323FEF">
        <w:trPr>
          <w:trHeight w:val="1335"/>
        </w:trPr>
        <w:tc>
          <w:tcPr>
            <w:tcW w:w="0" w:type="auto"/>
            <w:gridSpan w:val="9"/>
            <w:shd w:val="clear" w:color="auto" w:fill="auto"/>
            <w:vAlign w:val="center"/>
          </w:tcPr>
          <w:p w14:paraId="2D22EA3D" w14:textId="77777777" w:rsidR="0041595E" w:rsidRPr="00C902D4" w:rsidRDefault="0041595E" w:rsidP="00AF7805">
            <w:pPr>
              <w:pStyle w:val="ListParagraph"/>
              <w:spacing w:after="120" w:line="360" w:lineRule="auto"/>
              <w:ind w:left="450"/>
              <w:jc w:val="both"/>
              <w:rPr>
                <w:rFonts w:cs="Arial"/>
                <w:b/>
                <w:color w:val="000000" w:themeColor="text1"/>
                <w:sz w:val="20"/>
                <w:szCs w:val="20"/>
              </w:rPr>
            </w:pPr>
            <w:r w:rsidRPr="00C902D4">
              <w:rPr>
                <w:rFonts w:cs="Arial"/>
                <w:b/>
                <w:color w:val="000000" w:themeColor="text1"/>
                <w:sz w:val="20"/>
                <w:szCs w:val="20"/>
              </w:rPr>
              <w:t>Mô tả thông tin:</w:t>
            </w:r>
          </w:p>
          <w:p w14:paraId="2F80F8A8" w14:textId="77777777" w:rsidR="0041595E" w:rsidRPr="00C902D4" w:rsidRDefault="0041595E" w:rsidP="00AF7805">
            <w:pPr>
              <w:pStyle w:val="ListParagraph"/>
              <w:numPr>
                <w:ilvl w:val="0"/>
                <w:numId w:val="48"/>
              </w:numPr>
              <w:spacing w:after="120" w:line="360" w:lineRule="auto"/>
              <w:ind w:left="450" w:hanging="450"/>
              <w:contextualSpacing/>
              <w:jc w:val="both"/>
              <w:rPr>
                <w:rFonts w:cs="Arial"/>
                <w:color w:val="000000" w:themeColor="text1"/>
                <w:sz w:val="20"/>
                <w:szCs w:val="20"/>
              </w:rPr>
            </w:pPr>
            <w:r w:rsidRPr="00C902D4">
              <w:rPr>
                <w:rFonts w:cs="Arial"/>
                <w:color w:val="000000" w:themeColor="text1"/>
                <w:sz w:val="20"/>
                <w:szCs w:val="20"/>
              </w:rPr>
              <w:t>Nhóm NV1 (profit): là nhóm hướng tới mục tiêu tăng doanh thu – lợi nhuận</w:t>
            </w:r>
          </w:p>
          <w:p w14:paraId="01D01E5A" w14:textId="77777777" w:rsidR="0041595E" w:rsidRPr="00C902D4" w:rsidRDefault="0041595E" w:rsidP="00AF7805">
            <w:pPr>
              <w:pStyle w:val="ListParagraph"/>
              <w:numPr>
                <w:ilvl w:val="0"/>
                <w:numId w:val="48"/>
              </w:numPr>
              <w:spacing w:after="120" w:line="360" w:lineRule="auto"/>
              <w:ind w:left="450" w:hanging="450"/>
              <w:contextualSpacing/>
              <w:jc w:val="both"/>
              <w:rPr>
                <w:rFonts w:cs="Arial"/>
                <w:color w:val="000000" w:themeColor="text1"/>
                <w:sz w:val="20"/>
                <w:szCs w:val="20"/>
              </w:rPr>
            </w:pPr>
            <w:r w:rsidRPr="00C902D4">
              <w:rPr>
                <w:rFonts w:cs="Arial"/>
                <w:color w:val="000000" w:themeColor="text1"/>
                <w:sz w:val="20"/>
                <w:szCs w:val="20"/>
              </w:rPr>
              <w:t>Nhóm NV2 (effective): là nhóm hướng tới giảm chi phí hay “phát triển các sản phẩm/dịch vụ tốt”</w:t>
            </w:r>
          </w:p>
          <w:p w14:paraId="28290397" w14:textId="77777777" w:rsidR="0041595E" w:rsidRPr="00C902D4" w:rsidRDefault="0041595E" w:rsidP="00AF7805">
            <w:pPr>
              <w:pStyle w:val="ListParagraph"/>
              <w:numPr>
                <w:ilvl w:val="0"/>
                <w:numId w:val="48"/>
              </w:numPr>
              <w:spacing w:after="120" w:line="360" w:lineRule="auto"/>
              <w:ind w:left="450" w:hanging="450"/>
              <w:contextualSpacing/>
              <w:jc w:val="both"/>
              <w:rPr>
                <w:rFonts w:cs="Arial"/>
                <w:color w:val="000000" w:themeColor="text1"/>
                <w:sz w:val="20"/>
                <w:szCs w:val="20"/>
              </w:rPr>
            </w:pPr>
            <w:r w:rsidRPr="00C902D4">
              <w:rPr>
                <w:rFonts w:cs="Arial"/>
                <w:color w:val="000000" w:themeColor="text1"/>
                <w:sz w:val="20"/>
                <w:szCs w:val="20"/>
              </w:rPr>
              <w:t>Nhóm NV3 (compliance): là nhóm hướng tới mục tiêu “thực hiện tốt, tuân thủ quy trình”</w:t>
            </w:r>
          </w:p>
          <w:p w14:paraId="487B87BB" w14:textId="77777777" w:rsidR="0041595E" w:rsidRPr="00C902D4" w:rsidRDefault="0041595E" w:rsidP="00AF7805">
            <w:pPr>
              <w:pStyle w:val="ListParagraph"/>
              <w:numPr>
                <w:ilvl w:val="0"/>
                <w:numId w:val="48"/>
              </w:numPr>
              <w:spacing w:after="120" w:line="360" w:lineRule="auto"/>
              <w:ind w:left="450" w:hanging="450"/>
              <w:contextualSpacing/>
              <w:jc w:val="both"/>
              <w:rPr>
                <w:rFonts w:cs="Arial"/>
                <w:color w:val="000000" w:themeColor="text1"/>
                <w:sz w:val="20"/>
                <w:szCs w:val="20"/>
              </w:rPr>
            </w:pPr>
            <w:r w:rsidRPr="00C902D4">
              <w:rPr>
                <w:rFonts w:cs="Arial"/>
                <w:color w:val="000000" w:themeColor="text1"/>
                <w:sz w:val="20"/>
                <w:szCs w:val="20"/>
              </w:rPr>
              <w:t>Nhóm NV4 (leader): Là nhóm lãnh đạo bao gồm các lãnh đạo chịu trách nhiệm cụ thể về mục tiêu tăng doanh thu, làm ra sản phẩm tốt, giảm chi phí.</w:t>
            </w:r>
          </w:p>
        </w:tc>
      </w:tr>
    </w:tbl>
    <w:p w14:paraId="6015D078" w14:textId="77777777" w:rsidR="006D1A7D" w:rsidRPr="00C902D4" w:rsidRDefault="006D1A7D" w:rsidP="00AF7805">
      <w:pPr>
        <w:spacing w:line="360" w:lineRule="auto"/>
        <w:jc w:val="both"/>
        <w:rPr>
          <w:rFonts w:ascii="Arial" w:hAnsi="Arial" w:cs="Arial"/>
          <w:sz w:val="20"/>
          <w:lang w:val="vi-VN"/>
        </w:rPr>
        <w:sectPr w:rsidR="006D1A7D" w:rsidRPr="00C902D4" w:rsidSect="002B53D6">
          <w:pgSz w:w="11909" w:h="16834" w:code="9"/>
          <w:pgMar w:top="1134" w:right="1134" w:bottom="1134" w:left="1701" w:header="567" w:footer="567" w:gutter="0"/>
          <w:cols w:space="720"/>
          <w:titlePg/>
          <w:docGrid w:linePitch="360"/>
        </w:sectPr>
      </w:pPr>
    </w:p>
    <w:p w14:paraId="3FEB758B" w14:textId="77777777" w:rsidR="006D1A7D" w:rsidRPr="00C902D4" w:rsidRDefault="006D1A7D" w:rsidP="00AF7805">
      <w:pPr>
        <w:spacing w:line="360" w:lineRule="auto"/>
        <w:jc w:val="both"/>
        <w:rPr>
          <w:rFonts w:ascii="Arial" w:hAnsi="Arial" w:cs="Arial"/>
          <w:sz w:val="20"/>
          <w:lang w:val="vi-VN"/>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lang w:val="vi-VN"/>
        </w:rPr>
        <w:br w:type="textWrapping" w:clear="all"/>
      </w:r>
    </w:p>
    <w:p w14:paraId="47092931" w14:textId="77777777" w:rsidR="006D1A7D" w:rsidRPr="00C902D4" w:rsidRDefault="006D1A7D" w:rsidP="00AF7805">
      <w:pPr>
        <w:pStyle w:val="Heading6"/>
        <w:spacing w:line="360" w:lineRule="auto"/>
        <w:rPr>
          <w:rFonts w:ascii="Arial" w:hAnsi="Arial" w:cs="Arial"/>
          <w:b/>
          <w:i w:val="0"/>
          <w:sz w:val="20"/>
          <w:szCs w:val="20"/>
        </w:rPr>
      </w:pPr>
      <w:r w:rsidRPr="00C902D4">
        <w:rPr>
          <w:rFonts w:ascii="Arial" w:hAnsi="Arial" w:cs="Arial"/>
          <w:b/>
          <w:i w:val="0"/>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4"/>
        <w:gridCol w:w="899"/>
        <w:gridCol w:w="7463"/>
      </w:tblGrid>
      <w:tr w:rsidR="006D1A7D" w:rsidRPr="00C902D4" w14:paraId="571A91A6" w14:textId="77777777" w:rsidTr="0035623C">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457E1285" w14:textId="77777777" w:rsidR="006D1A7D" w:rsidRPr="00C902D4" w:rsidRDefault="006D1A7D" w:rsidP="00AF7805">
            <w:pPr>
              <w:spacing w:line="360" w:lineRule="auto"/>
              <w:jc w:val="both"/>
              <w:rPr>
                <w:rFonts w:ascii="Arial" w:hAnsi="Arial" w:cs="Arial"/>
                <w:b/>
                <w:color w:val="000000" w:themeColor="text1"/>
                <w:sz w:val="20"/>
              </w:rPr>
            </w:pPr>
            <w:r w:rsidRPr="00C902D4">
              <w:rPr>
                <w:rFonts w:ascii="Arial" w:hAnsi="Arial" w:cs="Arial"/>
                <w:b/>
                <w:color w:val="000000" w:themeColor="text1"/>
                <w:sz w:val="20"/>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0994A5E" w14:textId="77777777" w:rsidR="006D1A7D" w:rsidRPr="00C902D4" w:rsidRDefault="006D1A7D" w:rsidP="00AF7805">
            <w:pPr>
              <w:spacing w:line="360" w:lineRule="auto"/>
              <w:jc w:val="both"/>
              <w:rPr>
                <w:rFonts w:ascii="Arial" w:hAnsi="Arial" w:cs="Arial"/>
                <w:b/>
                <w:color w:val="000000" w:themeColor="text1"/>
                <w:sz w:val="20"/>
              </w:rPr>
            </w:pPr>
            <w:r w:rsidRPr="00C902D4">
              <w:rPr>
                <w:rFonts w:ascii="Arial" w:hAnsi="Arial" w:cs="Arial"/>
                <w:b/>
                <w:color w:val="000000" w:themeColor="text1"/>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3C6A7A7" w14:textId="77777777" w:rsidR="006D1A7D" w:rsidRPr="00C902D4" w:rsidRDefault="006D1A7D" w:rsidP="00AF7805">
            <w:pPr>
              <w:spacing w:line="360" w:lineRule="auto"/>
              <w:jc w:val="both"/>
              <w:rPr>
                <w:rFonts w:ascii="Arial" w:hAnsi="Arial" w:cs="Arial"/>
                <w:b/>
                <w:color w:val="000000" w:themeColor="text1"/>
                <w:sz w:val="20"/>
              </w:rPr>
            </w:pPr>
            <w:r w:rsidRPr="00C902D4">
              <w:rPr>
                <w:rFonts w:ascii="Arial" w:hAnsi="Arial" w:cs="Arial"/>
                <w:b/>
                <w:color w:val="000000" w:themeColor="text1"/>
                <w:sz w:val="20"/>
              </w:rPr>
              <w:t>Mô tả</w:t>
            </w:r>
          </w:p>
        </w:tc>
      </w:tr>
      <w:tr w:rsidR="006D1A7D" w:rsidRPr="00C902D4" w14:paraId="6BE67E16"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152814B"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536FAFB" w14:textId="380E014F" w:rsidR="006D1A7D" w:rsidRPr="00C902D4" w:rsidRDefault="006D1A7D" w:rsidP="00AF7805">
            <w:pPr>
              <w:spacing w:line="360" w:lineRule="auto"/>
              <w:rPr>
                <w:rFonts w:ascii="Arial" w:hAnsi="Arial" w:cs="Arial"/>
                <w:sz w:val="20"/>
              </w:rPr>
            </w:pPr>
            <w:r w:rsidRPr="00C902D4">
              <w:rPr>
                <w:rFonts w:ascii="Arial" w:hAnsi="Arial" w:cs="Arial"/>
                <w:sz w:val="20"/>
              </w:rPr>
              <w:t>F1</w:t>
            </w:r>
          </w:p>
        </w:tc>
        <w:tc>
          <w:tcPr>
            <w:tcW w:w="0" w:type="auto"/>
            <w:tcBorders>
              <w:top w:val="single" w:sz="4" w:space="0" w:color="000000"/>
              <w:left w:val="single" w:sz="4" w:space="0" w:color="000000"/>
              <w:bottom w:val="single" w:sz="4" w:space="0" w:color="000000"/>
              <w:right w:val="single" w:sz="4" w:space="0" w:color="000000"/>
            </w:tcBorders>
            <w:vAlign w:val="center"/>
          </w:tcPr>
          <w:p w14:paraId="694735C4" w14:textId="0BFA7FAB" w:rsidR="006D1A7D" w:rsidRPr="00C902D4" w:rsidRDefault="006D1A7D" w:rsidP="00AF7805">
            <w:pPr>
              <w:spacing w:line="360" w:lineRule="auto"/>
              <w:rPr>
                <w:rFonts w:ascii="Arial" w:hAnsi="Arial" w:cs="Arial"/>
                <w:color w:val="FF0000"/>
                <w:sz w:val="20"/>
              </w:rPr>
            </w:pPr>
            <w:r w:rsidRPr="00C902D4">
              <w:rPr>
                <w:rFonts w:ascii="Arial" w:hAnsi="Arial" w:cs="Arial"/>
                <w:sz w:val="20"/>
              </w:rPr>
              <w:t>Chọn nhiều bản ghi: dùng F1</w:t>
            </w:r>
          </w:p>
        </w:tc>
      </w:tr>
      <w:tr w:rsidR="006D1A7D" w:rsidRPr="00C902D4" w14:paraId="2765CC9B"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48002B0"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F3D49B" w14:textId="248A4270" w:rsidR="006D1A7D" w:rsidRPr="00C902D4" w:rsidRDefault="006D1A7D" w:rsidP="00AF7805">
            <w:pPr>
              <w:spacing w:line="360" w:lineRule="auto"/>
              <w:rPr>
                <w:rFonts w:ascii="Arial" w:hAnsi="Arial" w:cs="Arial"/>
                <w:b/>
                <w:color w:val="000000" w:themeColor="text1"/>
                <w:sz w:val="20"/>
              </w:rPr>
            </w:pPr>
            <w:bookmarkStart w:id="71" w:name="_Toc499816703"/>
            <w:r w:rsidRPr="00C902D4">
              <w:rPr>
                <w:rFonts w:ascii="Arial" w:hAnsi="Arial" w:cs="Arial"/>
                <w:sz w:val="20"/>
              </w:rPr>
              <w:t>Làm mới</w:t>
            </w:r>
            <w:bookmarkEnd w:id="71"/>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3020C4" w14:textId="41A1A1E9" w:rsidR="006D1A7D" w:rsidRPr="00C902D4" w:rsidRDefault="006D1A7D" w:rsidP="00AF7805">
            <w:pPr>
              <w:spacing w:line="360" w:lineRule="auto"/>
              <w:rPr>
                <w:rFonts w:ascii="Arial" w:hAnsi="Arial" w:cs="Arial"/>
                <w:color w:val="000000" w:themeColor="text1"/>
                <w:sz w:val="20"/>
              </w:rPr>
            </w:pPr>
            <w:bookmarkStart w:id="72" w:name="_Toc499816704"/>
            <w:r w:rsidRPr="00C902D4">
              <w:rPr>
                <w:rFonts w:ascii="Arial" w:hAnsi="Arial" w:cs="Arial"/>
                <w:sz w:val="20"/>
              </w:rPr>
              <w:t>Người dùng sử dụng chức năng này để refresh các thông tin đã nhập trên màn hình.</w:t>
            </w:r>
            <w:bookmarkEnd w:id="72"/>
          </w:p>
        </w:tc>
      </w:tr>
      <w:tr w:rsidR="006D1A7D" w:rsidRPr="00C902D4" w14:paraId="251BE86B"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7672224"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956BAA" w14:textId="1A2F63D7" w:rsidR="006D1A7D" w:rsidRPr="00C902D4" w:rsidRDefault="006D1A7D" w:rsidP="00AF7805">
            <w:pPr>
              <w:spacing w:line="360" w:lineRule="auto"/>
              <w:rPr>
                <w:rFonts w:ascii="Arial" w:hAnsi="Arial" w:cs="Arial"/>
                <w:b/>
                <w:color w:val="000000" w:themeColor="text1"/>
                <w:sz w:val="20"/>
              </w:rPr>
            </w:pPr>
            <w:bookmarkStart w:id="73" w:name="_Toc499816705"/>
            <w:r w:rsidRPr="00C902D4">
              <w:rPr>
                <w:rFonts w:ascii="Arial" w:hAnsi="Arial" w:cs="Arial"/>
                <w:sz w:val="20"/>
              </w:rPr>
              <w:t>Ghi</w:t>
            </w:r>
            <w:bookmarkEnd w:id="73"/>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52412D" w14:textId="77777777" w:rsidR="0035623C" w:rsidRPr="00C902D4" w:rsidRDefault="0035623C"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549B2E4B" w14:textId="77777777" w:rsidR="0035623C" w:rsidRPr="00C902D4" w:rsidRDefault="0035623C" w:rsidP="00AF7805">
            <w:pPr>
              <w:spacing w:line="360" w:lineRule="auto"/>
              <w:rPr>
                <w:rFonts w:ascii="Arial" w:hAnsi="Arial" w:cs="Arial"/>
                <w:sz w:val="20"/>
              </w:rPr>
            </w:pPr>
            <w:r w:rsidRPr="00C902D4">
              <w:rPr>
                <w:rFonts w:ascii="Arial" w:hAnsi="Arial" w:cs="Arial"/>
                <w:sz w:val="20"/>
              </w:rPr>
              <w:t>Khi thêm mới: Chương trình sẽ lưu thông tin vào hệ thống và thông báo “Nhập thành công”</w:t>
            </w:r>
          </w:p>
          <w:p w14:paraId="604BD001" w14:textId="77777777" w:rsidR="0035623C" w:rsidRPr="00C902D4" w:rsidRDefault="0035623C" w:rsidP="00AF7805">
            <w:pPr>
              <w:spacing w:line="360" w:lineRule="auto"/>
              <w:rPr>
                <w:rFonts w:ascii="Arial" w:hAnsi="Arial" w:cs="Arial"/>
                <w:sz w:val="20"/>
              </w:rPr>
            </w:pPr>
            <w:r w:rsidRPr="00C902D4">
              <w:rPr>
                <w:rFonts w:ascii="Arial" w:hAnsi="Arial" w:cs="Arial"/>
                <w:bCs/>
                <w:color w:val="000000"/>
                <w:sz w:val="20"/>
                <w:lang w:eastAsia="ja-JP"/>
              </w:rPr>
              <w:t xml:space="preserve">Khi sửa: Chương trình sẽ cập nhật thông tin thay đổi vào hệ thống </w:t>
            </w:r>
            <w:r w:rsidRPr="00C902D4">
              <w:rPr>
                <w:rFonts w:ascii="Arial" w:hAnsi="Arial" w:cs="Arial"/>
                <w:sz w:val="20"/>
              </w:rPr>
              <w:t>và thông báo “Sửa thành công”</w:t>
            </w:r>
          </w:p>
          <w:p w14:paraId="5777B19F" w14:textId="77777777" w:rsidR="0035623C" w:rsidRPr="00C902D4" w:rsidRDefault="0035623C" w:rsidP="00AF7805">
            <w:pPr>
              <w:spacing w:line="360" w:lineRule="auto"/>
              <w:rPr>
                <w:rFonts w:ascii="Arial" w:hAnsi="Arial" w:cs="Arial"/>
                <w:sz w:val="20"/>
              </w:rPr>
            </w:pPr>
            <w:r w:rsidRPr="00C902D4">
              <w:rPr>
                <w:rFonts w:ascii="Arial" w:hAnsi="Arial" w:cs="Arial"/>
                <w:sz w:val="20"/>
              </w:rPr>
              <w:t>Sau khi ấn nút [Ghi], chương trình thực hiện giữ lại thông tin dạng xem chi tiết.</w:t>
            </w:r>
          </w:p>
          <w:p w14:paraId="25E5F2E3" w14:textId="77777777" w:rsidR="0035623C" w:rsidRPr="00C902D4" w:rsidRDefault="0035623C" w:rsidP="00AF7805">
            <w:pPr>
              <w:spacing w:line="360" w:lineRule="auto"/>
              <w:rPr>
                <w:rFonts w:ascii="Arial" w:hAnsi="Arial" w:cs="Arial"/>
                <w:sz w:val="20"/>
              </w:rPr>
            </w:pPr>
            <w:r w:rsidRPr="00C902D4">
              <w:rPr>
                <w:rFonts w:ascii="Arial" w:hAnsi="Arial" w:cs="Arial"/>
                <w:sz w:val="20"/>
              </w:rPr>
              <w:t>Thông tin vừa nhập sẽ được hiển thị tại danh sách bên trái.</w:t>
            </w:r>
          </w:p>
          <w:p w14:paraId="01A3A4F1"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w:t>
            </w:r>
            <w:r w:rsidRPr="00C902D4">
              <w:rPr>
                <w:rFonts w:ascii="Arial" w:hAnsi="Arial" w:cs="Arial"/>
                <w:bCs/>
                <w:color w:val="000000"/>
                <w:sz w:val="20"/>
                <w:lang w:eastAsia="ja-JP"/>
              </w:rPr>
              <w:t>Ghi</w:t>
            </w:r>
            <w:r w:rsidRPr="00C902D4">
              <w:rPr>
                <w:rFonts w:ascii="Arial" w:hAnsi="Arial" w:cs="Arial"/>
                <w:bCs/>
                <w:color w:val="000000"/>
                <w:sz w:val="20"/>
                <w:lang w:val="vi-VN" w:eastAsia="ja-JP"/>
              </w:rPr>
              <w:t>], hệ thống thực hiện kiểm tra các thông tin đã nhập vào có hợp lệ không?</w:t>
            </w:r>
          </w:p>
          <w:p w14:paraId="7DFB670C" w14:textId="77777777" w:rsidR="0035623C" w:rsidRPr="00C902D4" w:rsidRDefault="0035623C"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 xml:space="preserve">Nếu các thông tin nhập vào hợp lệ </w:t>
            </w:r>
            <w:r w:rsidRPr="00C902D4">
              <w:rPr>
                <w:rFonts w:ascii="Arial" w:hAnsi="Arial" w:cs="Arial"/>
                <w:sz w:val="20"/>
                <w:lang w:eastAsia="ja-JP"/>
              </w:rPr>
              <w:sym w:font="Wingdings" w:char="F0E0"/>
            </w:r>
            <w:r w:rsidRPr="00C902D4">
              <w:rPr>
                <w:rFonts w:ascii="Arial" w:hAnsi="Arial" w:cs="Arial"/>
                <w:bCs/>
                <w:color w:val="000000"/>
                <w:sz w:val="20"/>
                <w:lang w:val="vi-VN" w:eastAsia="ja-JP"/>
              </w:rPr>
              <w:t xml:space="preserve"> Lưu thông tin vào hệ thống</w:t>
            </w:r>
            <w:r w:rsidRPr="00C902D4">
              <w:rPr>
                <w:rFonts w:ascii="Arial" w:hAnsi="Arial" w:cs="Arial"/>
                <w:sz w:val="20"/>
                <w:lang w:val="vi-VN"/>
              </w:rPr>
              <w:t xml:space="preserve"> và thông báo “Nhập thành công”</w:t>
            </w:r>
          </w:p>
          <w:p w14:paraId="0DE1A8F8" w14:textId="30AD2BBA" w:rsidR="003608A8" w:rsidRPr="00C902D4" w:rsidRDefault="0035623C" w:rsidP="00AF7805">
            <w:pPr>
              <w:spacing w:line="360" w:lineRule="auto"/>
              <w:rPr>
                <w:rFonts w:ascii="Arial" w:hAnsi="Arial" w:cs="Arial"/>
                <w:color w:val="000000" w:themeColor="text1"/>
                <w:sz w:val="20"/>
                <w:lang w:val="vi-VN"/>
              </w:rPr>
            </w:pPr>
            <w:r w:rsidRPr="00C902D4">
              <w:rPr>
                <w:rFonts w:ascii="Arial" w:hAnsi="Arial" w:cs="Arial"/>
                <w:bCs/>
                <w:color w:val="000000"/>
                <w:sz w:val="20"/>
                <w:lang w:val="vi-VN" w:eastAsia="ja-JP"/>
              </w:rPr>
              <w:t>Nếu các thông tin nhập vào không hợp lệ (</w:t>
            </w:r>
            <w:r w:rsidRPr="00C902D4">
              <w:rPr>
                <w:rFonts w:ascii="Arial" w:hAnsi="Arial" w:cs="Arial"/>
                <w:sz w:val="20"/>
                <w:lang w:val="vi-VN"/>
              </w:rPr>
              <w:t>Trường dữ liệu bắt buộc, kiểu dữ liệu, độ dài</w:t>
            </w:r>
            <w:r w:rsidRPr="00C902D4">
              <w:rPr>
                <w:rFonts w:ascii="Arial" w:hAnsi="Arial" w:cs="Arial"/>
                <w:bCs/>
                <w:color w:val="000000"/>
                <w:sz w:val="20"/>
                <w:lang w:val="vi-VN" w:eastAsia="ja-JP"/>
              </w:rPr>
              <w:t xml:space="preserve">) </w:t>
            </w:r>
            <w:r w:rsidRPr="00C902D4">
              <w:rPr>
                <w:rFonts w:ascii="Arial" w:hAnsi="Arial" w:cs="Arial"/>
                <w:bCs/>
                <w:color w:val="000000"/>
                <w:sz w:val="20"/>
                <w:lang w:eastAsia="ja-JP"/>
              </w:rPr>
              <w:sym w:font="Wingdings" w:char="F0E0"/>
            </w:r>
            <w:r w:rsidRPr="00C902D4">
              <w:rPr>
                <w:rFonts w:ascii="Arial" w:hAnsi="Arial" w:cs="Arial"/>
                <w:bCs/>
                <w:color w:val="000000"/>
                <w:sz w:val="20"/>
                <w:lang w:val="vi-VN" w:eastAsia="ja-JP"/>
              </w:rPr>
              <w:t xml:space="preserve"> Hiển thị thông báo lỗi và không thực hiện lưu thông tin đã nhập vào hệ thống.</w:t>
            </w:r>
          </w:p>
        </w:tc>
      </w:tr>
      <w:tr w:rsidR="006D1A7D" w:rsidRPr="00C902D4" w14:paraId="4C9870EA"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AB01ECC"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19A4E5B" w14:textId="5ACDB03E" w:rsidR="006D1A7D" w:rsidRPr="00C902D4" w:rsidRDefault="006D1A7D" w:rsidP="00AF7805">
            <w:pPr>
              <w:spacing w:line="360" w:lineRule="auto"/>
              <w:rPr>
                <w:rFonts w:ascii="Arial" w:hAnsi="Arial" w:cs="Arial"/>
                <w:color w:val="000000" w:themeColor="text1"/>
                <w:sz w:val="20"/>
              </w:rPr>
            </w:pPr>
            <w:bookmarkStart w:id="74" w:name="_Toc499816707"/>
            <w:r w:rsidRPr="00C902D4">
              <w:rPr>
                <w:rFonts w:ascii="Arial" w:hAnsi="Arial" w:cs="Arial"/>
                <w:color w:val="000000" w:themeColor="text1"/>
                <w:sz w:val="20"/>
              </w:rPr>
              <w:t>Xóa</w:t>
            </w:r>
            <w:bookmarkEnd w:id="74"/>
          </w:p>
        </w:tc>
        <w:tc>
          <w:tcPr>
            <w:tcW w:w="0" w:type="auto"/>
            <w:tcBorders>
              <w:top w:val="single" w:sz="4" w:space="0" w:color="000000"/>
              <w:left w:val="single" w:sz="4" w:space="0" w:color="000000"/>
              <w:bottom w:val="single" w:sz="4" w:space="0" w:color="000000"/>
              <w:right w:val="single" w:sz="4" w:space="0" w:color="000000"/>
            </w:tcBorders>
            <w:vAlign w:val="center"/>
          </w:tcPr>
          <w:p w14:paraId="16C5411E" w14:textId="4EE7ABDF" w:rsidR="006D1A7D" w:rsidRPr="00C902D4" w:rsidRDefault="006D1A7D" w:rsidP="00AF7805">
            <w:pPr>
              <w:spacing w:line="360" w:lineRule="auto"/>
              <w:rPr>
                <w:rFonts w:ascii="Arial" w:hAnsi="Arial" w:cs="Arial"/>
                <w:color w:val="000000" w:themeColor="text1"/>
                <w:sz w:val="20"/>
              </w:rPr>
            </w:pPr>
            <w:bookmarkStart w:id="75" w:name="_Toc499816708"/>
            <w:r w:rsidRPr="00C902D4">
              <w:rPr>
                <w:rFonts w:ascii="Arial" w:hAnsi="Arial" w:cs="Arial"/>
                <w:color w:val="000000" w:themeColor="text1"/>
                <w:sz w:val="20"/>
              </w:rPr>
              <w:t>Người dùng sử dụng chức năng này để chọn xóa 1 bản ghi danh mục. Chỉ xóa được bản ghi chưa sử dụng ở form Hồ sơ nhân viên.</w:t>
            </w:r>
            <w:bookmarkEnd w:id="75"/>
          </w:p>
          <w:p w14:paraId="285FC78C" w14:textId="77777777" w:rsidR="0007799D" w:rsidRPr="00C902D4" w:rsidRDefault="0007799D" w:rsidP="00AF7805">
            <w:pPr>
              <w:spacing w:line="360" w:lineRule="auto"/>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D77050F" w14:textId="77777777" w:rsidR="0007799D" w:rsidRPr="00C902D4" w:rsidRDefault="0007799D" w:rsidP="00AF7805">
            <w:pPr>
              <w:spacing w:line="360" w:lineRule="auto"/>
              <w:rPr>
                <w:rFonts w:ascii="Arial" w:hAnsi="Arial" w:cs="Arial"/>
                <w:sz w:val="20"/>
              </w:rPr>
            </w:pPr>
            <w:r w:rsidRPr="00C902D4">
              <w:rPr>
                <w:rFonts w:ascii="Arial" w:hAnsi="Arial" w:cs="Arial"/>
                <w:color w:val="000000"/>
                <w:sz w:val="20"/>
              </w:rPr>
              <w:t xml:space="preserve">Hệ thống hiển thị “Có”, “Không”. </w:t>
            </w:r>
          </w:p>
          <w:p w14:paraId="5A0A05AC" w14:textId="77777777" w:rsidR="0007799D" w:rsidRPr="00C902D4" w:rsidRDefault="0007799D" w:rsidP="00AF7805">
            <w:pPr>
              <w:spacing w:line="360" w:lineRule="auto"/>
              <w:rPr>
                <w:rFonts w:ascii="Arial" w:hAnsi="Arial" w:cs="Arial"/>
                <w:sz w:val="20"/>
              </w:rPr>
            </w:pPr>
            <w:r w:rsidRPr="00C902D4">
              <w:rPr>
                <w:rFonts w:ascii="Arial" w:hAnsi="Arial" w:cs="Arial"/>
                <w:color w:val="000000"/>
                <w:sz w:val="20"/>
              </w:rPr>
              <w:t>Nếu chọn “Có” thì xóa bản ghi</w:t>
            </w:r>
          </w:p>
          <w:p w14:paraId="67BCAF28" w14:textId="4D888B40" w:rsidR="0007799D" w:rsidRPr="00C902D4" w:rsidRDefault="0007799D" w:rsidP="00AF7805">
            <w:pPr>
              <w:spacing w:line="360" w:lineRule="auto"/>
              <w:rPr>
                <w:rFonts w:ascii="Arial" w:hAnsi="Arial" w:cs="Arial"/>
                <w:color w:val="000000" w:themeColor="text1"/>
                <w:sz w:val="20"/>
              </w:rPr>
            </w:pPr>
            <w:r w:rsidRPr="00C902D4">
              <w:rPr>
                <w:rFonts w:ascii="Arial" w:hAnsi="Arial" w:cs="Arial"/>
                <w:color w:val="000000"/>
                <w:sz w:val="20"/>
              </w:rPr>
              <w:t>Chọn “Không” thì không xóa bản ghi</w:t>
            </w:r>
          </w:p>
        </w:tc>
      </w:tr>
      <w:tr w:rsidR="006D1A7D" w:rsidRPr="00C902D4" w14:paraId="69D5718F"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F30A39E"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801995F" w14:textId="195CECAF" w:rsidR="006D1A7D" w:rsidRPr="00C902D4" w:rsidRDefault="006D1A7D" w:rsidP="00AF7805">
            <w:pPr>
              <w:spacing w:line="360" w:lineRule="auto"/>
              <w:rPr>
                <w:rFonts w:ascii="Arial" w:hAnsi="Arial" w:cs="Arial"/>
                <w:color w:val="000000" w:themeColor="text1"/>
                <w:sz w:val="20"/>
              </w:rPr>
            </w:pPr>
            <w:r w:rsidRPr="00C902D4">
              <w:rPr>
                <w:rFonts w:ascii="Arial" w:hAnsi="Arial" w:cs="Arial"/>
                <w:color w:val="000000" w:themeColor="text1"/>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5065BB76" w14:textId="3BCBCA62" w:rsidR="006D1A7D" w:rsidRPr="00C902D4" w:rsidRDefault="006D1A7D" w:rsidP="00AF7805">
            <w:pPr>
              <w:spacing w:line="360" w:lineRule="auto"/>
              <w:rPr>
                <w:rFonts w:ascii="Arial" w:hAnsi="Arial" w:cs="Arial"/>
                <w:color w:val="000000" w:themeColor="text1"/>
                <w:sz w:val="20"/>
              </w:rPr>
            </w:pPr>
            <w:r w:rsidRPr="00C902D4">
              <w:rPr>
                <w:rFonts w:ascii="Arial" w:hAnsi="Arial" w:cs="Arial"/>
                <w:color w:val="000000" w:themeColor="text1"/>
                <w:sz w:val="20"/>
              </w:rPr>
              <w:t>Người dùng chức năng này để chọn thông tin phân loại nhân viên.</w:t>
            </w:r>
          </w:p>
        </w:tc>
      </w:tr>
      <w:tr w:rsidR="006D1A7D" w:rsidRPr="00C902D4" w14:paraId="145FE036" w14:textId="77777777" w:rsidTr="0035623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C727708" w14:textId="77777777" w:rsidR="006D1A7D" w:rsidRPr="00C902D4" w:rsidRDefault="006D1A7D" w:rsidP="00AF7805">
            <w:pPr>
              <w:pStyle w:val="ListParagraph"/>
              <w:keepLines/>
              <w:numPr>
                <w:ilvl w:val="0"/>
                <w:numId w:val="49"/>
              </w:numPr>
              <w:spacing w:after="120" w:line="360" w:lineRule="auto"/>
              <w:contextualSpacing/>
              <w:jc w:val="both"/>
              <w:rPr>
                <w:rFonts w:cs="Arial"/>
                <w:color w:val="000000" w:themeColor="text1"/>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E4D3FF5" w14:textId="5A118E49" w:rsidR="006D1A7D" w:rsidRPr="00C902D4" w:rsidRDefault="006D1A7D" w:rsidP="00AF7805">
            <w:pPr>
              <w:spacing w:line="360" w:lineRule="auto"/>
              <w:rPr>
                <w:rFonts w:ascii="Arial" w:hAnsi="Arial" w:cs="Arial"/>
                <w:color w:val="000000" w:themeColor="text1"/>
                <w:sz w:val="20"/>
              </w:rPr>
            </w:pPr>
            <w:bookmarkStart w:id="76" w:name="_Toc499816709"/>
            <w:r w:rsidRPr="00C902D4">
              <w:rPr>
                <w:rFonts w:ascii="Arial" w:hAnsi="Arial" w:cs="Arial"/>
                <w:color w:val="000000" w:themeColor="text1"/>
                <w:sz w:val="20"/>
              </w:rPr>
              <w:t>Xuất excel</w:t>
            </w:r>
            <w:bookmarkEnd w:id="76"/>
          </w:p>
        </w:tc>
        <w:tc>
          <w:tcPr>
            <w:tcW w:w="0" w:type="auto"/>
            <w:tcBorders>
              <w:top w:val="single" w:sz="4" w:space="0" w:color="000000"/>
              <w:left w:val="single" w:sz="4" w:space="0" w:color="000000"/>
              <w:bottom w:val="single" w:sz="4" w:space="0" w:color="000000"/>
              <w:right w:val="single" w:sz="4" w:space="0" w:color="000000"/>
            </w:tcBorders>
            <w:vAlign w:val="center"/>
          </w:tcPr>
          <w:p w14:paraId="449B4982" w14:textId="24041F43" w:rsidR="006D1A7D" w:rsidRPr="00C902D4" w:rsidRDefault="006D1A7D" w:rsidP="00AF7805">
            <w:pPr>
              <w:spacing w:line="360" w:lineRule="auto"/>
              <w:rPr>
                <w:rFonts w:ascii="Arial" w:hAnsi="Arial" w:cs="Arial"/>
                <w:color w:val="000000" w:themeColor="text1"/>
                <w:sz w:val="20"/>
              </w:rPr>
            </w:pPr>
            <w:bookmarkStart w:id="77" w:name="_Toc499816710"/>
            <w:r w:rsidRPr="00C902D4">
              <w:rPr>
                <w:rFonts w:ascii="Arial" w:hAnsi="Arial" w:cs="Arial"/>
                <w:color w:val="000000" w:themeColor="text1"/>
                <w:sz w:val="20"/>
              </w:rPr>
              <w:t>Người dùng sử dụng chức năng này để xuất ra file excel danh mục CB</w:t>
            </w:r>
            <w:bookmarkEnd w:id="77"/>
          </w:p>
        </w:tc>
      </w:tr>
    </w:tbl>
    <w:p w14:paraId="3D29453E" w14:textId="77777777" w:rsidR="006D1A7D" w:rsidRPr="00C902D4" w:rsidRDefault="006D1A7D"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t xml:space="preserve">Màn hình </w:t>
      </w:r>
    </w:p>
    <w:p w14:paraId="1CD40C35" w14:textId="5C2A68A9" w:rsidR="006D7ED8" w:rsidRPr="00C902D4" w:rsidRDefault="0041595E" w:rsidP="00AF7805">
      <w:pPr>
        <w:spacing w:line="360" w:lineRule="auto"/>
        <w:jc w:val="both"/>
        <w:rPr>
          <w:rFonts w:ascii="Arial" w:hAnsi="Arial" w:cs="Arial"/>
          <w:color w:val="000000" w:themeColor="text1"/>
          <w:sz w:val="20"/>
        </w:rPr>
      </w:pPr>
      <w:r w:rsidRPr="00C902D4">
        <w:rPr>
          <w:rFonts w:ascii="Arial" w:hAnsi="Arial" w:cs="Arial"/>
          <w:noProof/>
          <w:sz w:val="20"/>
          <w:lang w:eastAsia="ja-JP"/>
        </w:rPr>
        <w:drawing>
          <wp:inline distT="0" distB="0" distL="0" distR="0" wp14:anchorId="61FE0245" wp14:editId="35D98746">
            <wp:extent cx="5761990" cy="289330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1990" cy="2893307"/>
                    </a:xfrm>
                    <a:prstGeom prst="rect">
                      <a:avLst/>
                    </a:prstGeom>
                  </pic:spPr>
                </pic:pic>
              </a:graphicData>
            </a:graphic>
          </wp:inline>
        </w:drawing>
      </w:r>
    </w:p>
    <w:p w14:paraId="66603E5C" w14:textId="1D430553" w:rsidR="00552D20" w:rsidRPr="00C902D4" w:rsidRDefault="00552D20" w:rsidP="00AF7805">
      <w:pPr>
        <w:pStyle w:val="Heading4"/>
        <w:spacing w:line="360" w:lineRule="auto"/>
        <w:rPr>
          <w:rFonts w:ascii="Arial" w:hAnsi="Arial" w:cs="Arial"/>
          <w:sz w:val="20"/>
          <w:szCs w:val="20"/>
        </w:rPr>
      </w:pPr>
      <w:bookmarkStart w:id="78" w:name="_Toc500541180"/>
      <w:r w:rsidRPr="00C902D4">
        <w:rPr>
          <w:rFonts w:ascii="Arial" w:hAnsi="Arial" w:cs="Arial"/>
          <w:sz w:val="20"/>
          <w:szCs w:val="20"/>
        </w:rPr>
        <w:t>Mô tả công việc</w:t>
      </w:r>
      <w:bookmarkEnd w:id="78"/>
    </w:p>
    <w:p w14:paraId="34DE768F" w14:textId="62154E0D"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79" w:name="_Toc500541181"/>
      <w:r w:rsidRPr="00C902D4">
        <w:rPr>
          <w:rFonts w:ascii="Arial" w:hAnsi="Arial" w:cs="Arial"/>
          <w:sz w:val="20"/>
          <w:szCs w:val="20"/>
        </w:rPr>
        <w:t>Danh mục mô tả công việc</w:t>
      </w:r>
      <w:bookmarkEnd w:id="79"/>
    </w:p>
    <w:p w14:paraId="557729D5"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78CC112"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lastRenderedPageBreak/>
        <w:drawing>
          <wp:inline distT="0" distB="0" distL="0" distR="0" wp14:anchorId="2723296B" wp14:editId="0AF8AA0B">
            <wp:extent cx="4883401" cy="26925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83401" cy="2692538"/>
                    </a:xfrm>
                    <a:prstGeom prst="rect">
                      <a:avLst/>
                    </a:prstGeom>
                  </pic:spPr>
                </pic:pic>
              </a:graphicData>
            </a:graphic>
          </wp:inline>
        </w:drawing>
      </w:r>
    </w:p>
    <w:p w14:paraId="4DD7B092"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69DB37E"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AFBDC8A"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Mô tả công việc cho vị trí chức danh.</w:t>
      </w:r>
    </w:p>
    <w:p w14:paraId="3B4865F6"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Các bản ghi mô tả công việc thành công sẽ hiển thị ở chức năng Đề xuất tuyển dụng và Kế hoạch tuyển dụng chi tiết.</w:t>
      </w:r>
    </w:p>
    <w:p w14:paraId="637C6150"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35AE16D3"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mô tả công việc</w:t>
      </w:r>
    </w:p>
    <w:p w14:paraId="72AE718B"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2946D9FC"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mô tả công việc cho vị trí chức danh.</w:t>
      </w:r>
    </w:p>
    <w:p w14:paraId="1E254F06"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Thông tin vị trí chức danh công việc là căn cứ để mapping khi thực hiện công tác tuyển dụng.</w:t>
      </w:r>
    </w:p>
    <w:p w14:paraId="18554EA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Lấy mẫu Excel, Nhập từ Excel, Tải và in, Xóa, các chức năng hoạt động được mô tả ở dưới</w:t>
      </w:r>
    </w:p>
    <w:p w14:paraId="1BB83737"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80"/>
        <w:gridCol w:w="761"/>
        <w:gridCol w:w="569"/>
        <w:gridCol w:w="814"/>
        <w:gridCol w:w="955"/>
        <w:gridCol w:w="712"/>
        <w:gridCol w:w="2180"/>
        <w:gridCol w:w="1399"/>
      </w:tblGrid>
      <w:tr w:rsidR="006D1A7D" w:rsidRPr="00C902D4" w14:paraId="0BE33334" w14:textId="77777777" w:rsidTr="00323FEF">
        <w:trPr>
          <w:trHeight w:val="1005"/>
          <w:tblHeader/>
        </w:trPr>
        <w:tc>
          <w:tcPr>
            <w:tcW w:w="0" w:type="auto"/>
            <w:shd w:val="clear" w:color="auto" w:fill="auto"/>
            <w:vAlign w:val="center"/>
            <w:hideMark/>
          </w:tcPr>
          <w:p w14:paraId="052AEFD5"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lastRenderedPageBreak/>
              <w:t>STT</w:t>
            </w:r>
          </w:p>
        </w:tc>
        <w:tc>
          <w:tcPr>
            <w:tcW w:w="0" w:type="auto"/>
            <w:shd w:val="clear" w:color="auto" w:fill="auto"/>
            <w:vAlign w:val="center"/>
            <w:hideMark/>
          </w:tcPr>
          <w:p w14:paraId="5B3F705B"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2BC632D2"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6D985B02"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08E848D3"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523E8C1C"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4491F69F"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2EAF138B"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0D8D96E9" w14:textId="77777777" w:rsidR="006D1A7D" w:rsidRPr="00C902D4" w:rsidRDefault="006D1A7D" w:rsidP="00AF7805">
            <w:pPr>
              <w:spacing w:line="360" w:lineRule="auto"/>
              <w:jc w:val="both"/>
              <w:rPr>
                <w:rFonts w:ascii="Arial" w:hAnsi="Arial" w:cs="Arial"/>
                <w:b/>
                <w:bCs/>
                <w:sz w:val="20"/>
                <w:lang w:eastAsia="ja-JP"/>
              </w:rPr>
            </w:pPr>
            <w:r w:rsidRPr="00C902D4">
              <w:rPr>
                <w:rFonts w:ascii="Arial" w:hAnsi="Arial" w:cs="Arial"/>
                <w:b/>
                <w:bCs/>
                <w:sz w:val="20"/>
                <w:lang w:eastAsia="ja-JP"/>
              </w:rPr>
              <w:t>Đối tượng trên giao diện</w:t>
            </w:r>
          </w:p>
        </w:tc>
      </w:tr>
      <w:tr w:rsidR="006D1A7D" w:rsidRPr="00C902D4" w14:paraId="19C0EA8A" w14:textId="77777777" w:rsidTr="00126CBE">
        <w:trPr>
          <w:trHeight w:val="109"/>
        </w:trPr>
        <w:tc>
          <w:tcPr>
            <w:tcW w:w="0" w:type="auto"/>
            <w:gridSpan w:val="9"/>
            <w:shd w:val="clear" w:color="auto" w:fill="auto"/>
            <w:vAlign w:val="center"/>
          </w:tcPr>
          <w:p w14:paraId="262FFB1A"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b/>
                <w:sz w:val="20"/>
              </w:rPr>
              <w:t>Thông tin bản Mô tả công việc</w:t>
            </w:r>
          </w:p>
        </w:tc>
      </w:tr>
      <w:tr w:rsidR="006D1A7D" w:rsidRPr="00C902D4" w14:paraId="1144EF79" w14:textId="77777777" w:rsidTr="00323FEF">
        <w:trPr>
          <w:trHeight w:val="1335"/>
        </w:trPr>
        <w:tc>
          <w:tcPr>
            <w:tcW w:w="0" w:type="auto"/>
            <w:shd w:val="clear" w:color="auto" w:fill="auto"/>
            <w:vAlign w:val="center"/>
          </w:tcPr>
          <w:p w14:paraId="18F27EA9"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29F1DAA9"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Mã số CV</w:t>
            </w:r>
          </w:p>
        </w:tc>
        <w:tc>
          <w:tcPr>
            <w:tcW w:w="0" w:type="auto"/>
            <w:shd w:val="clear" w:color="auto" w:fill="auto"/>
            <w:vAlign w:val="center"/>
          </w:tcPr>
          <w:p w14:paraId="3E5E40E3"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40EC26D9" w14:textId="1CF9E47C" w:rsidR="006D1A7D" w:rsidRPr="00C902D4" w:rsidRDefault="00443F91" w:rsidP="00AF7805">
            <w:pPr>
              <w:spacing w:line="360" w:lineRule="auto"/>
              <w:jc w:val="both"/>
              <w:rPr>
                <w:rFonts w:ascii="Arial" w:hAnsi="Arial" w:cs="Arial"/>
                <w:sz w:val="20"/>
              </w:rPr>
            </w:pPr>
            <w:r w:rsidRPr="00C902D4">
              <w:rPr>
                <w:rFonts w:ascii="Arial" w:hAnsi="Arial" w:cs="Arial"/>
                <w:color w:val="000000"/>
                <w:sz w:val="20"/>
                <w:lang w:eastAsia="ja-JP"/>
              </w:rPr>
              <w:t>20</w:t>
            </w:r>
          </w:p>
        </w:tc>
        <w:tc>
          <w:tcPr>
            <w:tcW w:w="0" w:type="auto"/>
            <w:shd w:val="clear" w:color="auto" w:fill="auto"/>
            <w:vAlign w:val="center"/>
          </w:tcPr>
          <w:p w14:paraId="3E9B1944"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F2515A6"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2CBC7A3E"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5CD6A2C9"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 xml:space="preserve">Mã số CV </w:t>
            </w:r>
          </w:p>
          <w:p w14:paraId="55AA5671" w14:textId="312FCEF7" w:rsidR="00D03290" w:rsidRPr="00C902D4" w:rsidDel="00832F4E" w:rsidRDefault="00D03290" w:rsidP="00AF7805">
            <w:pPr>
              <w:spacing w:line="360" w:lineRule="auto"/>
              <w:jc w:val="both"/>
              <w:rPr>
                <w:rFonts w:ascii="Arial" w:hAnsi="Arial" w:cs="Arial"/>
                <w:color w:val="000000"/>
                <w:sz w:val="20"/>
              </w:rPr>
            </w:pPr>
            <w:r w:rsidRPr="00C902D4">
              <w:rPr>
                <w:rFonts w:ascii="Arial" w:hAnsi="Arial" w:cs="Arial"/>
                <w:color w:val="000000"/>
                <w:sz w:val="20"/>
              </w:rPr>
              <w:t>Không có ký tự đặc biệt</w:t>
            </w:r>
          </w:p>
        </w:tc>
        <w:tc>
          <w:tcPr>
            <w:tcW w:w="0" w:type="auto"/>
            <w:shd w:val="clear" w:color="auto" w:fill="auto"/>
            <w:vAlign w:val="center"/>
          </w:tcPr>
          <w:p w14:paraId="02C3168E"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47DBFF62" w14:textId="77777777" w:rsidTr="00323FEF">
        <w:trPr>
          <w:trHeight w:val="1335"/>
        </w:trPr>
        <w:tc>
          <w:tcPr>
            <w:tcW w:w="0" w:type="auto"/>
            <w:shd w:val="clear" w:color="auto" w:fill="auto"/>
            <w:vAlign w:val="center"/>
          </w:tcPr>
          <w:p w14:paraId="1CA3BD0B"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50980F6F"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Ngày ban hành</w:t>
            </w:r>
          </w:p>
        </w:tc>
        <w:tc>
          <w:tcPr>
            <w:tcW w:w="0" w:type="auto"/>
            <w:shd w:val="clear" w:color="auto" w:fill="auto"/>
            <w:vAlign w:val="center"/>
          </w:tcPr>
          <w:p w14:paraId="7494F741"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11DE61F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1B61030B"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73BE8D51"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04051D6"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6E9070DB"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Ngày ban hành</w:t>
            </w:r>
          </w:p>
        </w:tc>
        <w:tc>
          <w:tcPr>
            <w:tcW w:w="0" w:type="auto"/>
            <w:shd w:val="clear" w:color="auto" w:fill="auto"/>
            <w:vAlign w:val="center"/>
          </w:tcPr>
          <w:p w14:paraId="364673FA"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6D1A7D" w:rsidRPr="00C902D4" w14:paraId="47200712" w14:textId="77777777" w:rsidTr="00323FEF">
        <w:trPr>
          <w:trHeight w:val="50"/>
        </w:trPr>
        <w:tc>
          <w:tcPr>
            <w:tcW w:w="0" w:type="auto"/>
            <w:shd w:val="clear" w:color="auto" w:fill="auto"/>
            <w:vAlign w:val="center"/>
          </w:tcPr>
          <w:p w14:paraId="5DE129F7"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2213E0FE"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Ngày sửa đổi</w:t>
            </w:r>
          </w:p>
        </w:tc>
        <w:tc>
          <w:tcPr>
            <w:tcW w:w="0" w:type="auto"/>
            <w:shd w:val="clear" w:color="auto" w:fill="auto"/>
            <w:vAlign w:val="center"/>
          </w:tcPr>
          <w:p w14:paraId="6FAB3834"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16980B1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61EF4AD9"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34175594"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E3AD412"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31E6B76B"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Ngày sửa đổi</w:t>
            </w:r>
          </w:p>
        </w:tc>
        <w:tc>
          <w:tcPr>
            <w:tcW w:w="0" w:type="auto"/>
            <w:shd w:val="clear" w:color="auto" w:fill="auto"/>
            <w:vAlign w:val="center"/>
          </w:tcPr>
          <w:p w14:paraId="7B174787"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6D1A7D" w:rsidRPr="00C902D4" w14:paraId="1FCB7DCF" w14:textId="77777777" w:rsidTr="00323FEF">
        <w:trPr>
          <w:trHeight w:val="50"/>
        </w:trPr>
        <w:tc>
          <w:tcPr>
            <w:tcW w:w="0" w:type="auto"/>
            <w:shd w:val="clear" w:color="auto" w:fill="auto"/>
            <w:vAlign w:val="center"/>
          </w:tcPr>
          <w:p w14:paraId="32BC0F23"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739D8422"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Người soạn thảo</w:t>
            </w:r>
          </w:p>
        </w:tc>
        <w:tc>
          <w:tcPr>
            <w:tcW w:w="0" w:type="auto"/>
            <w:shd w:val="clear" w:color="auto" w:fill="auto"/>
            <w:vAlign w:val="center"/>
          </w:tcPr>
          <w:p w14:paraId="7CE3050F"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C460244" w14:textId="49978981" w:rsidR="006D1A7D" w:rsidRPr="00C902D4" w:rsidRDefault="00443F91" w:rsidP="00AF7805">
            <w:pPr>
              <w:spacing w:line="360" w:lineRule="auto"/>
              <w:jc w:val="both"/>
              <w:rPr>
                <w:rFonts w:ascii="Arial" w:hAnsi="Arial" w:cs="Arial"/>
                <w:sz w:val="20"/>
              </w:rPr>
            </w:pPr>
            <w:r w:rsidRPr="00C902D4">
              <w:rPr>
                <w:rFonts w:ascii="Arial" w:hAnsi="Arial" w:cs="Arial"/>
                <w:color w:val="000000"/>
                <w:sz w:val="20"/>
                <w:lang w:eastAsia="ja-JP"/>
              </w:rPr>
              <w:t>100</w:t>
            </w:r>
          </w:p>
        </w:tc>
        <w:tc>
          <w:tcPr>
            <w:tcW w:w="0" w:type="auto"/>
            <w:shd w:val="clear" w:color="auto" w:fill="auto"/>
            <w:vAlign w:val="center"/>
          </w:tcPr>
          <w:p w14:paraId="14D1C140" w14:textId="77777777" w:rsidR="006D1A7D" w:rsidRPr="00C902D4" w:rsidDel="00832F4E"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4DEF5FDC"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33D49D2"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1145E165" w14:textId="77777777" w:rsidR="006D1A7D" w:rsidRPr="00C902D4" w:rsidDel="00832F4E" w:rsidRDefault="006D1A7D" w:rsidP="00AF7805">
            <w:pPr>
              <w:spacing w:line="360" w:lineRule="auto"/>
              <w:jc w:val="both"/>
              <w:rPr>
                <w:rFonts w:ascii="Arial" w:hAnsi="Arial" w:cs="Arial"/>
                <w:color w:val="000000"/>
                <w:sz w:val="20"/>
              </w:rPr>
            </w:pPr>
            <w:r w:rsidRPr="00C902D4">
              <w:rPr>
                <w:rFonts w:ascii="Arial" w:hAnsi="Arial" w:cs="Arial"/>
                <w:color w:val="000000"/>
                <w:sz w:val="20"/>
              </w:rPr>
              <w:t>Người soạn thảo</w:t>
            </w:r>
          </w:p>
        </w:tc>
        <w:tc>
          <w:tcPr>
            <w:tcW w:w="0" w:type="auto"/>
            <w:shd w:val="clear" w:color="auto" w:fill="auto"/>
            <w:vAlign w:val="center"/>
          </w:tcPr>
          <w:p w14:paraId="40E4ACF1"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7FA04BA7" w14:textId="77777777" w:rsidTr="00323FEF">
        <w:trPr>
          <w:trHeight w:val="50"/>
        </w:trPr>
        <w:tc>
          <w:tcPr>
            <w:tcW w:w="0" w:type="auto"/>
            <w:shd w:val="clear" w:color="auto" w:fill="auto"/>
            <w:vAlign w:val="center"/>
          </w:tcPr>
          <w:p w14:paraId="5CA62306"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6C9A7930"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Người phê duyệt</w:t>
            </w:r>
          </w:p>
        </w:tc>
        <w:tc>
          <w:tcPr>
            <w:tcW w:w="0" w:type="auto"/>
            <w:shd w:val="clear" w:color="auto" w:fill="auto"/>
            <w:vAlign w:val="center"/>
          </w:tcPr>
          <w:p w14:paraId="7D2828B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8AFAFB5" w14:textId="0C83802F" w:rsidR="006D1A7D" w:rsidRPr="00C902D4" w:rsidRDefault="00443F91" w:rsidP="00AF7805">
            <w:pPr>
              <w:spacing w:line="360" w:lineRule="auto"/>
              <w:jc w:val="both"/>
              <w:rPr>
                <w:rFonts w:ascii="Arial" w:hAnsi="Arial" w:cs="Arial"/>
                <w:sz w:val="20"/>
              </w:rPr>
            </w:pPr>
            <w:r w:rsidRPr="00C902D4">
              <w:rPr>
                <w:rFonts w:ascii="Arial" w:hAnsi="Arial" w:cs="Arial"/>
                <w:color w:val="000000"/>
                <w:sz w:val="20"/>
                <w:lang w:eastAsia="ja-JP"/>
              </w:rPr>
              <w:t>100</w:t>
            </w:r>
          </w:p>
        </w:tc>
        <w:tc>
          <w:tcPr>
            <w:tcW w:w="0" w:type="auto"/>
            <w:shd w:val="clear" w:color="auto" w:fill="auto"/>
            <w:vAlign w:val="center"/>
          </w:tcPr>
          <w:p w14:paraId="56F46C8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79F42C3D"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27521F04"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147CA3DD"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Người phê duyệt bản MTCV</w:t>
            </w:r>
          </w:p>
        </w:tc>
        <w:tc>
          <w:tcPr>
            <w:tcW w:w="0" w:type="auto"/>
            <w:shd w:val="clear" w:color="auto" w:fill="auto"/>
            <w:vAlign w:val="center"/>
          </w:tcPr>
          <w:p w14:paraId="0CA70CBC"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1FCE5A28" w14:textId="77777777" w:rsidTr="00126CBE">
        <w:trPr>
          <w:trHeight w:val="50"/>
        </w:trPr>
        <w:tc>
          <w:tcPr>
            <w:tcW w:w="0" w:type="auto"/>
            <w:gridSpan w:val="9"/>
            <w:shd w:val="clear" w:color="auto" w:fill="auto"/>
            <w:vAlign w:val="center"/>
          </w:tcPr>
          <w:p w14:paraId="4383512F"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b/>
                <w:sz w:val="20"/>
              </w:rPr>
              <w:t>Thông tin chung về vị trí</w:t>
            </w:r>
          </w:p>
        </w:tc>
      </w:tr>
      <w:tr w:rsidR="006D1A7D" w:rsidRPr="00C902D4" w14:paraId="1B2AD913" w14:textId="77777777" w:rsidTr="00323FEF">
        <w:trPr>
          <w:trHeight w:val="261"/>
        </w:trPr>
        <w:tc>
          <w:tcPr>
            <w:tcW w:w="0" w:type="auto"/>
            <w:shd w:val="clear" w:color="auto" w:fill="auto"/>
            <w:vAlign w:val="center"/>
          </w:tcPr>
          <w:p w14:paraId="4A658174"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33241F9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Ngạch nghề nghiệp</w:t>
            </w:r>
          </w:p>
        </w:tc>
        <w:tc>
          <w:tcPr>
            <w:tcW w:w="0" w:type="auto"/>
            <w:shd w:val="clear" w:color="auto" w:fill="auto"/>
            <w:vAlign w:val="center"/>
          </w:tcPr>
          <w:p w14:paraId="0BDC1B7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1616DF54"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682625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5303B916"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Danh mục ngạch nghề nghiệp</w:t>
            </w:r>
          </w:p>
        </w:tc>
        <w:tc>
          <w:tcPr>
            <w:tcW w:w="0" w:type="auto"/>
            <w:shd w:val="clear" w:color="auto" w:fill="auto"/>
            <w:vAlign w:val="center"/>
          </w:tcPr>
          <w:p w14:paraId="50E06924"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4DE61263" w14:textId="0BCD2D50" w:rsidR="00BE39CF" w:rsidRPr="00C902D4" w:rsidRDefault="00BE39CF"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eastAsia="ja-JP"/>
              </w:rPr>
              <w:t>ngạch nghề nghiệp</w:t>
            </w:r>
          </w:p>
          <w:p w14:paraId="0E5C2F18" w14:textId="096089F5" w:rsidR="00BE39CF" w:rsidRPr="00C902D4" w:rsidRDefault="00BE39CF"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lastRenderedPageBreak/>
              <w:t xml:space="preserve">[F1]: Mở màn hình danh mục </w:t>
            </w:r>
            <w:r w:rsidRPr="00C902D4">
              <w:rPr>
                <w:rFonts w:ascii="Arial" w:hAnsi="Arial" w:cs="Arial"/>
                <w:color w:val="000000"/>
                <w:sz w:val="20"/>
                <w:lang w:eastAsia="ja-JP"/>
              </w:rPr>
              <w:t>ngạch nghề nghiệp</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eastAsia="ja-JP"/>
              </w:rPr>
              <w:t>ngạch nghề nghiệp</w:t>
            </w:r>
            <w:r w:rsidRPr="00C902D4">
              <w:rPr>
                <w:rFonts w:ascii="Arial" w:hAnsi="Arial" w:cs="Arial"/>
                <w:sz w:val="20"/>
                <w:lang w:val="vi-VN"/>
              </w:rPr>
              <w:t>.</w:t>
            </w:r>
          </w:p>
          <w:p w14:paraId="2D7F203B" w14:textId="49109EA9" w:rsidR="006D1A7D" w:rsidRPr="00C902D4" w:rsidRDefault="00BE39CF" w:rsidP="00AF7805">
            <w:pPr>
              <w:spacing w:line="360" w:lineRule="auto"/>
              <w:rPr>
                <w:rFonts w:ascii="Arial" w:hAnsi="Arial" w:cs="Arial"/>
                <w:color w:val="000000" w:themeColor="text1"/>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0104407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lastRenderedPageBreak/>
              <w:t>Combobox</w:t>
            </w:r>
          </w:p>
        </w:tc>
      </w:tr>
      <w:tr w:rsidR="006D1A7D" w:rsidRPr="00C902D4" w14:paraId="0048E6A9" w14:textId="77777777" w:rsidTr="00323FEF">
        <w:trPr>
          <w:trHeight w:val="261"/>
        </w:trPr>
        <w:tc>
          <w:tcPr>
            <w:tcW w:w="0" w:type="auto"/>
            <w:shd w:val="clear" w:color="auto" w:fill="auto"/>
            <w:vAlign w:val="center"/>
          </w:tcPr>
          <w:p w14:paraId="55D66354"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1CAD600D" w14:textId="77777777" w:rsidR="006D1A7D" w:rsidRPr="00C902D4" w:rsidRDefault="006D1A7D" w:rsidP="00AF7805">
            <w:pPr>
              <w:spacing w:line="360" w:lineRule="auto"/>
              <w:jc w:val="both"/>
              <w:rPr>
                <w:rFonts w:ascii="Arial" w:hAnsi="Arial" w:cs="Arial"/>
                <w:color w:val="000000"/>
                <w:sz w:val="20"/>
                <w:lang w:val="vi-VN"/>
              </w:rPr>
            </w:pPr>
            <w:r w:rsidRPr="00C902D4">
              <w:rPr>
                <w:rFonts w:ascii="Arial" w:hAnsi="Arial" w:cs="Arial"/>
                <w:color w:val="000000"/>
                <w:sz w:val="20"/>
                <w:lang w:val="vi-VN"/>
              </w:rPr>
              <w:t>Tên vị trí chức danh</w:t>
            </w:r>
          </w:p>
        </w:tc>
        <w:tc>
          <w:tcPr>
            <w:tcW w:w="0" w:type="auto"/>
            <w:shd w:val="clear" w:color="auto" w:fill="auto"/>
            <w:vAlign w:val="center"/>
          </w:tcPr>
          <w:p w14:paraId="424A9C6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435DFDEB"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7E3018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2ABF6E9E"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color w:val="000000"/>
                <w:sz w:val="20"/>
                <w:lang w:eastAsia="ja-JP"/>
              </w:rPr>
              <w:t>Danh mục vị trí chức danh</w:t>
            </w:r>
          </w:p>
        </w:tc>
        <w:tc>
          <w:tcPr>
            <w:tcW w:w="0" w:type="auto"/>
            <w:shd w:val="clear" w:color="auto" w:fill="auto"/>
            <w:vAlign w:val="center"/>
          </w:tcPr>
          <w:p w14:paraId="0D036890"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327326A0" w14:textId="12C69698" w:rsidR="00BE39CF" w:rsidRPr="00C902D4" w:rsidRDefault="00BE39CF"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eastAsia="ja-JP"/>
              </w:rPr>
              <w:t>vị trí chức danh</w:t>
            </w:r>
          </w:p>
          <w:p w14:paraId="069D9A07" w14:textId="3470335E" w:rsidR="00BE39CF" w:rsidRPr="00C902D4" w:rsidRDefault="00BE39CF"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eastAsia="ja-JP"/>
              </w:rPr>
              <w:t>vị trí chức danh</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eastAsia="ja-JP"/>
              </w:rPr>
              <w:t>vị trí chức danh</w:t>
            </w:r>
            <w:r w:rsidRPr="00C902D4">
              <w:rPr>
                <w:rFonts w:ascii="Arial" w:hAnsi="Arial" w:cs="Arial"/>
                <w:sz w:val="20"/>
                <w:lang w:val="vi-VN"/>
              </w:rPr>
              <w:t>.</w:t>
            </w:r>
          </w:p>
          <w:p w14:paraId="5EA0C0F2" w14:textId="672AA01C" w:rsidR="006D1A7D" w:rsidRPr="00C902D4" w:rsidRDefault="00BE39CF"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5816DDD4"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Combobox</w:t>
            </w:r>
          </w:p>
        </w:tc>
      </w:tr>
      <w:tr w:rsidR="006D1A7D" w:rsidRPr="00C902D4" w14:paraId="1F0FEB09" w14:textId="77777777" w:rsidTr="00323FEF">
        <w:trPr>
          <w:trHeight w:val="918"/>
        </w:trPr>
        <w:tc>
          <w:tcPr>
            <w:tcW w:w="0" w:type="auto"/>
            <w:shd w:val="clear" w:color="auto" w:fill="auto"/>
            <w:vAlign w:val="center"/>
          </w:tcPr>
          <w:p w14:paraId="07C5904E"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413DA89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Mục đích công việc</w:t>
            </w:r>
          </w:p>
        </w:tc>
        <w:tc>
          <w:tcPr>
            <w:tcW w:w="0" w:type="auto"/>
            <w:shd w:val="clear" w:color="auto" w:fill="auto"/>
            <w:vAlign w:val="center"/>
          </w:tcPr>
          <w:p w14:paraId="7578E60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3A1CCABF"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7D9ACA2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3649AF3B"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43D43057"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3E4F6581"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Nêu tóm tắt chung về mục đích công việc</w:t>
            </w:r>
          </w:p>
        </w:tc>
        <w:tc>
          <w:tcPr>
            <w:tcW w:w="0" w:type="auto"/>
            <w:shd w:val="clear" w:color="auto" w:fill="auto"/>
            <w:vAlign w:val="center"/>
          </w:tcPr>
          <w:p w14:paraId="06F5CEEC"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7E550CB1" w14:textId="77777777" w:rsidTr="00126CBE">
        <w:trPr>
          <w:trHeight w:val="306"/>
        </w:trPr>
        <w:tc>
          <w:tcPr>
            <w:tcW w:w="0" w:type="auto"/>
            <w:gridSpan w:val="9"/>
            <w:shd w:val="clear" w:color="auto" w:fill="auto"/>
            <w:vAlign w:val="center"/>
          </w:tcPr>
          <w:p w14:paraId="40B86DB2"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Nhiệm vụ</w:t>
            </w:r>
          </w:p>
        </w:tc>
      </w:tr>
      <w:tr w:rsidR="006D1A7D" w:rsidRPr="00C902D4" w14:paraId="0F114B02" w14:textId="77777777" w:rsidTr="00323FEF">
        <w:trPr>
          <w:trHeight w:val="1335"/>
        </w:trPr>
        <w:tc>
          <w:tcPr>
            <w:tcW w:w="0" w:type="auto"/>
            <w:shd w:val="clear" w:color="auto" w:fill="auto"/>
            <w:vAlign w:val="center"/>
          </w:tcPr>
          <w:p w14:paraId="1FD4EA00"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4621B3AD"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STT</w:t>
            </w:r>
          </w:p>
        </w:tc>
        <w:tc>
          <w:tcPr>
            <w:tcW w:w="0" w:type="auto"/>
            <w:shd w:val="clear" w:color="auto" w:fill="auto"/>
            <w:vAlign w:val="center"/>
          </w:tcPr>
          <w:p w14:paraId="15F6DE19"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3AB32E4A" w14:textId="704C5F7B" w:rsidR="006D1A7D" w:rsidRPr="00C902D4" w:rsidRDefault="00443F91"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0703921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2F095C72"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152C4933"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5F00DD7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STT của nhiệm vụ công việc</w:t>
            </w:r>
          </w:p>
        </w:tc>
        <w:tc>
          <w:tcPr>
            <w:tcW w:w="0" w:type="auto"/>
            <w:shd w:val="clear" w:color="auto" w:fill="auto"/>
            <w:vAlign w:val="center"/>
          </w:tcPr>
          <w:p w14:paraId="3F3C8042"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Kiểu số</w:t>
            </w:r>
          </w:p>
        </w:tc>
      </w:tr>
      <w:tr w:rsidR="006D1A7D" w:rsidRPr="00C902D4" w14:paraId="76C839A3" w14:textId="77777777" w:rsidTr="00323FEF">
        <w:trPr>
          <w:trHeight w:val="2704"/>
        </w:trPr>
        <w:tc>
          <w:tcPr>
            <w:tcW w:w="0" w:type="auto"/>
            <w:shd w:val="clear" w:color="auto" w:fill="auto"/>
            <w:vAlign w:val="center"/>
          </w:tcPr>
          <w:p w14:paraId="257735D7"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69592FBA"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Nhiệm vụ công việc</w:t>
            </w:r>
          </w:p>
        </w:tc>
        <w:tc>
          <w:tcPr>
            <w:tcW w:w="0" w:type="auto"/>
            <w:shd w:val="clear" w:color="auto" w:fill="auto"/>
            <w:vAlign w:val="center"/>
          </w:tcPr>
          <w:p w14:paraId="1D88DC5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67AEE46"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5513AB0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6E94FCD6"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64B4A104"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0091F94A"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Mô tả công việc của vị trí chức danh</w:t>
            </w:r>
          </w:p>
        </w:tc>
        <w:tc>
          <w:tcPr>
            <w:tcW w:w="0" w:type="auto"/>
            <w:shd w:val="clear" w:color="auto" w:fill="auto"/>
            <w:vAlign w:val="center"/>
          </w:tcPr>
          <w:p w14:paraId="7B152F65"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3E183A99" w14:textId="77777777" w:rsidTr="00323FEF">
        <w:trPr>
          <w:trHeight w:val="1335"/>
        </w:trPr>
        <w:tc>
          <w:tcPr>
            <w:tcW w:w="0" w:type="auto"/>
            <w:shd w:val="clear" w:color="auto" w:fill="auto"/>
            <w:vAlign w:val="center"/>
          </w:tcPr>
          <w:p w14:paraId="7A5828DC"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2324697F"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 xml:space="preserve">Thẩm quyền </w:t>
            </w:r>
          </w:p>
        </w:tc>
        <w:tc>
          <w:tcPr>
            <w:tcW w:w="0" w:type="auto"/>
            <w:shd w:val="clear" w:color="auto" w:fill="auto"/>
            <w:vAlign w:val="center"/>
          </w:tcPr>
          <w:p w14:paraId="46F0046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0E6BAE5"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2E9C88E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63C0797"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07FC07C2"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6AC25BD1"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Mô tả thẩm quyền của vị trí chức danh</w:t>
            </w:r>
          </w:p>
        </w:tc>
        <w:tc>
          <w:tcPr>
            <w:tcW w:w="0" w:type="auto"/>
            <w:shd w:val="clear" w:color="auto" w:fill="auto"/>
            <w:vAlign w:val="center"/>
          </w:tcPr>
          <w:p w14:paraId="3D493F90"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626CF1FB" w14:textId="77777777" w:rsidTr="00323FEF">
        <w:trPr>
          <w:trHeight w:val="1335"/>
        </w:trPr>
        <w:tc>
          <w:tcPr>
            <w:tcW w:w="0" w:type="auto"/>
            <w:shd w:val="clear" w:color="auto" w:fill="auto"/>
            <w:vAlign w:val="center"/>
          </w:tcPr>
          <w:p w14:paraId="428CDDC4"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31248E68" w14:textId="77777777" w:rsidR="006D1A7D" w:rsidRPr="00C902D4" w:rsidRDefault="006D1A7D" w:rsidP="00AF7805">
            <w:pPr>
              <w:spacing w:line="360" w:lineRule="auto"/>
              <w:jc w:val="both"/>
              <w:rPr>
                <w:rFonts w:ascii="Arial" w:hAnsi="Arial" w:cs="Arial"/>
                <w:color w:val="000000"/>
                <w:sz w:val="20"/>
                <w:lang w:val="vi-VN"/>
              </w:rPr>
            </w:pPr>
            <w:r w:rsidRPr="00C902D4">
              <w:rPr>
                <w:rFonts w:ascii="Arial" w:hAnsi="Arial" w:cs="Arial"/>
                <w:color w:val="000000"/>
                <w:sz w:val="20"/>
                <w:lang w:val="vi-VN"/>
              </w:rPr>
              <w:t>Mục tiêu/kết quả cần đạt được</w:t>
            </w:r>
          </w:p>
        </w:tc>
        <w:tc>
          <w:tcPr>
            <w:tcW w:w="0" w:type="auto"/>
            <w:shd w:val="clear" w:color="auto" w:fill="auto"/>
            <w:vAlign w:val="center"/>
          </w:tcPr>
          <w:p w14:paraId="6277FC54"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30180679"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24BD0F4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3FFB691"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040B8CC1"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4A2384CE"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Nhập mục tiêu/kết quả theo từng nhiệm vụ công việc của vị trí chức danh</w:t>
            </w:r>
          </w:p>
        </w:tc>
        <w:tc>
          <w:tcPr>
            <w:tcW w:w="0" w:type="auto"/>
            <w:shd w:val="clear" w:color="auto" w:fill="auto"/>
            <w:vAlign w:val="center"/>
          </w:tcPr>
          <w:p w14:paraId="4FAAB19F"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03AD705E" w14:textId="77777777" w:rsidTr="00323FEF">
        <w:trPr>
          <w:trHeight w:val="707"/>
        </w:trPr>
        <w:tc>
          <w:tcPr>
            <w:tcW w:w="0" w:type="auto"/>
            <w:gridSpan w:val="9"/>
            <w:shd w:val="clear" w:color="auto" w:fill="auto"/>
            <w:vAlign w:val="center"/>
          </w:tcPr>
          <w:p w14:paraId="088C267E" w14:textId="77777777" w:rsidR="006D1A7D" w:rsidRPr="00C902D4" w:rsidRDefault="006D1A7D" w:rsidP="00AF7805">
            <w:pPr>
              <w:spacing w:line="360" w:lineRule="auto"/>
              <w:jc w:val="both"/>
              <w:rPr>
                <w:rFonts w:ascii="Arial" w:hAnsi="Arial" w:cs="Arial"/>
                <w:b/>
                <w:color w:val="000000"/>
                <w:sz w:val="20"/>
              </w:rPr>
            </w:pPr>
            <w:r w:rsidRPr="00C902D4">
              <w:rPr>
                <w:rFonts w:ascii="Arial" w:hAnsi="Arial" w:cs="Arial"/>
                <w:b/>
                <w:color w:val="000000"/>
                <w:sz w:val="20"/>
              </w:rPr>
              <w:t>Quan hệ công việc</w:t>
            </w:r>
          </w:p>
        </w:tc>
      </w:tr>
      <w:tr w:rsidR="006D1A7D" w:rsidRPr="00C902D4" w14:paraId="74B16F87" w14:textId="77777777" w:rsidTr="00323FEF">
        <w:trPr>
          <w:trHeight w:val="1335"/>
        </w:trPr>
        <w:tc>
          <w:tcPr>
            <w:tcW w:w="0" w:type="auto"/>
            <w:shd w:val="clear" w:color="auto" w:fill="auto"/>
            <w:vAlign w:val="center"/>
          </w:tcPr>
          <w:p w14:paraId="2FBC694B"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6A201CFD"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Báo cáo cho</w:t>
            </w:r>
          </w:p>
        </w:tc>
        <w:tc>
          <w:tcPr>
            <w:tcW w:w="0" w:type="auto"/>
            <w:shd w:val="clear" w:color="auto" w:fill="auto"/>
            <w:vAlign w:val="center"/>
          </w:tcPr>
          <w:p w14:paraId="6D04FF5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73C44F85" w14:textId="0DCD3ADE"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4D2B93E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1BD5149A"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Danh mục vị trí chức danh</w:t>
            </w:r>
          </w:p>
        </w:tc>
        <w:tc>
          <w:tcPr>
            <w:tcW w:w="0" w:type="auto"/>
            <w:shd w:val="clear" w:color="auto" w:fill="auto"/>
            <w:vAlign w:val="center"/>
          </w:tcPr>
          <w:p w14:paraId="58842712"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30E657B3" w14:textId="77777777" w:rsidR="00D03290" w:rsidRPr="00C902D4" w:rsidRDefault="00D03290"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eastAsia="ja-JP"/>
              </w:rPr>
              <w:t>vị trí chức danh</w:t>
            </w:r>
          </w:p>
          <w:p w14:paraId="0FBF3D88" w14:textId="77777777" w:rsidR="00D03290" w:rsidRPr="00C902D4" w:rsidRDefault="00D03290"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eastAsia="ja-JP"/>
              </w:rPr>
              <w:t>vị trí chức danh</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eastAsia="ja-JP"/>
              </w:rPr>
              <w:t>vị trí chức danh</w:t>
            </w:r>
            <w:r w:rsidRPr="00C902D4">
              <w:rPr>
                <w:rFonts w:ascii="Arial" w:hAnsi="Arial" w:cs="Arial"/>
                <w:sz w:val="20"/>
                <w:lang w:val="vi-VN"/>
              </w:rPr>
              <w:t>.</w:t>
            </w:r>
          </w:p>
          <w:p w14:paraId="60DBB02F" w14:textId="36A8332B" w:rsidR="006D1A7D" w:rsidRPr="00C902D4" w:rsidRDefault="00D03290"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6702E253"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13E55040" w14:textId="77777777" w:rsidTr="00323FEF">
        <w:trPr>
          <w:trHeight w:val="1335"/>
        </w:trPr>
        <w:tc>
          <w:tcPr>
            <w:tcW w:w="0" w:type="auto"/>
            <w:shd w:val="clear" w:color="auto" w:fill="auto"/>
            <w:vAlign w:val="center"/>
          </w:tcPr>
          <w:p w14:paraId="56108507"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52CC4877"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Quan hệ bên trong</w:t>
            </w:r>
          </w:p>
        </w:tc>
        <w:tc>
          <w:tcPr>
            <w:tcW w:w="0" w:type="auto"/>
            <w:shd w:val="clear" w:color="auto" w:fill="auto"/>
            <w:vAlign w:val="center"/>
          </w:tcPr>
          <w:p w14:paraId="0204DEC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Tích chọn</w:t>
            </w:r>
          </w:p>
        </w:tc>
        <w:tc>
          <w:tcPr>
            <w:tcW w:w="0" w:type="auto"/>
            <w:shd w:val="clear" w:color="auto" w:fill="auto"/>
            <w:vAlign w:val="center"/>
          </w:tcPr>
          <w:p w14:paraId="0FE3B1E5" w14:textId="614E2423"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2D2C4EC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17D5DAD8"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Thiết lập cơ cấu tổ chức</w:t>
            </w:r>
          </w:p>
        </w:tc>
        <w:tc>
          <w:tcPr>
            <w:tcW w:w="0" w:type="auto"/>
            <w:shd w:val="clear" w:color="auto" w:fill="auto"/>
            <w:vAlign w:val="center"/>
          </w:tcPr>
          <w:p w14:paraId="023941B3"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1E5D6F4" w14:textId="5BFB1AAD" w:rsidR="00D03290" w:rsidRPr="00C902D4" w:rsidRDefault="00D03290"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Thiết lập cơ cấu tổ chức</w:t>
            </w:r>
          </w:p>
          <w:p w14:paraId="19743405" w14:textId="3EBF7414" w:rsidR="00D03290" w:rsidRPr="00C902D4" w:rsidRDefault="00D03290" w:rsidP="00AF7805">
            <w:pPr>
              <w:spacing w:line="360" w:lineRule="auto"/>
              <w:rPr>
                <w:rFonts w:ascii="Arial" w:hAnsi="Arial" w:cs="Arial"/>
                <w:sz w:val="20"/>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lang w:eastAsia="ja-JP"/>
              </w:rPr>
              <w:t>Thiết lập cơ cấu tổ chức</w:t>
            </w:r>
            <w:r w:rsidRPr="00C902D4">
              <w:rPr>
                <w:rFonts w:ascii="Arial" w:hAnsi="Arial" w:cs="Arial"/>
                <w:sz w:val="20"/>
                <w:lang w:val="vi-VN"/>
              </w:rPr>
              <w:t xml:space="preserve"> và cho phép chọn </w:t>
            </w:r>
            <w:r w:rsidRPr="00C902D4">
              <w:rPr>
                <w:rFonts w:ascii="Arial" w:hAnsi="Arial" w:cs="Arial"/>
                <w:sz w:val="20"/>
              </w:rPr>
              <w:t xml:space="preserve">hoặc thêm mới thông tin trong </w:t>
            </w:r>
            <w:r w:rsidRPr="00C902D4">
              <w:rPr>
                <w:rFonts w:ascii="Arial" w:hAnsi="Arial" w:cs="Arial"/>
                <w:sz w:val="20"/>
                <w:lang w:eastAsia="ja-JP"/>
              </w:rPr>
              <w:t>Thiết lập cơ cấu tổ chức</w:t>
            </w:r>
          </w:p>
          <w:p w14:paraId="699A3077" w14:textId="19FC7484" w:rsidR="006D1A7D" w:rsidRPr="00C902D4" w:rsidRDefault="00D03290" w:rsidP="00AF7805">
            <w:pPr>
              <w:spacing w:line="360" w:lineRule="auto"/>
              <w:jc w:val="both"/>
              <w:rPr>
                <w:rFonts w:ascii="Arial" w:hAnsi="Arial" w:cs="Arial"/>
                <w:color w:val="000000"/>
                <w:sz w:val="20"/>
              </w:rPr>
            </w:pPr>
            <w:r w:rsidRPr="00C902D4">
              <w:rPr>
                <w:rFonts w:ascii="Arial" w:hAnsi="Arial" w:cs="Arial"/>
                <w:sz w:val="20"/>
                <w:lang w:val="vi-VN"/>
              </w:rPr>
              <w:t>+ Được phép nhập nhanh theo mã</w:t>
            </w:r>
          </w:p>
        </w:tc>
        <w:tc>
          <w:tcPr>
            <w:tcW w:w="0" w:type="auto"/>
            <w:shd w:val="clear" w:color="auto" w:fill="auto"/>
            <w:vAlign w:val="center"/>
          </w:tcPr>
          <w:p w14:paraId="5B42272A"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6CF7921A" w14:textId="77777777" w:rsidTr="00323FEF">
        <w:trPr>
          <w:trHeight w:val="1335"/>
        </w:trPr>
        <w:tc>
          <w:tcPr>
            <w:tcW w:w="0" w:type="auto"/>
            <w:shd w:val="clear" w:color="auto" w:fill="auto"/>
            <w:vAlign w:val="center"/>
          </w:tcPr>
          <w:p w14:paraId="5F44607E"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5D36B948"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Quan hệ bên ngoài</w:t>
            </w:r>
          </w:p>
        </w:tc>
        <w:tc>
          <w:tcPr>
            <w:tcW w:w="0" w:type="auto"/>
            <w:shd w:val="clear" w:color="auto" w:fill="auto"/>
          </w:tcPr>
          <w:p w14:paraId="176EF47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6A670D9"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tcPr>
          <w:p w14:paraId="0A43FDF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6D72AAFE"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6316D04D"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D4207BD"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Quan hệ bên ngoài của vị trí chức danh</w:t>
            </w:r>
          </w:p>
        </w:tc>
        <w:tc>
          <w:tcPr>
            <w:tcW w:w="0" w:type="auto"/>
            <w:shd w:val="clear" w:color="auto" w:fill="auto"/>
            <w:vAlign w:val="center"/>
          </w:tcPr>
          <w:p w14:paraId="692FE1D5"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3164D3AA" w14:textId="77777777" w:rsidTr="00323FEF">
        <w:trPr>
          <w:trHeight w:val="1335"/>
        </w:trPr>
        <w:tc>
          <w:tcPr>
            <w:tcW w:w="0" w:type="auto"/>
            <w:gridSpan w:val="9"/>
            <w:shd w:val="clear" w:color="auto" w:fill="auto"/>
            <w:vAlign w:val="center"/>
          </w:tcPr>
          <w:p w14:paraId="70ACD499"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b/>
                <w:sz w:val="20"/>
              </w:rPr>
              <w:t>Các tiêu chuẩn và yêu cầu</w:t>
            </w:r>
          </w:p>
        </w:tc>
      </w:tr>
      <w:tr w:rsidR="006D1A7D" w:rsidRPr="00C902D4" w14:paraId="441E4949" w14:textId="77777777" w:rsidTr="00323FEF">
        <w:trPr>
          <w:trHeight w:val="1335"/>
        </w:trPr>
        <w:tc>
          <w:tcPr>
            <w:tcW w:w="0" w:type="auto"/>
            <w:shd w:val="clear" w:color="auto" w:fill="auto"/>
            <w:vAlign w:val="center"/>
          </w:tcPr>
          <w:p w14:paraId="0418F1C2"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4BFF6084"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Nhóm năng lực</w:t>
            </w:r>
          </w:p>
        </w:tc>
        <w:tc>
          <w:tcPr>
            <w:tcW w:w="0" w:type="auto"/>
            <w:shd w:val="clear" w:color="auto" w:fill="auto"/>
          </w:tcPr>
          <w:p w14:paraId="1F2674E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15FB0AA"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tcPr>
          <w:p w14:paraId="6F092F1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4E5F79B0"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Danh mục nhóm năng lực</w:t>
            </w:r>
          </w:p>
        </w:tc>
        <w:tc>
          <w:tcPr>
            <w:tcW w:w="0" w:type="auto"/>
            <w:shd w:val="clear" w:color="auto" w:fill="auto"/>
            <w:vAlign w:val="center"/>
          </w:tcPr>
          <w:p w14:paraId="3FCC3EF6"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5B947010" w14:textId="313E7E75" w:rsidR="00FE55A8" w:rsidRPr="00C902D4" w:rsidRDefault="00FE55A8"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sz w:val="20"/>
                <w:lang w:eastAsia="ja-JP"/>
              </w:rPr>
              <w:t>nhóm năng lực</w:t>
            </w:r>
          </w:p>
          <w:p w14:paraId="689C089A" w14:textId="7306E260" w:rsidR="00FE55A8" w:rsidRPr="00C902D4" w:rsidRDefault="00FE55A8"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lastRenderedPageBreak/>
              <w:t xml:space="preserve">[F1]: Mở màn hình danh mục </w:t>
            </w:r>
            <w:r w:rsidRPr="00C902D4">
              <w:rPr>
                <w:rFonts w:ascii="Arial" w:hAnsi="Arial" w:cs="Arial"/>
                <w:sz w:val="20"/>
                <w:lang w:eastAsia="ja-JP"/>
              </w:rPr>
              <w:t>nhóm năng lực</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lang w:eastAsia="ja-JP"/>
              </w:rPr>
              <w:t>nhóm năng lực</w:t>
            </w:r>
            <w:r w:rsidRPr="00C902D4">
              <w:rPr>
                <w:rFonts w:ascii="Arial" w:hAnsi="Arial" w:cs="Arial"/>
                <w:sz w:val="20"/>
                <w:lang w:val="vi-VN"/>
              </w:rPr>
              <w:t>.</w:t>
            </w:r>
          </w:p>
          <w:p w14:paraId="19983E08" w14:textId="4502E046" w:rsidR="006D1A7D" w:rsidRPr="00C902D4" w:rsidRDefault="00FE55A8"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tcPr>
          <w:p w14:paraId="00908A8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lastRenderedPageBreak/>
              <w:t>Grid</w:t>
            </w:r>
          </w:p>
        </w:tc>
      </w:tr>
      <w:tr w:rsidR="006D1A7D" w:rsidRPr="00C902D4" w14:paraId="11372C21" w14:textId="77777777" w:rsidTr="00323FEF">
        <w:trPr>
          <w:trHeight w:val="1335"/>
        </w:trPr>
        <w:tc>
          <w:tcPr>
            <w:tcW w:w="0" w:type="auto"/>
            <w:shd w:val="clear" w:color="auto" w:fill="auto"/>
            <w:vAlign w:val="center"/>
          </w:tcPr>
          <w:p w14:paraId="58EE47DE"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4847E67D"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Năng lực</w:t>
            </w:r>
          </w:p>
        </w:tc>
        <w:tc>
          <w:tcPr>
            <w:tcW w:w="0" w:type="auto"/>
            <w:shd w:val="clear" w:color="auto" w:fill="auto"/>
          </w:tcPr>
          <w:p w14:paraId="0962374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7EE9D65"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tcPr>
          <w:p w14:paraId="3818EAE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EF991FD"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Danh mục Năng lực</w:t>
            </w:r>
          </w:p>
        </w:tc>
        <w:tc>
          <w:tcPr>
            <w:tcW w:w="0" w:type="auto"/>
            <w:shd w:val="clear" w:color="auto" w:fill="auto"/>
            <w:vAlign w:val="center"/>
          </w:tcPr>
          <w:p w14:paraId="37627578"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77AC1F8C" w14:textId="3EBB3634" w:rsidR="00FE55A8" w:rsidRPr="00C902D4" w:rsidRDefault="00FE55A8"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sz w:val="20"/>
                <w:lang w:eastAsia="ja-JP"/>
              </w:rPr>
              <w:t>năng lực</w:t>
            </w:r>
          </w:p>
          <w:p w14:paraId="21432BA2" w14:textId="44EFC531" w:rsidR="00FE55A8" w:rsidRPr="00C902D4" w:rsidRDefault="00FE55A8"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lang w:eastAsia="ja-JP"/>
              </w:rPr>
              <w:t>năng lực</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lang w:eastAsia="ja-JP"/>
              </w:rPr>
              <w:t>năng lực</w:t>
            </w:r>
            <w:r w:rsidRPr="00C902D4">
              <w:rPr>
                <w:rFonts w:ascii="Arial" w:hAnsi="Arial" w:cs="Arial"/>
                <w:sz w:val="20"/>
                <w:lang w:val="vi-VN"/>
              </w:rPr>
              <w:t>.</w:t>
            </w:r>
          </w:p>
          <w:p w14:paraId="57415F46" w14:textId="28ED9D60" w:rsidR="006D1A7D" w:rsidRPr="00C902D4" w:rsidRDefault="00FE55A8"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tcPr>
          <w:p w14:paraId="01F0E2B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Grid</w:t>
            </w:r>
          </w:p>
        </w:tc>
      </w:tr>
      <w:tr w:rsidR="006D1A7D" w:rsidRPr="00C902D4" w14:paraId="1107E71D" w14:textId="77777777" w:rsidTr="00323FEF">
        <w:trPr>
          <w:trHeight w:val="1335"/>
        </w:trPr>
        <w:tc>
          <w:tcPr>
            <w:tcW w:w="0" w:type="auto"/>
            <w:shd w:val="clear" w:color="auto" w:fill="auto"/>
            <w:vAlign w:val="center"/>
          </w:tcPr>
          <w:p w14:paraId="0CA49BB3"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21F5E4DE"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Mức năng lực</w:t>
            </w:r>
          </w:p>
        </w:tc>
        <w:tc>
          <w:tcPr>
            <w:tcW w:w="0" w:type="auto"/>
            <w:shd w:val="clear" w:color="auto" w:fill="auto"/>
          </w:tcPr>
          <w:p w14:paraId="7159CD0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D1B37BF"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tcPr>
          <w:p w14:paraId="383668B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1A5AFAA9"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Danh mục Năng lực</w:t>
            </w:r>
          </w:p>
        </w:tc>
        <w:tc>
          <w:tcPr>
            <w:tcW w:w="0" w:type="auto"/>
            <w:shd w:val="clear" w:color="auto" w:fill="auto"/>
            <w:vAlign w:val="center"/>
          </w:tcPr>
          <w:p w14:paraId="2F4EED41"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17253471" w14:textId="77777777" w:rsidR="00FE55A8" w:rsidRPr="00C902D4" w:rsidRDefault="00FE55A8"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sz w:val="20"/>
                <w:lang w:eastAsia="ja-JP"/>
              </w:rPr>
              <w:t>năng lực</w:t>
            </w:r>
          </w:p>
          <w:p w14:paraId="0959907F" w14:textId="77777777" w:rsidR="00FE55A8" w:rsidRPr="00C902D4" w:rsidRDefault="00FE55A8"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lang w:eastAsia="ja-JP"/>
              </w:rPr>
              <w:t>năng lực</w:t>
            </w:r>
            <w:r w:rsidRPr="00C902D4">
              <w:rPr>
                <w:rFonts w:ascii="Arial" w:hAnsi="Arial" w:cs="Arial"/>
                <w:sz w:val="20"/>
                <w:lang w:val="vi-VN"/>
              </w:rPr>
              <w:t xml:space="preserve"> và cho phép chọn </w:t>
            </w:r>
            <w:r w:rsidRPr="00C902D4">
              <w:rPr>
                <w:rFonts w:ascii="Arial" w:hAnsi="Arial" w:cs="Arial"/>
                <w:sz w:val="20"/>
              </w:rPr>
              <w:lastRenderedPageBreak/>
              <w:t xml:space="preserve">hoặc thêm mới </w:t>
            </w:r>
            <w:r w:rsidRPr="00C902D4">
              <w:rPr>
                <w:rFonts w:ascii="Arial" w:hAnsi="Arial" w:cs="Arial"/>
                <w:sz w:val="20"/>
                <w:lang w:val="vi-VN"/>
              </w:rPr>
              <w:t xml:space="preserve">1 </w:t>
            </w:r>
            <w:r w:rsidRPr="00C902D4">
              <w:rPr>
                <w:rFonts w:ascii="Arial" w:hAnsi="Arial" w:cs="Arial"/>
                <w:sz w:val="20"/>
                <w:lang w:eastAsia="ja-JP"/>
              </w:rPr>
              <w:t>năng lực</w:t>
            </w:r>
            <w:r w:rsidRPr="00C902D4">
              <w:rPr>
                <w:rFonts w:ascii="Arial" w:hAnsi="Arial" w:cs="Arial"/>
                <w:sz w:val="20"/>
                <w:lang w:val="vi-VN"/>
              </w:rPr>
              <w:t>.</w:t>
            </w:r>
          </w:p>
          <w:p w14:paraId="01F09183" w14:textId="4C090984" w:rsidR="006D1A7D" w:rsidRPr="00C902D4" w:rsidRDefault="00FE55A8"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tcPr>
          <w:p w14:paraId="050AF93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lastRenderedPageBreak/>
              <w:t>Grid</w:t>
            </w:r>
          </w:p>
        </w:tc>
      </w:tr>
      <w:tr w:rsidR="006D1A7D" w:rsidRPr="00C902D4" w14:paraId="27E3B3AD" w14:textId="77777777" w:rsidTr="00323FEF">
        <w:trPr>
          <w:trHeight w:val="1335"/>
        </w:trPr>
        <w:tc>
          <w:tcPr>
            <w:tcW w:w="0" w:type="auto"/>
            <w:shd w:val="clear" w:color="auto" w:fill="auto"/>
            <w:vAlign w:val="center"/>
          </w:tcPr>
          <w:p w14:paraId="773A011E"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0749E052"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 xml:space="preserve">Mô tả </w:t>
            </w:r>
          </w:p>
        </w:tc>
        <w:tc>
          <w:tcPr>
            <w:tcW w:w="0" w:type="auto"/>
            <w:shd w:val="clear" w:color="auto" w:fill="auto"/>
            <w:vAlign w:val="center"/>
          </w:tcPr>
          <w:p w14:paraId="382F53D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AAF9BAC"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0DF3DD0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F73B461"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Danh mục Năng lực</w:t>
            </w:r>
          </w:p>
        </w:tc>
        <w:tc>
          <w:tcPr>
            <w:tcW w:w="0" w:type="auto"/>
            <w:shd w:val="clear" w:color="auto" w:fill="auto"/>
            <w:vAlign w:val="center"/>
          </w:tcPr>
          <w:p w14:paraId="74DBCEB8"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2F964EB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 xml:space="preserve">Hiển thị mô tả năng lực của chức danh </w:t>
            </w:r>
          </w:p>
        </w:tc>
        <w:tc>
          <w:tcPr>
            <w:tcW w:w="0" w:type="auto"/>
            <w:shd w:val="clear" w:color="auto" w:fill="auto"/>
          </w:tcPr>
          <w:p w14:paraId="3457D06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Grid</w:t>
            </w:r>
          </w:p>
        </w:tc>
      </w:tr>
      <w:tr w:rsidR="006D1A7D" w:rsidRPr="00C902D4" w14:paraId="17C689D0" w14:textId="77777777" w:rsidTr="00323FEF">
        <w:trPr>
          <w:trHeight w:val="1335"/>
        </w:trPr>
        <w:tc>
          <w:tcPr>
            <w:tcW w:w="0" w:type="auto"/>
            <w:shd w:val="clear" w:color="auto" w:fill="auto"/>
            <w:vAlign w:val="center"/>
          </w:tcPr>
          <w:p w14:paraId="6570B1A9" w14:textId="77777777" w:rsidR="006D1A7D" w:rsidRPr="00C902D4" w:rsidRDefault="006D1A7D" w:rsidP="00AF7805">
            <w:pPr>
              <w:pStyle w:val="ListParagraph"/>
              <w:keepLines/>
              <w:numPr>
                <w:ilvl w:val="0"/>
                <w:numId w:val="50"/>
              </w:numPr>
              <w:spacing w:after="120" w:line="360" w:lineRule="auto"/>
              <w:contextualSpacing/>
              <w:jc w:val="both"/>
              <w:rPr>
                <w:rFonts w:cs="Arial"/>
                <w:sz w:val="20"/>
                <w:szCs w:val="20"/>
                <w:lang w:eastAsia="ja-JP"/>
              </w:rPr>
            </w:pPr>
          </w:p>
        </w:tc>
        <w:tc>
          <w:tcPr>
            <w:tcW w:w="0" w:type="auto"/>
            <w:shd w:val="clear" w:color="auto" w:fill="auto"/>
            <w:vAlign w:val="center"/>
          </w:tcPr>
          <w:p w14:paraId="2F5C9AFB"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Yêu cầu khác</w:t>
            </w:r>
          </w:p>
        </w:tc>
        <w:tc>
          <w:tcPr>
            <w:tcW w:w="0" w:type="auto"/>
            <w:shd w:val="clear" w:color="auto" w:fill="auto"/>
            <w:vAlign w:val="center"/>
          </w:tcPr>
          <w:p w14:paraId="0EB248F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68A59433" w14:textId="77777777" w:rsidR="006D1A7D" w:rsidRPr="00C902D4" w:rsidRDefault="006D1A7D" w:rsidP="00AF7805">
            <w:pPr>
              <w:spacing w:line="360" w:lineRule="auto"/>
              <w:jc w:val="both"/>
              <w:rPr>
                <w:rFonts w:ascii="Arial" w:hAnsi="Arial" w:cs="Arial"/>
                <w:sz w:val="20"/>
              </w:rPr>
            </w:pPr>
            <w:r w:rsidRPr="00C902D4">
              <w:rPr>
                <w:rFonts w:ascii="Arial" w:hAnsi="Arial" w:cs="Arial"/>
                <w:color w:val="000000"/>
                <w:sz w:val="20"/>
                <w:lang w:eastAsia="ja-JP"/>
              </w:rPr>
              <w:t>255</w:t>
            </w:r>
          </w:p>
        </w:tc>
        <w:tc>
          <w:tcPr>
            <w:tcW w:w="0" w:type="auto"/>
            <w:shd w:val="clear" w:color="auto" w:fill="auto"/>
            <w:vAlign w:val="center"/>
          </w:tcPr>
          <w:p w14:paraId="3333676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611E1EF"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071564AB" w14:textId="77777777"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5AC3BB9A"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 xml:space="preserve">Trường hợp đã khai báo hệ thống năng lực thì hệ thống tự động hiển thị theo hệ thống năng lực theo chức danh. Còn nếu chưa thì khai báo các tiêu chuẩn và yêu cầu ở phần này </w:t>
            </w:r>
          </w:p>
        </w:tc>
        <w:tc>
          <w:tcPr>
            <w:tcW w:w="0" w:type="auto"/>
            <w:shd w:val="clear" w:color="auto" w:fill="auto"/>
          </w:tcPr>
          <w:p w14:paraId="2200E7B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Textbox</w:t>
            </w:r>
          </w:p>
        </w:tc>
      </w:tr>
    </w:tbl>
    <w:p w14:paraId="36A1AFBA"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44"/>
          <w:cols w:space="720"/>
          <w:titlePg/>
          <w:docGrid w:linePitch="360"/>
        </w:sectPr>
      </w:pPr>
    </w:p>
    <w:p w14:paraId="73DF5121"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593841AB"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58"/>
        <w:gridCol w:w="7139"/>
      </w:tblGrid>
      <w:tr w:rsidR="006D1A7D" w:rsidRPr="00C902D4" w14:paraId="0C079586"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E3C1F80"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3915E4C"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ADB598F"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6DEEFAD1"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9FFEF9A" w14:textId="77777777" w:rsidR="006D1A7D" w:rsidRPr="00C902D4" w:rsidRDefault="006D1A7D"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A97AA16"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7764B7E0" w14:textId="0A5C2002" w:rsidR="006D1A7D" w:rsidRPr="00C902D4" w:rsidRDefault="00C73A36"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7FD2DFC5"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4191A17" w14:textId="77777777" w:rsidR="006D1A7D" w:rsidRPr="00C902D4" w:rsidRDefault="006D1A7D"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0AA910"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902414"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73C4FE7C"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6763D87A"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C749CB4"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20ACA42C"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1A22EC5A"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8D1ED4B" w14:textId="77777777" w:rsidR="00EA2271" w:rsidRPr="00C902D4" w:rsidRDefault="00EA227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A977791" w14:textId="388943B8" w:rsidR="006D1A7D" w:rsidRPr="00C902D4" w:rsidRDefault="00EA227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D1A7D" w:rsidRPr="00C902D4" w14:paraId="6C0ACE6C"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7DF908F" w14:textId="77777777" w:rsidR="006D1A7D" w:rsidRPr="00C902D4" w:rsidRDefault="006D1A7D"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6B9B1DD"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0CE9450D" w14:textId="2B4ABDF9" w:rsidR="006D1A7D" w:rsidRPr="00C902D4" w:rsidRDefault="00C73A36" w:rsidP="00AF7805">
            <w:pPr>
              <w:spacing w:line="360" w:lineRule="auto"/>
              <w:jc w:val="both"/>
              <w:rPr>
                <w:rFonts w:ascii="Arial" w:hAnsi="Arial" w:cs="Arial"/>
                <w:sz w:val="20"/>
              </w:rPr>
            </w:pPr>
            <w:r w:rsidRPr="00C902D4">
              <w:rPr>
                <w:rFonts w:ascii="Arial" w:hAnsi="Arial" w:cs="Arial"/>
                <w:sz w:val="20"/>
              </w:rPr>
              <w:t>Người dùng sử dụng chức năng này để xuất dữ liệu ra file excel mẫu</w:t>
            </w:r>
          </w:p>
        </w:tc>
      </w:tr>
      <w:tr w:rsidR="006D1A7D" w:rsidRPr="00C902D4" w14:paraId="73711097"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59E091B" w14:textId="77777777" w:rsidR="006D1A7D" w:rsidRPr="00C902D4" w:rsidRDefault="006D1A7D"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AD04506"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2F4C68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xuất ra template file mẫu và nhập dữ liệu để import thông tin mô tả công việc cho vị trí chức danh.</w:t>
            </w:r>
          </w:p>
        </w:tc>
      </w:tr>
      <w:tr w:rsidR="006562F5" w:rsidRPr="00C902D4" w14:paraId="356EB18F"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F7C2648" w14:textId="77777777" w:rsidR="006562F5" w:rsidRPr="00C902D4" w:rsidRDefault="006562F5"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8D593F0" w14:textId="74ABB928" w:rsidR="006562F5" w:rsidRPr="00C902D4" w:rsidRDefault="006562F5" w:rsidP="00AF7805">
            <w:pPr>
              <w:spacing w:line="360" w:lineRule="auto"/>
              <w:jc w:val="both"/>
              <w:rPr>
                <w:rFonts w:ascii="Arial" w:hAnsi="Arial" w:cs="Arial"/>
                <w:b/>
                <w:sz w:val="20"/>
              </w:rPr>
            </w:pPr>
            <w:r w:rsidRPr="00C902D4">
              <w:rPr>
                <w:rFonts w:ascii="Arial" w:hAnsi="Arial" w:cs="Arial"/>
                <w:b/>
                <w:color w:val="000000" w:themeColor="text1"/>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74993AB9" w14:textId="7AEB262B" w:rsidR="006562F5" w:rsidRPr="00C902D4" w:rsidRDefault="006562F5" w:rsidP="00AF7805">
            <w:pPr>
              <w:spacing w:line="360" w:lineRule="auto"/>
              <w:jc w:val="both"/>
              <w:rPr>
                <w:rFonts w:ascii="Arial" w:hAnsi="Arial" w:cs="Arial"/>
                <w:sz w:val="20"/>
              </w:rPr>
            </w:pPr>
            <w:r w:rsidRPr="00C902D4">
              <w:rPr>
                <w:rFonts w:ascii="Arial" w:hAnsi="Arial" w:cs="Arial"/>
                <w:color w:val="000000" w:themeColor="text1"/>
                <w:sz w:val="20"/>
              </w:rPr>
              <w:t>Người dùng chức năng này để chọn thông tin phân loại nhân viên.</w:t>
            </w:r>
          </w:p>
        </w:tc>
      </w:tr>
      <w:tr w:rsidR="006562F5" w:rsidRPr="00C902D4" w14:paraId="571BBC50"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396721B" w14:textId="77777777" w:rsidR="006562F5" w:rsidRPr="00C902D4" w:rsidRDefault="006562F5"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DA45C63" w14:textId="77777777" w:rsidR="006562F5" w:rsidRPr="00C902D4" w:rsidRDefault="006562F5" w:rsidP="00AF7805">
            <w:pPr>
              <w:spacing w:line="360" w:lineRule="auto"/>
              <w:jc w:val="both"/>
              <w:rPr>
                <w:rFonts w:ascii="Arial" w:hAnsi="Arial" w:cs="Arial"/>
                <w:b/>
                <w:sz w:val="20"/>
              </w:rPr>
            </w:pPr>
            <w:r w:rsidRPr="00C902D4">
              <w:rPr>
                <w:rFonts w:ascii="Arial" w:hAnsi="Arial" w:cs="Arial"/>
                <w:b/>
                <w:sz w:val="20"/>
              </w:rPr>
              <w:t xml:space="preserve">Tải và in </w:t>
            </w:r>
          </w:p>
        </w:tc>
        <w:tc>
          <w:tcPr>
            <w:tcW w:w="0" w:type="auto"/>
            <w:tcBorders>
              <w:top w:val="single" w:sz="4" w:space="0" w:color="000000"/>
              <w:left w:val="single" w:sz="4" w:space="0" w:color="000000"/>
              <w:bottom w:val="single" w:sz="4" w:space="0" w:color="000000"/>
              <w:right w:val="single" w:sz="4" w:space="0" w:color="000000"/>
            </w:tcBorders>
            <w:vAlign w:val="center"/>
          </w:tcPr>
          <w:p w14:paraId="35790EFE" w14:textId="77777777" w:rsidR="006562F5" w:rsidRPr="00C902D4" w:rsidRDefault="006562F5" w:rsidP="00AF7805">
            <w:pPr>
              <w:spacing w:line="360" w:lineRule="auto"/>
              <w:jc w:val="both"/>
              <w:rPr>
                <w:rFonts w:ascii="Arial" w:hAnsi="Arial" w:cs="Arial"/>
                <w:sz w:val="20"/>
              </w:rPr>
            </w:pPr>
            <w:r w:rsidRPr="00C902D4">
              <w:rPr>
                <w:rFonts w:ascii="Arial" w:hAnsi="Arial" w:cs="Arial"/>
                <w:sz w:val="20"/>
              </w:rPr>
              <w:t xml:space="preserve">Người dùng hiển thị chức năng này để chọn 1 bản ghi mô tả công việc và in ra file excel theo mẫu Mô tả công việc </w:t>
            </w:r>
          </w:p>
          <w:p w14:paraId="0040F5A0" w14:textId="77777777" w:rsidR="006562F5" w:rsidRPr="00C902D4" w:rsidRDefault="006562F5" w:rsidP="00AF7805">
            <w:pPr>
              <w:spacing w:line="360" w:lineRule="auto"/>
              <w:jc w:val="both"/>
              <w:rPr>
                <w:rFonts w:ascii="Arial" w:hAnsi="Arial" w:cs="Arial"/>
                <w:sz w:val="20"/>
              </w:rPr>
            </w:pPr>
            <w:r w:rsidRPr="00C902D4">
              <w:rPr>
                <w:rFonts w:ascii="Arial" w:hAnsi="Arial" w:cs="Arial"/>
                <w:sz w:val="20"/>
              </w:rPr>
              <w:object w:dxaOrig="1263" w:dyaOrig="823" w14:anchorId="63534E51">
                <v:shape id="_x0000_i2546" type="#_x0000_t75" style="width:63pt;height:40.5pt" o:ole="">
                  <v:imagedata r:id="rId57" o:title=""/>
                </v:shape>
                <o:OLEObject Type="Embed" ProgID="Excel.Sheet.12" ShapeID="_x0000_i2546" DrawAspect="Icon" ObjectID="_1574283823" r:id="rId58"/>
              </w:object>
            </w:r>
          </w:p>
        </w:tc>
      </w:tr>
      <w:tr w:rsidR="006562F5" w:rsidRPr="00C902D4" w14:paraId="63372FF5"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E1423F3" w14:textId="77777777" w:rsidR="006562F5" w:rsidRPr="00C902D4" w:rsidRDefault="006562F5" w:rsidP="00AF7805">
            <w:pPr>
              <w:pStyle w:val="ListParagraph"/>
              <w:keepLines/>
              <w:numPr>
                <w:ilvl w:val="0"/>
                <w:numId w:val="51"/>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5B4162A" w14:textId="77777777" w:rsidR="006562F5" w:rsidRPr="00C902D4" w:rsidRDefault="006562F5"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6F58B37F" w14:textId="77777777" w:rsidR="006562F5" w:rsidRPr="00C902D4" w:rsidRDefault="006562F5" w:rsidP="00AF7805">
            <w:pPr>
              <w:spacing w:line="360" w:lineRule="auto"/>
              <w:jc w:val="both"/>
              <w:rPr>
                <w:rFonts w:ascii="Arial" w:hAnsi="Arial" w:cs="Arial"/>
                <w:sz w:val="20"/>
              </w:rPr>
            </w:pPr>
            <w:r w:rsidRPr="00C902D4">
              <w:rPr>
                <w:rFonts w:ascii="Arial" w:hAnsi="Arial" w:cs="Arial"/>
                <w:sz w:val="20"/>
              </w:rPr>
              <w:t>Sử dụng chức năng này để chọn một bản ghi Mô tả công việc để xóa bản ghi. Chỉ được xóa bản ghi khi chưa được sử dụng ở form: Gán Đề xuất tuyển dụng, Kế hoạch tuyển dụng chi tiết.</w:t>
            </w:r>
          </w:p>
          <w:p w14:paraId="38EAF736" w14:textId="77777777" w:rsidR="006562F5" w:rsidRPr="00C902D4" w:rsidRDefault="006562F5"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291AB7FF" w14:textId="77777777" w:rsidR="006562F5" w:rsidRPr="00C902D4" w:rsidRDefault="006562F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01118244" w14:textId="77777777" w:rsidR="006562F5" w:rsidRPr="00C902D4" w:rsidRDefault="006562F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28C330E3" w14:textId="17BF08E7" w:rsidR="006562F5" w:rsidRPr="00C902D4" w:rsidRDefault="006562F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bl>
    <w:p w14:paraId="5737AC62"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758BF0CB" w14:textId="02807230" w:rsidR="008B0DE0" w:rsidRPr="00C902D4" w:rsidRDefault="008B0DE0" w:rsidP="00AF7805">
      <w:pPr>
        <w:spacing w:line="360" w:lineRule="auto"/>
        <w:jc w:val="center"/>
        <w:rPr>
          <w:rFonts w:ascii="Arial" w:hAnsi="Arial" w:cs="Arial"/>
          <w:sz w:val="20"/>
        </w:rPr>
      </w:pPr>
      <w:r w:rsidRPr="00C902D4">
        <w:rPr>
          <w:rFonts w:ascii="Arial" w:hAnsi="Arial" w:cs="Arial"/>
          <w:noProof/>
          <w:sz w:val="20"/>
          <w:lang w:eastAsia="ja-JP"/>
        </w:rPr>
        <w:lastRenderedPageBreak/>
        <w:drawing>
          <wp:inline distT="0" distB="0" distL="0" distR="0" wp14:anchorId="14A94121" wp14:editId="4C1DF31A">
            <wp:extent cx="5761990" cy="5698332"/>
            <wp:effectExtent l="0" t="0" r="0" b="0"/>
            <wp:docPr id="129" name="Picture 129" descr="C:\Users\Admin\AppData\Local\Temp\flaB56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C:\Users\Admin\AppData\Local\Temp\flaB56B.tmp\Snapsho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5698332"/>
                    </a:xfrm>
                    <a:prstGeom prst="rect">
                      <a:avLst/>
                    </a:prstGeom>
                    <a:noFill/>
                    <a:ln>
                      <a:noFill/>
                    </a:ln>
                  </pic:spPr>
                </pic:pic>
              </a:graphicData>
            </a:graphic>
          </wp:inline>
        </w:drawing>
      </w:r>
    </w:p>
    <w:p w14:paraId="34976A10" w14:textId="77777777" w:rsidR="00562BF0" w:rsidRPr="00C902D4" w:rsidRDefault="00562BF0" w:rsidP="00AF7805">
      <w:pPr>
        <w:pStyle w:val="Heading5"/>
        <w:tabs>
          <w:tab w:val="clear" w:pos="1458"/>
          <w:tab w:val="num" w:pos="1080"/>
        </w:tabs>
        <w:spacing w:line="360" w:lineRule="auto"/>
        <w:ind w:hanging="1458"/>
        <w:rPr>
          <w:rFonts w:ascii="Arial" w:hAnsi="Arial" w:cs="Arial"/>
          <w:sz w:val="20"/>
          <w:szCs w:val="20"/>
        </w:rPr>
      </w:pPr>
      <w:bookmarkStart w:id="80" w:name="_Toc500541182"/>
      <w:r w:rsidRPr="00C902D4">
        <w:rPr>
          <w:rFonts w:ascii="Arial" w:hAnsi="Arial" w:cs="Arial"/>
          <w:sz w:val="20"/>
          <w:szCs w:val="20"/>
        </w:rPr>
        <w:t>Gán vị trí MTCV sử dụng cho mỗi đơn vị</w:t>
      </w:r>
      <w:bookmarkEnd w:id="80"/>
    </w:p>
    <w:p w14:paraId="2FCCAF12"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A651569" w14:textId="77777777" w:rsidR="00562BF0" w:rsidRPr="00C902D4" w:rsidRDefault="00562BF0"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lastRenderedPageBreak/>
        <w:drawing>
          <wp:inline distT="0" distB="0" distL="0" distR="0" wp14:anchorId="03DE49D7" wp14:editId="01C376CE">
            <wp:extent cx="4883401" cy="2089257"/>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3401" cy="2089257"/>
                    </a:xfrm>
                    <a:prstGeom prst="rect">
                      <a:avLst/>
                    </a:prstGeom>
                  </pic:spPr>
                </pic:pic>
              </a:graphicData>
            </a:graphic>
          </wp:inline>
        </w:drawing>
      </w:r>
    </w:p>
    <w:p w14:paraId="72F34F1C"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B2EC993"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CF7F587"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Tính năng này cho phép gán bản MTCV sử dụng cho mỗi đơn vị/phòng ban của các công ty thành viên</w:t>
      </w:r>
    </w:p>
    <w:p w14:paraId="5F930FE3"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7D55B1F"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gán vị trí mô tả công việc sử dụng cho mỗi đơn vị</w:t>
      </w:r>
    </w:p>
    <w:p w14:paraId="3F157E11"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369228CB"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gán bản MTCV cho các đơn vị/phòng ban ở các công ty.</w:t>
      </w:r>
    </w:p>
    <w:p w14:paraId="2033CCB0"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Vị trí MTCV đã được sử dụng thì không được xóa.</w:t>
      </w:r>
    </w:p>
    <w:p w14:paraId="7E4046B6"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Bản ghi MTCV được gán cho đơn vị/phòng ban sẽ hiển thị ở chức năng khai báo yêu cầu tuyển dụng ở module Tuyển dụng.</w:t>
      </w:r>
    </w:p>
    <w:p w14:paraId="02E5BEF7"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Ghi, Lấy mẫu excel, Nhập từ excel, Tải và in, Xóa, các chức năng hoạt động được mô tả ở dưới</w:t>
      </w:r>
    </w:p>
    <w:p w14:paraId="42DBAD2C"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023"/>
        <w:gridCol w:w="766"/>
        <w:gridCol w:w="529"/>
        <w:gridCol w:w="722"/>
        <w:gridCol w:w="971"/>
        <w:gridCol w:w="720"/>
        <w:gridCol w:w="2329"/>
        <w:gridCol w:w="1409"/>
      </w:tblGrid>
      <w:tr w:rsidR="00562BF0" w:rsidRPr="00C902D4" w14:paraId="50B2BC0B" w14:textId="77777777" w:rsidTr="004F5ABB">
        <w:trPr>
          <w:trHeight w:val="1005"/>
          <w:tblHeader/>
        </w:trPr>
        <w:tc>
          <w:tcPr>
            <w:tcW w:w="0" w:type="auto"/>
            <w:shd w:val="clear" w:color="auto" w:fill="auto"/>
            <w:vAlign w:val="center"/>
            <w:hideMark/>
          </w:tcPr>
          <w:p w14:paraId="008F479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lastRenderedPageBreak/>
              <w:t>STT</w:t>
            </w:r>
          </w:p>
        </w:tc>
        <w:tc>
          <w:tcPr>
            <w:tcW w:w="0" w:type="auto"/>
            <w:shd w:val="clear" w:color="auto" w:fill="auto"/>
            <w:vAlign w:val="center"/>
            <w:hideMark/>
          </w:tcPr>
          <w:p w14:paraId="13BACEE4"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009FC28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0BF718F1"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2184877E"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744EC15D"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0C5D0FC3"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693272CB"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4F6AD679"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Đối tượng trên giao diện</w:t>
            </w:r>
          </w:p>
        </w:tc>
      </w:tr>
      <w:tr w:rsidR="00562BF0" w:rsidRPr="00C902D4" w14:paraId="1532E453" w14:textId="77777777" w:rsidTr="004F5ABB">
        <w:trPr>
          <w:trHeight w:val="1335"/>
        </w:trPr>
        <w:tc>
          <w:tcPr>
            <w:tcW w:w="0" w:type="auto"/>
            <w:shd w:val="clear" w:color="auto" w:fill="auto"/>
            <w:vAlign w:val="center"/>
          </w:tcPr>
          <w:p w14:paraId="73E4D4E6" w14:textId="59C7F8E5" w:rsidR="00562BF0" w:rsidRPr="00C902D4" w:rsidRDefault="00794E09" w:rsidP="00AF7805">
            <w:pPr>
              <w:spacing w:line="360" w:lineRule="auto"/>
              <w:rPr>
                <w:rFonts w:ascii="Arial" w:hAnsi="Arial" w:cs="Arial"/>
                <w:sz w:val="20"/>
                <w:lang w:eastAsia="ja-JP"/>
              </w:rPr>
            </w:pPr>
            <w:r w:rsidRPr="00C902D4">
              <w:rPr>
                <w:rFonts w:ascii="Arial" w:hAnsi="Arial" w:cs="Arial"/>
                <w:sz w:val="20"/>
                <w:lang w:eastAsia="ja-JP"/>
              </w:rPr>
              <w:t>1</w:t>
            </w:r>
          </w:p>
        </w:tc>
        <w:tc>
          <w:tcPr>
            <w:tcW w:w="0" w:type="auto"/>
            <w:shd w:val="clear" w:color="auto" w:fill="auto"/>
            <w:vAlign w:val="center"/>
          </w:tcPr>
          <w:p w14:paraId="2CC872C4"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Phòng ban</w:t>
            </w:r>
          </w:p>
        </w:tc>
        <w:tc>
          <w:tcPr>
            <w:tcW w:w="0" w:type="auto"/>
            <w:shd w:val="clear" w:color="auto" w:fill="auto"/>
            <w:vAlign w:val="center"/>
          </w:tcPr>
          <w:p w14:paraId="20E7A2BF"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715B2F2F"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522E07F2"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AF3C214"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Sơ đồ tổ chức</w:t>
            </w:r>
          </w:p>
        </w:tc>
        <w:tc>
          <w:tcPr>
            <w:tcW w:w="0" w:type="auto"/>
            <w:shd w:val="clear" w:color="auto" w:fill="auto"/>
            <w:vAlign w:val="center"/>
          </w:tcPr>
          <w:p w14:paraId="04695A1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58B15874"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Hiển thị các phòng ban, bộ phận của công ty để chọn</w:t>
            </w:r>
          </w:p>
          <w:p w14:paraId="269B33E8"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Sơ đồ tổ chức</w:t>
            </w:r>
          </w:p>
          <w:p w14:paraId="2B2315FD"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Người dùng cũng có thể click vào Combobox và chọn [F1]: Mở màn hình </w:t>
            </w:r>
            <w:r w:rsidRPr="00C902D4">
              <w:rPr>
                <w:rFonts w:ascii="Arial" w:hAnsi="Arial" w:cs="Arial"/>
                <w:sz w:val="20"/>
                <w:lang w:eastAsia="ja-JP"/>
              </w:rPr>
              <w:t>Sơ đồ tổ chức</w:t>
            </w:r>
            <w:r w:rsidRPr="00C902D4">
              <w:rPr>
                <w:rFonts w:ascii="Arial" w:hAnsi="Arial" w:cs="Arial"/>
                <w:color w:val="000000"/>
                <w:sz w:val="20"/>
              </w:rPr>
              <w:t xml:space="preserve"> và cho phép chọn hoặc thêm mới thông tin trong </w:t>
            </w:r>
            <w:r w:rsidRPr="00C902D4">
              <w:rPr>
                <w:rFonts w:ascii="Arial" w:hAnsi="Arial" w:cs="Arial"/>
                <w:sz w:val="20"/>
                <w:lang w:eastAsia="ja-JP"/>
              </w:rPr>
              <w:t>Sơ đồ tổ chức</w:t>
            </w:r>
            <w:r w:rsidRPr="00C902D4">
              <w:rPr>
                <w:rFonts w:ascii="Arial" w:hAnsi="Arial" w:cs="Arial"/>
                <w:color w:val="000000"/>
                <w:sz w:val="20"/>
              </w:rPr>
              <w:t>.</w:t>
            </w:r>
          </w:p>
          <w:p w14:paraId="7C0F420E"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7066074C"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0B5FB803" w14:textId="77777777" w:rsidTr="004F5ABB">
        <w:trPr>
          <w:trHeight w:val="1335"/>
        </w:trPr>
        <w:tc>
          <w:tcPr>
            <w:tcW w:w="0" w:type="auto"/>
            <w:shd w:val="clear" w:color="auto" w:fill="auto"/>
            <w:vAlign w:val="center"/>
          </w:tcPr>
          <w:p w14:paraId="5C6E056A" w14:textId="668B6F36" w:rsidR="00562BF0" w:rsidRPr="00C902D4" w:rsidRDefault="00794E09" w:rsidP="00AF7805">
            <w:pPr>
              <w:spacing w:line="360" w:lineRule="auto"/>
              <w:rPr>
                <w:rFonts w:ascii="Arial" w:hAnsi="Arial" w:cs="Arial"/>
                <w:b/>
                <w:sz w:val="20"/>
                <w:lang w:eastAsia="ja-JP"/>
              </w:rPr>
            </w:pPr>
            <w:r w:rsidRPr="00C902D4">
              <w:rPr>
                <w:rFonts w:ascii="Arial" w:hAnsi="Arial" w:cs="Arial"/>
                <w:b/>
                <w:sz w:val="20"/>
                <w:lang w:eastAsia="ja-JP"/>
              </w:rPr>
              <w:t>2</w:t>
            </w:r>
          </w:p>
        </w:tc>
        <w:tc>
          <w:tcPr>
            <w:tcW w:w="0" w:type="auto"/>
            <w:shd w:val="clear" w:color="auto" w:fill="auto"/>
            <w:vAlign w:val="center"/>
          </w:tcPr>
          <w:p w14:paraId="03D2955E"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Ngày áp dụng</w:t>
            </w:r>
          </w:p>
        </w:tc>
        <w:tc>
          <w:tcPr>
            <w:tcW w:w="0" w:type="auto"/>
            <w:shd w:val="clear" w:color="auto" w:fill="auto"/>
            <w:vAlign w:val="center"/>
          </w:tcPr>
          <w:p w14:paraId="40B8F32B"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Ngày tháng</w:t>
            </w:r>
          </w:p>
        </w:tc>
        <w:tc>
          <w:tcPr>
            <w:tcW w:w="0" w:type="auto"/>
            <w:shd w:val="clear" w:color="auto" w:fill="auto"/>
            <w:vAlign w:val="center"/>
          </w:tcPr>
          <w:p w14:paraId="12557F0F" w14:textId="77777777" w:rsidR="00562BF0" w:rsidRPr="00C902D4" w:rsidRDefault="00562BF0" w:rsidP="00AF7805">
            <w:pPr>
              <w:spacing w:line="360" w:lineRule="auto"/>
              <w:rPr>
                <w:rFonts w:ascii="Arial" w:hAnsi="Arial" w:cs="Arial"/>
                <w:sz w:val="20"/>
              </w:rPr>
            </w:pPr>
            <w:r w:rsidRPr="00C902D4">
              <w:rPr>
                <w:rFonts w:ascii="Arial" w:hAnsi="Arial" w:cs="Arial"/>
                <w:sz w:val="20"/>
              </w:rPr>
              <w:t>10</w:t>
            </w:r>
          </w:p>
        </w:tc>
        <w:tc>
          <w:tcPr>
            <w:tcW w:w="0" w:type="auto"/>
            <w:shd w:val="clear" w:color="auto" w:fill="auto"/>
            <w:vAlign w:val="center"/>
          </w:tcPr>
          <w:p w14:paraId="74F80C08"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AF287D7"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75522389"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B2A3647"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Ngày áp dụng ban ghi MTCV</w:t>
            </w:r>
          </w:p>
        </w:tc>
        <w:tc>
          <w:tcPr>
            <w:tcW w:w="0" w:type="auto"/>
            <w:shd w:val="clear" w:color="auto" w:fill="auto"/>
            <w:vAlign w:val="center"/>
          </w:tcPr>
          <w:p w14:paraId="4D713735"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Dd/mm/yyyy</w:t>
            </w:r>
          </w:p>
        </w:tc>
      </w:tr>
      <w:tr w:rsidR="00562BF0" w:rsidRPr="00C902D4" w14:paraId="36151A17" w14:textId="77777777" w:rsidTr="004F5ABB">
        <w:trPr>
          <w:trHeight w:val="50"/>
        </w:trPr>
        <w:tc>
          <w:tcPr>
            <w:tcW w:w="0" w:type="auto"/>
            <w:shd w:val="clear" w:color="auto" w:fill="auto"/>
            <w:vAlign w:val="center"/>
          </w:tcPr>
          <w:p w14:paraId="7222F0B3" w14:textId="59FB34AD" w:rsidR="00562BF0" w:rsidRPr="00C902D4" w:rsidRDefault="00794E09" w:rsidP="00AF7805">
            <w:pPr>
              <w:spacing w:line="360" w:lineRule="auto"/>
              <w:rPr>
                <w:rFonts w:ascii="Arial" w:hAnsi="Arial" w:cs="Arial"/>
                <w:b/>
                <w:sz w:val="20"/>
                <w:lang w:eastAsia="ja-JP"/>
              </w:rPr>
            </w:pPr>
            <w:r w:rsidRPr="00C902D4">
              <w:rPr>
                <w:rFonts w:ascii="Arial" w:hAnsi="Arial" w:cs="Arial"/>
                <w:b/>
                <w:sz w:val="20"/>
                <w:lang w:eastAsia="ja-JP"/>
              </w:rPr>
              <w:t>3</w:t>
            </w:r>
          </w:p>
        </w:tc>
        <w:tc>
          <w:tcPr>
            <w:tcW w:w="0" w:type="auto"/>
            <w:shd w:val="clear" w:color="auto" w:fill="auto"/>
            <w:vAlign w:val="center"/>
          </w:tcPr>
          <w:p w14:paraId="41790A46"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Ngạch nghề nghiệp</w:t>
            </w:r>
          </w:p>
        </w:tc>
        <w:tc>
          <w:tcPr>
            <w:tcW w:w="0" w:type="auto"/>
            <w:shd w:val="clear" w:color="auto" w:fill="auto"/>
            <w:vAlign w:val="center"/>
          </w:tcPr>
          <w:p w14:paraId="5B8BF406"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231D66CB"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39FD40B4"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3A813C1" w14:textId="77777777" w:rsidR="00562BF0" w:rsidRPr="00C902D4" w:rsidRDefault="00562BF0" w:rsidP="00AF7805">
            <w:pPr>
              <w:spacing w:line="360" w:lineRule="auto"/>
              <w:rPr>
                <w:rFonts w:ascii="Arial" w:hAnsi="Arial" w:cs="Arial"/>
                <w:sz w:val="20"/>
                <w:lang w:eastAsia="ja-JP"/>
              </w:rPr>
            </w:pPr>
            <w:r w:rsidRPr="00C902D4">
              <w:rPr>
                <w:rFonts w:ascii="Arial" w:hAnsi="Arial" w:cs="Arial"/>
                <w:color w:val="000000"/>
                <w:sz w:val="20"/>
              </w:rPr>
              <w:t>Danh mục ngạch nghề nghiệp</w:t>
            </w:r>
          </w:p>
        </w:tc>
        <w:tc>
          <w:tcPr>
            <w:tcW w:w="0" w:type="auto"/>
            <w:shd w:val="clear" w:color="auto" w:fill="auto"/>
            <w:vAlign w:val="center"/>
          </w:tcPr>
          <w:p w14:paraId="220AAF3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0EF01A70"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color w:val="000000"/>
                <w:sz w:val="20"/>
              </w:rPr>
              <w:lastRenderedPageBreak/>
              <w:t>Danh mục ngạch nghề nghiệp</w:t>
            </w:r>
          </w:p>
          <w:p w14:paraId="2C32E52C"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Người dùng cũng có thể click vào Combobox và chọn [F1]: Mở màn hình Danh mục ngạch nghề nghiệp và cho phép chọn hoặc thêm mới thông tin trong Danh mục ngạch nghề nghiệp.</w:t>
            </w:r>
          </w:p>
          <w:p w14:paraId="378EA273"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75FAEAF8"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lastRenderedPageBreak/>
              <w:t>Combobox</w:t>
            </w:r>
          </w:p>
        </w:tc>
      </w:tr>
      <w:tr w:rsidR="00562BF0" w:rsidRPr="00C902D4" w14:paraId="0FC11D85" w14:textId="77777777" w:rsidTr="004F5ABB">
        <w:trPr>
          <w:trHeight w:val="50"/>
        </w:trPr>
        <w:tc>
          <w:tcPr>
            <w:tcW w:w="0" w:type="auto"/>
            <w:shd w:val="clear" w:color="auto" w:fill="auto"/>
            <w:vAlign w:val="center"/>
          </w:tcPr>
          <w:p w14:paraId="6296B0B5" w14:textId="40D7AA9F" w:rsidR="00562BF0" w:rsidRPr="00C902D4" w:rsidRDefault="00794E09" w:rsidP="00AF7805">
            <w:pPr>
              <w:spacing w:line="360" w:lineRule="auto"/>
              <w:rPr>
                <w:rFonts w:ascii="Arial" w:hAnsi="Arial" w:cs="Arial"/>
                <w:b/>
                <w:sz w:val="20"/>
                <w:lang w:eastAsia="ja-JP"/>
              </w:rPr>
            </w:pPr>
            <w:r w:rsidRPr="00C902D4">
              <w:rPr>
                <w:rFonts w:ascii="Arial" w:hAnsi="Arial" w:cs="Arial"/>
                <w:b/>
                <w:sz w:val="20"/>
                <w:lang w:eastAsia="ja-JP"/>
              </w:rPr>
              <w:t>4</w:t>
            </w:r>
          </w:p>
        </w:tc>
        <w:tc>
          <w:tcPr>
            <w:tcW w:w="0" w:type="auto"/>
            <w:shd w:val="clear" w:color="auto" w:fill="auto"/>
            <w:vAlign w:val="center"/>
          </w:tcPr>
          <w:p w14:paraId="4A05ED1D"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Chức danh</w:t>
            </w:r>
          </w:p>
        </w:tc>
        <w:tc>
          <w:tcPr>
            <w:tcW w:w="0" w:type="auto"/>
            <w:shd w:val="clear" w:color="auto" w:fill="auto"/>
            <w:vAlign w:val="center"/>
          </w:tcPr>
          <w:p w14:paraId="606657D0"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51439E14"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2A14451A"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6ABB622" w14:textId="77777777" w:rsidR="00562BF0" w:rsidRPr="00C902D4" w:rsidRDefault="00562BF0" w:rsidP="00AF7805">
            <w:pPr>
              <w:spacing w:line="360" w:lineRule="auto"/>
              <w:rPr>
                <w:rFonts w:ascii="Arial" w:hAnsi="Arial" w:cs="Arial"/>
                <w:sz w:val="20"/>
                <w:lang w:eastAsia="ja-JP"/>
              </w:rPr>
            </w:pPr>
            <w:r w:rsidRPr="00C902D4">
              <w:rPr>
                <w:rFonts w:ascii="Arial" w:hAnsi="Arial" w:cs="Arial"/>
                <w:color w:val="000000"/>
                <w:sz w:val="20"/>
              </w:rPr>
              <w:t>Danh mục ngạch nghề nghiệp</w:t>
            </w:r>
          </w:p>
        </w:tc>
        <w:tc>
          <w:tcPr>
            <w:tcW w:w="0" w:type="auto"/>
            <w:shd w:val="clear" w:color="auto" w:fill="auto"/>
            <w:vAlign w:val="center"/>
          </w:tcPr>
          <w:p w14:paraId="64771F53"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48F99F59"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Hiển thị chức danh theo ngạch nghề nghiệp để người dùng chọn</w:t>
            </w:r>
          </w:p>
        </w:tc>
        <w:tc>
          <w:tcPr>
            <w:tcW w:w="0" w:type="auto"/>
            <w:shd w:val="clear" w:color="auto" w:fill="auto"/>
            <w:vAlign w:val="center"/>
          </w:tcPr>
          <w:p w14:paraId="2B62FE43"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bl>
    <w:p w14:paraId="7E962E3C" w14:textId="77777777" w:rsidR="00562BF0" w:rsidRPr="00C902D4" w:rsidRDefault="00562BF0" w:rsidP="00AF7805">
      <w:pPr>
        <w:spacing w:line="360" w:lineRule="auto"/>
        <w:jc w:val="both"/>
        <w:rPr>
          <w:rFonts w:ascii="Arial" w:hAnsi="Arial" w:cs="Arial"/>
          <w:sz w:val="20"/>
        </w:rPr>
        <w:sectPr w:rsidR="00562BF0" w:rsidRPr="00C902D4" w:rsidSect="002B53D6">
          <w:pgSz w:w="11909" w:h="16834" w:code="9"/>
          <w:pgMar w:top="1134" w:right="1134" w:bottom="1134" w:left="1701" w:header="567" w:footer="567" w:gutter="0"/>
          <w:pgNumType w:start="44"/>
          <w:cols w:space="720"/>
          <w:titlePg/>
          <w:docGrid w:linePitch="360"/>
        </w:sectPr>
      </w:pPr>
    </w:p>
    <w:p w14:paraId="6278B978" w14:textId="77777777" w:rsidR="00562BF0" w:rsidRPr="00C902D4" w:rsidRDefault="00562BF0" w:rsidP="00AF7805">
      <w:pPr>
        <w:spacing w:line="360" w:lineRule="auto"/>
        <w:jc w:val="both"/>
        <w:rPr>
          <w:rFonts w:ascii="Arial" w:hAnsi="Arial" w:cs="Arial"/>
          <w:sz w:val="20"/>
        </w:rPr>
        <w:sectPr w:rsidR="00562BF0"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4C700C3B"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19"/>
        <w:gridCol w:w="7178"/>
      </w:tblGrid>
      <w:tr w:rsidR="00562BF0" w:rsidRPr="00C902D4" w14:paraId="2873B8A4"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19212E5"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BEB9E67"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928ACA2"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Mô tả</w:t>
            </w:r>
          </w:p>
        </w:tc>
      </w:tr>
      <w:tr w:rsidR="00562BF0" w:rsidRPr="00C902D4" w14:paraId="47C7C1D3"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A7F33BB"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F08A0F"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ED6ED7" w14:textId="77777777" w:rsidR="00562BF0" w:rsidRPr="00C902D4" w:rsidRDefault="00562BF0"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59C1FEA7"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25330A0"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4C7D2970"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78AB9A2F"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A46EE83"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E391818" w14:textId="77777777" w:rsidR="00562BF0" w:rsidRPr="00C902D4" w:rsidRDefault="00562BF0"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2F5E17E7"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562BF0" w:rsidRPr="00C902D4" w14:paraId="2F854BB0"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5638B60"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66E6C5E7"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E431B90"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562BF0" w:rsidRPr="00C902D4" w14:paraId="3BD2071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7B579C1"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780C9A48"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1687ACB4"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Người dùng sử dụng chức năng này để đưa dữ liệu trong file mẫu đã nhập vào hệ thống:</w:t>
            </w:r>
          </w:p>
          <w:p w14:paraId="6DF92245"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rPr>
              <w:t>Nhập không đúng file định dạng: Hệ thống sẽ thông báo “Nhập file không đúng định dạng”</w:t>
            </w:r>
          </w:p>
          <w:p w14:paraId="09A4A9B4"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rPr>
              <w:t>Nhập thành công: Thông tin phải được hiển thị ngay sang bảng liệt kê bên phải. Và có thông báo “Nhập thành công” ở phía dưới góc phải màn hình.</w:t>
            </w:r>
          </w:p>
          <w:p w14:paraId="0D0F22F4"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rPr>
              <w:t>Khi nhập thông tin sai thì hệ thống sẽ thông báo “Nhập không thành công”. Và trả ra cho người dùng biết thông tin dòng nào không nhập được.</w:t>
            </w:r>
          </w:p>
          <w:p w14:paraId="18BCA5D6"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rPr>
              <w:t>Thông tin đã tồn tại trong CSDL mà có cả trong file thì hệ thống sẽ thực hiện ghi đè (Update thông tin)</w:t>
            </w:r>
          </w:p>
          <w:p w14:paraId="1832C941"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rPr>
              <w:lastRenderedPageBreak/>
              <w:t xml:space="preserve">Thông tin đã tồn tại trong CSDL mà không có trong file thì hệ thống sẽ vẫn giữ nguyên. </w:t>
            </w:r>
          </w:p>
          <w:p w14:paraId="6F5F732A" w14:textId="77777777" w:rsidR="00562BF0" w:rsidRPr="00C902D4" w:rsidRDefault="00562BF0" w:rsidP="00AF7805">
            <w:pPr>
              <w:spacing w:line="360" w:lineRule="auto"/>
              <w:rPr>
                <w:rFonts w:ascii="Arial" w:hAnsi="Arial" w:cs="Arial"/>
                <w:sz w:val="20"/>
                <w:lang w:val="vi-VN"/>
              </w:rPr>
            </w:pPr>
            <w:r w:rsidRPr="00C902D4">
              <w:rPr>
                <w:rFonts w:ascii="Arial" w:hAnsi="Arial" w:cs="Arial"/>
                <w:bCs/>
                <w:color w:val="000000"/>
                <w:sz w:val="20"/>
                <w:lang w:val="vi-VN" w:eastAsia="ja-JP"/>
              </w:rPr>
              <w:t>Thông tin chưa tồn tại trong CSDL thì thực hiện thêm mới vào CSDL.</w:t>
            </w:r>
          </w:p>
        </w:tc>
      </w:tr>
      <w:tr w:rsidR="00562BF0" w:rsidRPr="00C902D4" w14:paraId="526366B6"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3661E47"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lastRenderedPageBreak/>
              <w:t>4</w:t>
            </w:r>
          </w:p>
        </w:tc>
        <w:tc>
          <w:tcPr>
            <w:tcW w:w="0" w:type="auto"/>
            <w:tcBorders>
              <w:top w:val="single" w:sz="4" w:space="0" w:color="000000"/>
              <w:left w:val="single" w:sz="4" w:space="0" w:color="000000"/>
              <w:bottom w:val="single" w:sz="4" w:space="0" w:color="000000"/>
              <w:right w:val="single" w:sz="4" w:space="0" w:color="000000"/>
            </w:tcBorders>
            <w:vAlign w:val="center"/>
          </w:tcPr>
          <w:p w14:paraId="7FA42A02"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Tải và in </w:t>
            </w:r>
          </w:p>
        </w:tc>
        <w:tc>
          <w:tcPr>
            <w:tcW w:w="0" w:type="auto"/>
            <w:tcBorders>
              <w:top w:val="single" w:sz="4" w:space="0" w:color="000000"/>
              <w:left w:val="single" w:sz="4" w:space="0" w:color="000000"/>
              <w:bottom w:val="single" w:sz="4" w:space="0" w:color="000000"/>
              <w:right w:val="single" w:sz="4" w:space="0" w:color="000000"/>
            </w:tcBorders>
            <w:vAlign w:val="center"/>
          </w:tcPr>
          <w:p w14:paraId="57EC92F9"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 xml:space="preserve">Người dùng hiển thị chức năng này để chọn 1 bản ghi mô tả công việc và in ra file excel theo mẫu Mô tả công việc </w:t>
            </w:r>
          </w:p>
          <w:p w14:paraId="29CF4B3A" w14:textId="77777777" w:rsidR="00562BF0" w:rsidRPr="00C902D4" w:rsidRDefault="00562BF0" w:rsidP="00AF7805">
            <w:pPr>
              <w:spacing w:line="360" w:lineRule="auto"/>
              <w:rPr>
                <w:rFonts w:ascii="Arial" w:hAnsi="Arial" w:cs="Arial"/>
                <w:sz w:val="20"/>
              </w:rPr>
            </w:pPr>
            <w:r w:rsidRPr="00C902D4">
              <w:rPr>
                <w:rFonts w:ascii="Arial" w:hAnsi="Arial" w:cs="Arial"/>
                <w:sz w:val="20"/>
              </w:rPr>
              <w:object w:dxaOrig="1516" w:dyaOrig="987" w14:anchorId="6F1C87EC">
                <v:shape id="_x0000_i2547" type="#_x0000_t75" style="width:76pt;height:49pt" o:ole="">
                  <v:imagedata r:id="rId57" o:title=""/>
                </v:shape>
                <o:OLEObject Type="Embed" ProgID="Excel.Sheet.12" ShapeID="_x0000_i2547" DrawAspect="Icon" ObjectID="_1574283824" r:id="rId61"/>
              </w:object>
            </w:r>
          </w:p>
          <w:p w14:paraId="1085B1B6"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Phần in mục III không hiển thị được dạng động theo kiểu view nên chỉ cần hiển thị vị trí: Tên phòng ban ở trên và tên các vị trí trong Phòng ban (vị trí đang mô tả công việc hiên thị ở đầu). Ví dụ:</w:t>
            </w:r>
          </w:p>
          <w:p w14:paraId="73FF4B16"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Ban Nhân sự</w:t>
            </w:r>
          </w:p>
          <w:p w14:paraId="23F07F22" w14:textId="77777777" w:rsidR="00562BF0" w:rsidRPr="00C902D4" w:rsidRDefault="00562BF0"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Trưởng ban NS</w:t>
            </w:r>
          </w:p>
          <w:p w14:paraId="5C4A03CE" w14:textId="77777777" w:rsidR="00562BF0" w:rsidRPr="00C902D4" w:rsidRDefault="00562BF0"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CV NS</w:t>
            </w:r>
          </w:p>
          <w:p w14:paraId="1E80E87B"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sz w:val="20"/>
                <w:szCs w:val="20"/>
                <w:lang w:val="en-US"/>
              </w:rPr>
              <w:t>CV tuyển dụng</w:t>
            </w:r>
          </w:p>
        </w:tc>
      </w:tr>
      <w:tr w:rsidR="00562BF0" w:rsidRPr="00C902D4" w14:paraId="63EDC63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A683E84"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5</w:t>
            </w:r>
          </w:p>
        </w:tc>
        <w:tc>
          <w:tcPr>
            <w:tcW w:w="0" w:type="auto"/>
            <w:tcBorders>
              <w:top w:val="single" w:sz="4" w:space="0" w:color="000000"/>
              <w:left w:val="single" w:sz="4" w:space="0" w:color="000000"/>
              <w:bottom w:val="single" w:sz="4" w:space="0" w:color="000000"/>
              <w:right w:val="single" w:sz="4" w:space="0" w:color="000000"/>
            </w:tcBorders>
            <w:vAlign w:val="center"/>
          </w:tcPr>
          <w:p w14:paraId="1C332519" w14:textId="77777777" w:rsidR="00562BF0" w:rsidRPr="00C902D4" w:rsidRDefault="00562BF0" w:rsidP="00AF7805">
            <w:pPr>
              <w:spacing w:line="360" w:lineRule="auto"/>
              <w:rPr>
                <w:rFonts w:ascii="Arial" w:hAnsi="Arial" w:cs="Arial"/>
                <w:b/>
                <w:sz w:val="20"/>
              </w:rPr>
            </w:pPr>
            <w:r w:rsidRPr="00C902D4">
              <w:rPr>
                <w:rFonts w:ascii="Arial" w:hAnsi="Arial" w:cs="Arial"/>
                <w:b/>
                <w:bCs/>
                <w:color w:val="000000"/>
                <w:sz w:val="20"/>
                <w:lang w:val="vi-VN" w:eastAsia="ja-JP"/>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7122ED12" w14:textId="77777777" w:rsidR="00562BF0" w:rsidRPr="00C902D4" w:rsidRDefault="00562BF0" w:rsidP="00AF7805">
            <w:pPr>
              <w:spacing w:line="360" w:lineRule="auto"/>
              <w:rPr>
                <w:rFonts w:ascii="Arial" w:hAnsi="Arial" w:cs="Arial"/>
                <w:sz w:val="20"/>
                <w:lang w:val="vi-VN"/>
              </w:rPr>
            </w:pPr>
            <w:r w:rsidRPr="00C902D4">
              <w:rPr>
                <w:rFonts w:ascii="Arial" w:hAnsi="Arial" w:cs="Arial"/>
                <w:bCs/>
                <w:color w:val="000000"/>
                <w:sz w:val="20"/>
                <w:lang w:val="vi-VN" w:eastAsia="ja-JP"/>
              </w:rPr>
              <w:t>Người dùng sử dụng chức năng này để "Xóa" một chức danh thiết lập cho đơn vị. Chỉ được xóa bản ghi khi chưa sửa dụng ở form: Đề xuất tuyển dụng, Kế hoạch tuyển dụng chi tiết</w:t>
            </w:r>
          </w:p>
        </w:tc>
      </w:tr>
      <w:tr w:rsidR="00562BF0" w:rsidRPr="00C902D4" w14:paraId="21FF25B7"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3D95357" w14:textId="77777777" w:rsidR="00562BF0" w:rsidRPr="00C902D4" w:rsidRDefault="00562BF0"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6</w:t>
            </w:r>
          </w:p>
        </w:tc>
        <w:tc>
          <w:tcPr>
            <w:tcW w:w="0" w:type="auto"/>
            <w:tcBorders>
              <w:top w:val="single" w:sz="4" w:space="0" w:color="000000"/>
              <w:left w:val="single" w:sz="4" w:space="0" w:color="000000"/>
              <w:bottom w:val="single" w:sz="4" w:space="0" w:color="000000"/>
              <w:right w:val="single" w:sz="4" w:space="0" w:color="000000"/>
            </w:tcBorders>
            <w:vAlign w:val="center"/>
          </w:tcPr>
          <w:p w14:paraId="335F0F04" w14:textId="77777777" w:rsidR="00562BF0" w:rsidRPr="00C902D4" w:rsidRDefault="00562BF0" w:rsidP="00AF7805">
            <w:pPr>
              <w:spacing w:line="360" w:lineRule="auto"/>
              <w:rPr>
                <w:rFonts w:ascii="Arial" w:hAnsi="Arial" w:cs="Arial"/>
                <w:b/>
                <w:bCs/>
                <w:color w:val="000000"/>
                <w:sz w:val="20"/>
                <w:lang w:val="vi-VN" w:eastAsia="ja-JP"/>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0CFE132"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sz w:val="20"/>
                <w:lang w:val="vi-VN"/>
              </w:rPr>
              <w:t>Người dùng sử dụng chức năng này để xuất file excel danh mục vị trí chức danh đã khai báo trong hệ thống.</w:t>
            </w:r>
          </w:p>
        </w:tc>
      </w:tr>
    </w:tbl>
    <w:p w14:paraId="54569C32"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19B30548" w14:textId="77777777" w:rsidR="00562BF0" w:rsidRPr="00C902D4" w:rsidRDefault="00562BF0" w:rsidP="00AF7805">
      <w:pPr>
        <w:spacing w:line="360" w:lineRule="auto"/>
        <w:rPr>
          <w:rFonts w:ascii="Arial" w:hAnsi="Arial" w:cs="Arial"/>
          <w:snapToGrid w:val="0"/>
          <w:color w:val="000000"/>
          <w:w w:val="0"/>
          <w:sz w:val="20"/>
          <w:u w:color="000000"/>
          <w:bdr w:val="none" w:sz="0" w:space="0" w:color="000000"/>
          <w:shd w:val="clear" w:color="000000" w:fill="000000"/>
          <w:lang w:val="x-none" w:eastAsia="x-none" w:bidi="x-none"/>
        </w:rPr>
      </w:pPr>
      <w:r w:rsidRPr="00C902D4">
        <w:rPr>
          <w:rFonts w:ascii="Arial" w:hAnsi="Arial" w:cs="Arial"/>
          <w:noProof/>
          <w:snapToGrid w:val="0"/>
          <w:color w:val="000000"/>
          <w:w w:val="0"/>
          <w:sz w:val="20"/>
          <w:u w:color="000000"/>
          <w:bdr w:val="none" w:sz="0" w:space="0" w:color="000000"/>
          <w:shd w:val="clear" w:color="000000" w:fill="000000"/>
          <w:lang w:eastAsia="ja-JP"/>
        </w:rPr>
        <w:lastRenderedPageBreak/>
        <w:drawing>
          <wp:inline distT="0" distB="0" distL="0" distR="0" wp14:anchorId="42B16B11" wp14:editId="2B6547CB">
            <wp:extent cx="6035040" cy="2495257"/>
            <wp:effectExtent l="0" t="0" r="3810" b="635"/>
            <wp:docPr id="130" name="Picture 130" descr="C:\Users\Admin\AppData\Local\Temp\fla7A4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descr="C:\Users\Admin\AppData\Local\Temp\fla7A44.tmp\Snapsho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35040" cy="2495257"/>
                    </a:xfrm>
                    <a:prstGeom prst="rect">
                      <a:avLst/>
                    </a:prstGeom>
                    <a:noFill/>
                    <a:ln>
                      <a:noFill/>
                    </a:ln>
                  </pic:spPr>
                </pic:pic>
              </a:graphicData>
            </a:graphic>
          </wp:inline>
        </w:drawing>
      </w:r>
    </w:p>
    <w:p w14:paraId="752C2602" w14:textId="28B41BE5" w:rsidR="00552D20" w:rsidRPr="00C902D4" w:rsidRDefault="00552D20" w:rsidP="00AF7805">
      <w:pPr>
        <w:pStyle w:val="Heading4"/>
        <w:spacing w:line="360" w:lineRule="auto"/>
        <w:rPr>
          <w:rFonts w:ascii="Arial" w:hAnsi="Arial" w:cs="Arial"/>
          <w:sz w:val="20"/>
          <w:szCs w:val="20"/>
        </w:rPr>
      </w:pPr>
      <w:bookmarkStart w:id="81" w:name="_Toc500541183"/>
      <w:r w:rsidRPr="00C902D4">
        <w:rPr>
          <w:rFonts w:ascii="Arial" w:hAnsi="Arial" w:cs="Arial"/>
          <w:sz w:val="20"/>
          <w:szCs w:val="20"/>
        </w:rPr>
        <w:t>Hệ thống năng lực</w:t>
      </w:r>
      <w:bookmarkEnd w:id="81"/>
    </w:p>
    <w:p w14:paraId="75FDD100" w14:textId="5837F12D"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82" w:name="_Toc500541184"/>
      <w:r w:rsidRPr="00C902D4">
        <w:rPr>
          <w:rFonts w:ascii="Arial" w:hAnsi="Arial" w:cs="Arial"/>
          <w:sz w:val="20"/>
          <w:szCs w:val="20"/>
        </w:rPr>
        <w:t>Danh mục nhóm năng lực</w:t>
      </w:r>
      <w:bookmarkEnd w:id="82"/>
    </w:p>
    <w:p w14:paraId="2547E5F0"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24CE21B"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720541DC" wp14:editId="4EBC79AA">
            <wp:extent cx="4883401" cy="113670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83401" cy="1136708"/>
                    </a:xfrm>
                    <a:prstGeom prst="rect">
                      <a:avLst/>
                    </a:prstGeom>
                  </pic:spPr>
                </pic:pic>
              </a:graphicData>
            </a:graphic>
          </wp:inline>
        </w:drawing>
      </w:r>
    </w:p>
    <w:p w14:paraId="6A8B0F4E"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3D719F2"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E0B475C"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Khai báo các nhóm năng lực sử dụng trong hệ thống</w:t>
      </w:r>
    </w:p>
    <w:p w14:paraId="31BD6439"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9BAA357"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nhóm năng lực</w:t>
      </w:r>
    </w:p>
    <w:p w14:paraId="18192922"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84BBFB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danh mục nhóm năng lực.</w:t>
      </w:r>
    </w:p>
    <w:p w14:paraId="2D078CF4"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Nhóm năng lực khai báo thành công sẽ hiển thị ở chức năng “Danh mục năng lực” để gán năng lực mức năng lực cho từng năng lực.</w:t>
      </w:r>
    </w:p>
    <w:p w14:paraId="15B73792"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Chọn, Xóa, Xuất Excel các chức năng hoạt động được mô tả ở dưới</w:t>
      </w:r>
    </w:p>
    <w:p w14:paraId="30DBA818"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87"/>
        <w:gridCol w:w="789"/>
        <w:gridCol w:w="684"/>
        <w:gridCol w:w="833"/>
        <w:gridCol w:w="1025"/>
        <w:gridCol w:w="838"/>
        <w:gridCol w:w="2060"/>
        <w:gridCol w:w="1154"/>
      </w:tblGrid>
      <w:tr w:rsidR="006D1A7D" w:rsidRPr="00C902D4" w14:paraId="6DC60248" w14:textId="77777777" w:rsidTr="00323FEF">
        <w:trPr>
          <w:trHeight w:val="1005"/>
          <w:tblHeader/>
        </w:trPr>
        <w:tc>
          <w:tcPr>
            <w:tcW w:w="0" w:type="auto"/>
            <w:shd w:val="clear" w:color="auto" w:fill="auto"/>
            <w:vAlign w:val="center"/>
            <w:hideMark/>
          </w:tcPr>
          <w:p w14:paraId="75CC6234"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CE05BA7"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0628EBC4"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6AE9665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1708E56A"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4B55CF13"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35F5F541"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37CE80E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0834D46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D1A7D" w:rsidRPr="00C902D4" w14:paraId="336C683F" w14:textId="77777777" w:rsidTr="00323FEF">
        <w:trPr>
          <w:trHeight w:val="1335"/>
        </w:trPr>
        <w:tc>
          <w:tcPr>
            <w:tcW w:w="0" w:type="auto"/>
            <w:shd w:val="clear" w:color="auto" w:fill="auto"/>
            <w:vAlign w:val="center"/>
          </w:tcPr>
          <w:p w14:paraId="60527632" w14:textId="77777777" w:rsidR="006D1A7D" w:rsidRPr="00C902D4" w:rsidRDefault="006D1A7D" w:rsidP="00AF7805">
            <w:pPr>
              <w:keepLines/>
              <w:spacing w:line="360" w:lineRule="auto"/>
              <w:contextualSpacing/>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568D4789"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 xml:space="preserve">Mã nhóm năng lực </w:t>
            </w:r>
          </w:p>
        </w:tc>
        <w:tc>
          <w:tcPr>
            <w:tcW w:w="0" w:type="auto"/>
            <w:shd w:val="clear" w:color="auto" w:fill="auto"/>
            <w:vAlign w:val="center"/>
          </w:tcPr>
          <w:p w14:paraId="04FE37C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7AE7B13" w14:textId="408619B9" w:rsidR="006D1A7D" w:rsidRPr="00C902D4" w:rsidRDefault="00C73A36"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6BB4611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01FCA8DD"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54E6D81D"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72D6E0AE"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Ký hiệu của mã nhóm năng lực</w:t>
            </w:r>
          </w:p>
          <w:p w14:paraId="36FDA25C" w14:textId="3778F791" w:rsidR="00FE55A8" w:rsidRPr="00C902D4" w:rsidRDefault="00FE55A8" w:rsidP="00AF7805">
            <w:pPr>
              <w:spacing w:line="360" w:lineRule="auto"/>
              <w:jc w:val="both"/>
              <w:rPr>
                <w:rFonts w:ascii="Arial" w:hAnsi="Arial" w:cs="Arial"/>
                <w:color w:val="000000"/>
                <w:sz w:val="20"/>
              </w:rPr>
            </w:pPr>
            <w:r w:rsidRPr="00C902D4">
              <w:rPr>
                <w:rFonts w:ascii="Arial" w:hAnsi="Arial" w:cs="Arial"/>
                <w:color w:val="000000"/>
                <w:sz w:val="20"/>
              </w:rPr>
              <w:t>Không được trùng mã</w:t>
            </w:r>
          </w:p>
        </w:tc>
        <w:tc>
          <w:tcPr>
            <w:tcW w:w="0" w:type="auto"/>
            <w:shd w:val="clear" w:color="auto" w:fill="auto"/>
            <w:vAlign w:val="center"/>
          </w:tcPr>
          <w:p w14:paraId="3B4A7B63"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sz w:val="20"/>
              </w:rPr>
              <w:t>Textbox</w:t>
            </w:r>
          </w:p>
        </w:tc>
      </w:tr>
      <w:tr w:rsidR="006D1A7D" w:rsidRPr="00C902D4" w14:paraId="720FC902" w14:textId="77777777" w:rsidTr="00323FEF">
        <w:trPr>
          <w:trHeight w:val="1335"/>
        </w:trPr>
        <w:tc>
          <w:tcPr>
            <w:tcW w:w="0" w:type="auto"/>
            <w:shd w:val="clear" w:color="auto" w:fill="auto"/>
            <w:vAlign w:val="center"/>
          </w:tcPr>
          <w:p w14:paraId="60E80636"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404330D7" w14:textId="77777777" w:rsidR="006D1A7D" w:rsidRPr="00C902D4" w:rsidDel="00F514CF" w:rsidRDefault="006D1A7D" w:rsidP="00AF7805">
            <w:pPr>
              <w:spacing w:line="360" w:lineRule="auto"/>
              <w:jc w:val="both"/>
              <w:rPr>
                <w:rFonts w:ascii="Arial" w:hAnsi="Arial" w:cs="Arial"/>
                <w:color w:val="000000"/>
                <w:sz w:val="20"/>
              </w:rPr>
            </w:pPr>
            <w:r w:rsidRPr="00C902D4">
              <w:rPr>
                <w:rFonts w:ascii="Arial" w:hAnsi="Arial" w:cs="Arial"/>
                <w:color w:val="000000"/>
                <w:sz w:val="20"/>
              </w:rPr>
              <w:t>Tên nhóm năng lực</w:t>
            </w:r>
          </w:p>
        </w:tc>
        <w:tc>
          <w:tcPr>
            <w:tcW w:w="0" w:type="auto"/>
            <w:shd w:val="clear" w:color="auto" w:fill="auto"/>
            <w:vAlign w:val="center"/>
          </w:tcPr>
          <w:p w14:paraId="6CB57F2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9DC9760" w14:textId="4C62E84D" w:rsidR="006D1A7D" w:rsidRPr="00C902D4" w:rsidRDefault="00C73A36"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6EA7F00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3BAF1DB2"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48130C81"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DD39EB6" w14:textId="77777777" w:rsidR="006D1A7D" w:rsidRPr="00C902D4" w:rsidDel="00F514CF" w:rsidRDefault="006D1A7D" w:rsidP="00AF7805">
            <w:pPr>
              <w:spacing w:line="360" w:lineRule="auto"/>
              <w:jc w:val="both"/>
              <w:rPr>
                <w:rFonts w:ascii="Arial" w:hAnsi="Arial" w:cs="Arial"/>
                <w:color w:val="000000"/>
                <w:sz w:val="20"/>
              </w:rPr>
            </w:pPr>
            <w:r w:rsidRPr="00C902D4">
              <w:rPr>
                <w:rFonts w:ascii="Arial" w:hAnsi="Arial" w:cs="Arial"/>
                <w:color w:val="000000"/>
                <w:sz w:val="20"/>
              </w:rPr>
              <w:t>Tên của nhóm năng lực. nhóm năng lực quản lý, chuyên môn, năng lực chung, …</w:t>
            </w:r>
          </w:p>
        </w:tc>
        <w:tc>
          <w:tcPr>
            <w:tcW w:w="0" w:type="auto"/>
            <w:shd w:val="clear" w:color="auto" w:fill="auto"/>
            <w:vAlign w:val="center"/>
          </w:tcPr>
          <w:p w14:paraId="5A7C6A88"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sz w:val="20"/>
              </w:rPr>
              <w:t>Textbox</w:t>
            </w:r>
          </w:p>
        </w:tc>
      </w:tr>
      <w:tr w:rsidR="006D1A7D" w:rsidRPr="00C902D4" w14:paraId="6D08B8CE" w14:textId="77777777" w:rsidTr="00323FEF">
        <w:trPr>
          <w:trHeight w:val="1335"/>
        </w:trPr>
        <w:tc>
          <w:tcPr>
            <w:tcW w:w="0" w:type="auto"/>
            <w:shd w:val="clear" w:color="auto" w:fill="auto"/>
            <w:vAlign w:val="center"/>
          </w:tcPr>
          <w:p w14:paraId="629F3741"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11179740"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Trạng thái</w:t>
            </w:r>
          </w:p>
        </w:tc>
        <w:tc>
          <w:tcPr>
            <w:tcW w:w="0" w:type="auto"/>
            <w:shd w:val="clear" w:color="auto" w:fill="auto"/>
            <w:vAlign w:val="center"/>
          </w:tcPr>
          <w:p w14:paraId="51123589"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Chọn một</w:t>
            </w:r>
          </w:p>
        </w:tc>
        <w:tc>
          <w:tcPr>
            <w:tcW w:w="0" w:type="auto"/>
            <w:shd w:val="clear" w:color="auto" w:fill="auto"/>
            <w:vAlign w:val="center"/>
          </w:tcPr>
          <w:p w14:paraId="429CA6F4"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EBDC4D9"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1356305"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8247469"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shd w:val="clear" w:color="auto" w:fill="auto"/>
            <w:vAlign w:val="center"/>
          </w:tcPr>
          <w:p w14:paraId="49929F7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 2 trạng thái:</w:t>
            </w:r>
          </w:p>
          <w:p w14:paraId="18FC3801" w14:textId="77777777" w:rsidR="006D1A7D" w:rsidRPr="00C902D4" w:rsidRDefault="006D1A7D" w:rsidP="00AF7805">
            <w:pPr>
              <w:pStyle w:val="ListParagraph"/>
              <w:numPr>
                <w:ilvl w:val="0"/>
                <w:numId w:val="48"/>
              </w:numPr>
              <w:spacing w:after="120" w:line="360" w:lineRule="auto"/>
              <w:jc w:val="both"/>
              <w:rPr>
                <w:rFonts w:cs="Arial"/>
                <w:sz w:val="20"/>
                <w:szCs w:val="20"/>
              </w:rPr>
            </w:pPr>
            <w:r w:rsidRPr="00C902D4">
              <w:rPr>
                <w:rFonts w:cs="Arial"/>
                <w:sz w:val="20"/>
                <w:szCs w:val="20"/>
              </w:rPr>
              <w:t>Áp dụng</w:t>
            </w:r>
          </w:p>
          <w:p w14:paraId="1EFD3271" w14:textId="77777777" w:rsidR="006D1A7D" w:rsidRPr="00C902D4" w:rsidRDefault="006D1A7D" w:rsidP="00AF7805">
            <w:pPr>
              <w:pStyle w:val="ListParagraph"/>
              <w:numPr>
                <w:ilvl w:val="0"/>
                <w:numId w:val="48"/>
              </w:numPr>
              <w:spacing w:after="120" w:line="360" w:lineRule="auto"/>
              <w:jc w:val="both"/>
              <w:rPr>
                <w:rFonts w:cs="Arial"/>
                <w:sz w:val="20"/>
                <w:szCs w:val="20"/>
              </w:rPr>
            </w:pPr>
            <w:r w:rsidRPr="00C902D4">
              <w:rPr>
                <w:rFonts w:cs="Arial"/>
                <w:sz w:val="20"/>
                <w:szCs w:val="20"/>
              </w:rPr>
              <w:t xml:space="preserve">Ngừng áp dụng </w:t>
            </w:r>
          </w:p>
        </w:tc>
        <w:tc>
          <w:tcPr>
            <w:tcW w:w="0" w:type="auto"/>
            <w:shd w:val="clear" w:color="auto" w:fill="auto"/>
            <w:vAlign w:val="center"/>
          </w:tcPr>
          <w:p w14:paraId="7284D5BD"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Drop down list</w:t>
            </w:r>
          </w:p>
        </w:tc>
      </w:tr>
      <w:tr w:rsidR="006D1A7D" w:rsidRPr="00C902D4" w14:paraId="1620C2F3" w14:textId="77777777" w:rsidTr="00323FEF">
        <w:trPr>
          <w:trHeight w:val="1335"/>
        </w:trPr>
        <w:tc>
          <w:tcPr>
            <w:tcW w:w="0" w:type="auto"/>
            <w:shd w:val="clear" w:color="auto" w:fill="auto"/>
            <w:vAlign w:val="center"/>
          </w:tcPr>
          <w:p w14:paraId="02A6AE80"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4F811B1F" w14:textId="4DF95FA3" w:rsidR="006D1A7D" w:rsidRPr="00C902D4" w:rsidRDefault="00FE55A8" w:rsidP="00AF7805">
            <w:pPr>
              <w:pStyle w:val="NoSpacing"/>
              <w:spacing w:before="120" w:after="120"/>
              <w:jc w:val="both"/>
              <w:rPr>
                <w:rFonts w:ascii="Arial" w:hAnsi="Arial" w:cs="Arial"/>
                <w:sz w:val="20"/>
                <w:szCs w:val="20"/>
              </w:rPr>
            </w:pPr>
            <w:r w:rsidRPr="00C902D4">
              <w:rPr>
                <w:rFonts w:ascii="Arial" w:hAnsi="Arial" w:cs="Arial"/>
                <w:sz w:val="20"/>
                <w:szCs w:val="20"/>
              </w:rPr>
              <w:t>Mô tả</w:t>
            </w:r>
          </w:p>
        </w:tc>
        <w:tc>
          <w:tcPr>
            <w:tcW w:w="0" w:type="auto"/>
            <w:shd w:val="clear" w:color="auto" w:fill="auto"/>
            <w:vAlign w:val="center"/>
          </w:tcPr>
          <w:p w14:paraId="26FA5E1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6DF7689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1000</w:t>
            </w:r>
          </w:p>
        </w:tc>
        <w:tc>
          <w:tcPr>
            <w:tcW w:w="0" w:type="auto"/>
            <w:shd w:val="clear" w:color="auto" w:fill="auto"/>
            <w:vAlign w:val="center"/>
          </w:tcPr>
          <w:p w14:paraId="4773A44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3A72C9C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60B4C7A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125BB65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Mô tả thêm</w:t>
            </w:r>
          </w:p>
        </w:tc>
        <w:tc>
          <w:tcPr>
            <w:tcW w:w="0" w:type="auto"/>
            <w:shd w:val="clear" w:color="auto" w:fill="auto"/>
            <w:vAlign w:val="center"/>
          </w:tcPr>
          <w:p w14:paraId="636E362A"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sz w:val="20"/>
              </w:rPr>
              <w:t>Textbox</w:t>
            </w:r>
          </w:p>
        </w:tc>
      </w:tr>
    </w:tbl>
    <w:p w14:paraId="0CDC6B32"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50"/>
          <w:cols w:space="720"/>
          <w:titlePg/>
          <w:docGrid w:linePitch="360"/>
        </w:sectPr>
      </w:pPr>
    </w:p>
    <w:p w14:paraId="7F0907F2"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1882C441"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27"/>
        <w:gridCol w:w="7270"/>
      </w:tblGrid>
      <w:tr w:rsidR="006D1A7D" w:rsidRPr="00C902D4" w14:paraId="461A7BB0"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BAFB652"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EF25748"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20B49C9"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0DE0391C"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107D659" w14:textId="77777777" w:rsidR="006D1A7D" w:rsidRPr="00C902D4" w:rsidRDefault="006D1A7D" w:rsidP="00AF7805">
            <w:pPr>
              <w:pStyle w:val="ListParagraph"/>
              <w:keepLines/>
              <w:numPr>
                <w:ilvl w:val="0"/>
                <w:numId w:val="5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4B6CBC8"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B47B0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6B58CBB9"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DFBB189" w14:textId="77777777" w:rsidR="006D1A7D" w:rsidRPr="00C902D4" w:rsidRDefault="006D1A7D" w:rsidP="00AF7805">
            <w:pPr>
              <w:pStyle w:val="ListParagraph"/>
              <w:keepLines/>
              <w:numPr>
                <w:ilvl w:val="0"/>
                <w:numId w:val="5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D6CC77"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85EB81"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8A87128"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6109D555"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14A1ADC"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22F542DD"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3612E311"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D9DC14B" w14:textId="77777777" w:rsidR="00EA2271" w:rsidRPr="00C902D4" w:rsidRDefault="00EA227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F2A0D9B" w14:textId="780D23F9" w:rsidR="006D1A7D" w:rsidRPr="00C902D4" w:rsidRDefault="00EA227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9B0F13" w:rsidRPr="00C902D4" w14:paraId="0422A97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C45C149" w14:textId="77777777" w:rsidR="009B0F13" w:rsidRPr="00C902D4" w:rsidRDefault="009B0F13" w:rsidP="00AF7805">
            <w:pPr>
              <w:pStyle w:val="ListParagraph"/>
              <w:keepLines/>
              <w:numPr>
                <w:ilvl w:val="0"/>
                <w:numId w:val="5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B14DE38" w14:textId="4A942355" w:rsidR="009B0F13" w:rsidRPr="00C902D4" w:rsidRDefault="009B0F13" w:rsidP="00AF7805">
            <w:pPr>
              <w:spacing w:line="360" w:lineRule="auto"/>
              <w:jc w:val="both"/>
              <w:rPr>
                <w:rFonts w:ascii="Arial" w:hAnsi="Arial" w:cs="Arial"/>
                <w:b/>
                <w:sz w:val="20"/>
              </w:rPr>
            </w:pPr>
            <w:r w:rsidRPr="00C902D4">
              <w:rPr>
                <w:rFonts w:ascii="Arial" w:hAnsi="Arial" w:cs="Arial"/>
                <w:b/>
                <w:color w:val="000000" w:themeColor="text1"/>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2A9DD5E0" w14:textId="301C61F3" w:rsidR="009B0F13" w:rsidRPr="00C902D4" w:rsidRDefault="009B0F13" w:rsidP="00AF7805">
            <w:pPr>
              <w:spacing w:line="360" w:lineRule="auto"/>
              <w:jc w:val="both"/>
              <w:rPr>
                <w:rFonts w:ascii="Arial" w:hAnsi="Arial" w:cs="Arial"/>
                <w:sz w:val="20"/>
              </w:rPr>
            </w:pPr>
            <w:r w:rsidRPr="00C902D4">
              <w:rPr>
                <w:rFonts w:ascii="Arial" w:hAnsi="Arial" w:cs="Arial"/>
                <w:color w:val="000000" w:themeColor="text1"/>
                <w:sz w:val="20"/>
              </w:rPr>
              <w:t>Người dùng chức năng này để chọn thông tin phân loại nhân viên.</w:t>
            </w:r>
          </w:p>
        </w:tc>
      </w:tr>
      <w:tr w:rsidR="009B0F13" w:rsidRPr="00C902D4" w14:paraId="3674829A"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88C5EEF" w14:textId="77777777" w:rsidR="009B0F13" w:rsidRPr="00C902D4" w:rsidRDefault="009B0F13" w:rsidP="00AF7805">
            <w:pPr>
              <w:pStyle w:val="ListParagraph"/>
              <w:keepLines/>
              <w:numPr>
                <w:ilvl w:val="0"/>
                <w:numId w:val="5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22D1DD" w14:textId="77777777" w:rsidR="009B0F13" w:rsidRPr="00C902D4" w:rsidRDefault="009B0F13"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CE35FE" w14:textId="77777777" w:rsidR="009B0F13" w:rsidRPr="00C902D4" w:rsidRDefault="009B0F13" w:rsidP="00AF7805">
            <w:pPr>
              <w:spacing w:line="360" w:lineRule="auto"/>
              <w:jc w:val="both"/>
              <w:rPr>
                <w:rFonts w:ascii="Arial" w:hAnsi="Arial" w:cs="Arial"/>
                <w:sz w:val="20"/>
              </w:rPr>
            </w:pPr>
            <w:r w:rsidRPr="00C902D4">
              <w:rPr>
                <w:rFonts w:ascii="Arial" w:hAnsi="Arial" w:cs="Arial"/>
                <w:sz w:val="20"/>
              </w:rPr>
              <w:t>Người dùng sử dụng chức năng này để chọn bản ghi nhóm năng lực và xóa bản ghi. Bản ghi chỉ được Xóa khi chưa được sử dụng để gán năng lực vào nhóm năng lực</w:t>
            </w:r>
          </w:p>
          <w:p w14:paraId="55FA378D" w14:textId="77777777" w:rsidR="009B0F13" w:rsidRPr="00C902D4" w:rsidRDefault="009B0F13"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B31F3BC" w14:textId="77777777" w:rsidR="009B0F13" w:rsidRPr="00C902D4" w:rsidRDefault="009B0F13"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4660797E" w14:textId="77777777" w:rsidR="009B0F13" w:rsidRPr="00C902D4" w:rsidRDefault="009B0F13"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6ED9D95C" w14:textId="7E21BCE6" w:rsidR="009B0F13" w:rsidRPr="00C902D4" w:rsidRDefault="009B0F13"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9B0F13" w:rsidRPr="00C902D4" w14:paraId="79ADDB85"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EC3223E" w14:textId="77777777" w:rsidR="009B0F13" w:rsidRPr="00C902D4" w:rsidRDefault="009B0F13" w:rsidP="00AF7805">
            <w:pPr>
              <w:pStyle w:val="ListParagraph"/>
              <w:keepLines/>
              <w:numPr>
                <w:ilvl w:val="0"/>
                <w:numId w:val="5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F056544" w14:textId="77777777" w:rsidR="009B0F13" w:rsidRPr="00C902D4" w:rsidRDefault="009B0F13" w:rsidP="00AF7805">
            <w:pPr>
              <w:spacing w:line="360" w:lineRule="auto"/>
              <w:jc w:val="both"/>
              <w:rPr>
                <w:rFonts w:ascii="Arial" w:hAnsi="Arial" w:cs="Arial"/>
                <w:b/>
                <w:sz w:val="20"/>
              </w:rPr>
            </w:pPr>
            <w:r w:rsidRPr="00C902D4">
              <w:rPr>
                <w:rFonts w:ascii="Arial" w:hAnsi="Arial" w:cs="Arial"/>
                <w:b/>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5D0A92C8" w14:textId="77777777" w:rsidR="009B0F13" w:rsidRPr="00C902D4" w:rsidRDefault="009B0F13" w:rsidP="00AF7805">
            <w:pPr>
              <w:spacing w:line="360" w:lineRule="auto"/>
              <w:jc w:val="both"/>
              <w:rPr>
                <w:rFonts w:ascii="Arial" w:hAnsi="Arial" w:cs="Arial"/>
                <w:sz w:val="20"/>
              </w:rPr>
            </w:pPr>
            <w:r w:rsidRPr="00C902D4">
              <w:rPr>
                <w:rFonts w:ascii="Arial" w:hAnsi="Arial" w:cs="Arial"/>
                <w:sz w:val="20"/>
              </w:rPr>
              <w:t>Người dùng sử dụng chức năng này để xuất dữ liệu ra file excel</w:t>
            </w:r>
          </w:p>
        </w:tc>
      </w:tr>
    </w:tbl>
    <w:p w14:paraId="1DCB677E" w14:textId="77777777" w:rsidR="006D1A7D" w:rsidRPr="00C902D4" w:rsidRDefault="006D1A7D"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5F55D6DC" w14:textId="7283B264" w:rsidR="008B0DE0" w:rsidRPr="00C902D4" w:rsidRDefault="00FE55A8" w:rsidP="00AF7805">
      <w:pPr>
        <w:spacing w:line="360" w:lineRule="auto"/>
        <w:jc w:val="both"/>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15F9BF7" wp14:editId="29D55CC7">
            <wp:extent cx="5761990" cy="23700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1990" cy="2370049"/>
                    </a:xfrm>
                    <a:prstGeom prst="rect">
                      <a:avLst/>
                    </a:prstGeom>
                  </pic:spPr>
                </pic:pic>
              </a:graphicData>
            </a:graphic>
          </wp:inline>
        </w:drawing>
      </w:r>
    </w:p>
    <w:p w14:paraId="10A58F52" w14:textId="77777777"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83" w:name="_Toc500541185"/>
      <w:r w:rsidRPr="00C902D4">
        <w:rPr>
          <w:rFonts w:ascii="Arial" w:hAnsi="Arial" w:cs="Arial"/>
          <w:sz w:val="20"/>
          <w:szCs w:val="20"/>
        </w:rPr>
        <w:t>Danh mục năng lực</w:t>
      </w:r>
      <w:bookmarkEnd w:id="83"/>
    </w:p>
    <w:p w14:paraId="3A77E57A"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24AB4500"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6DD91DF7" wp14:editId="3D5F70FC">
            <wp:extent cx="4883401" cy="2228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3401" cy="2228965"/>
                    </a:xfrm>
                    <a:prstGeom prst="rect">
                      <a:avLst/>
                    </a:prstGeom>
                  </pic:spPr>
                </pic:pic>
              </a:graphicData>
            </a:graphic>
          </wp:inline>
        </w:drawing>
      </w:r>
    </w:p>
    <w:p w14:paraId="5982D602"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0B58EFBC"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DF1AD13"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 xml:space="preserve">Khai báo năng lực cho từng nhóm năng lực </w:t>
      </w:r>
    </w:p>
    <w:p w14:paraId="6B89B16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Khai báo mức năng lực của từng năng lực</w:t>
      </w:r>
    </w:p>
    <w:p w14:paraId="1C68A8A6"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Vai trò thực hiện</w:t>
      </w:r>
    </w:p>
    <w:p w14:paraId="761A9A21"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năng lực</w:t>
      </w:r>
    </w:p>
    <w:p w14:paraId="7597DC2C"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DE66B4F"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mức của từng năng lực và nội dung cụ thể của từng mức năng lực.</w:t>
      </w:r>
    </w:p>
    <w:p w14:paraId="6BAFA21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w:t>
      </w:r>
    </w:p>
    <w:p w14:paraId="4BEB52BB"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Nguời dùng có thể thực hiện các chức năng Lấy mẫu Excel, Nhập từ Excel, Tải và in, Xóa, các chức năng hoạt động được mô tả ở dưới</w:t>
      </w:r>
    </w:p>
    <w:p w14:paraId="1DD1B71D"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20"/>
        <w:gridCol w:w="819"/>
        <w:gridCol w:w="674"/>
        <w:gridCol w:w="817"/>
        <w:gridCol w:w="907"/>
        <w:gridCol w:w="776"/>
        <w:gridCol w:w="2165"/>
        <w:gridCol w:w="1292"/>
      </w:tblGrid>
      <w:tr w:rsidR="006D1A7D" w:rsidRPr="00C902D4" w14:paraId="269F7C3C" w14:textId="77777777" w:rsidTr="00323FEF">
        <w:trPr>
          <w:trHeight w:val="1005"/>
          <w:tblHeader/>
        </w:trPr>
        <w:tc>
          <w:tcPr>
            <w:tcW w:w="0" w:type="auto"/>
            <w:shd w:val="clear" w:color="auto" w:fill="auto"/>
            <w:vAlign w:val="center"/>
            <w:hideMark/>
          </w:tcPr>
          <w:p w14:paraId="116A8B96"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F79A7E0"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392A008F"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B645308"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72D20EA7"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7F891812"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496D7109"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69641E9"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4D6B40B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D1A7D" w:rsidRPr="00C902D4" w14:paraId="1C234EA1" w14:textId="77777777" w:rsidTr="00323FEF">
        <w:trPr>
          <w:trHeight w:val="1335"/>
        </w:trPr>
        <w:tc>
          <w:tcPr>
            <w:tcW w:w="0" w:type="auto"/>
            <w:shd w:val="clear" w:color="auto" w:fill="auto"/>
            <w:vAlign w:val="center"/>
          </w:tcPr>
          <w:p w14:paraId="4F6DE103"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455E1A6A"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Nhóm năng lực</w:t>
            </w:r>
          </w:p>
        </w:tc>
        <w:tc>
          <w:tcPr>
            <w:tcW w:w="0" w:type="auto"/>
            <w:shd w:val="clear" w:color="auto" w:fill="auto"/>
            <w:vAlign w:val="center"/>
          </w:tcPr>
          <w:p w14:paraId="462824A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0D140EB1"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558449D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F12412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Danh mục nhóm năng lực</w:t>
            </w:r>
          </w:p>
        </w:tc>
        <w:tc>
          <w:tcPr>
            <w:tcW w:w="0" w:type="auto"/>
            <w:shd w:val="clear" w:color="auto" w:fill="auto"/>
            <w:vAlign w:val="center"/>
          </w:tcPr>
          <w:p w14:paraId="0A5B6DC3"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6FF0BCAE" w14:textId="68FC00AC" w:rsidR="00BE39CF" w:rsidRPr="00C902D4" w:rsidRDefault="00BE39CF"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color w:val="000000"/>
                <w:sz w:val="20"/>
                <w:lang w:eastAsia="ja-JP"/>
              </w:rPr>
              <w:t>nhóm năng lực</w:t>
            </w:r>
          </w:p>
          <w:p w14:paraId="0183565A" w14:textId="184E515F" w:rsidR="00BE39CF" w:rsidRPr="00C902D4" w:rsidRDefault="00BE39CF"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color w:val="000000"/>
                <w:sz w:val="20"/>
                <w:lang w:eastAsia="ja-JP"/>
              </w:rPr>
              <w:t>nhóm năng lực</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sz w:val="20"/>
                <w:lang w:eastAsia="ja-JP"/>
              </w:rPr>
              <w:t>nhóm năng lực</w:t>
            </w:r>
            <w:r w:rsidRPr="00C902D4">
              <w:rPr>
                <w:rFonts w:ascii="Arial" w:hAnsi="Arial" w:cs="Arial"/>
                <w:sz w:val="20"/>
                <w:lang w:val="vi-VN"/>
              </w:rPr>
              <w:t>.</w:t>
            </w:r>
          </w:p>
          <w:p w14:paraId="708E8277" w14:textId="269466D4" w:rsidR="006D1A7D" w:rsidRPr="00C902D4" w:rsidRDefault="00BE39CF"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26300B0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sz w:val="20"/>
              </w:rPr>
              <w:t>Combobox</w:t>
            </w:r>
          </w:p>
        </w:tc>
      </w:tr>
      <w:tr w:rsidR="006D1A7D" w:rsidRPr="00C902D4" w14:paraId="43FDBB22" w14:textId="77777777" w:rsidTr="00323FEF">
        <w:trPr>
          <w:trHeight w:val="1335"/>
        </w:trPr>
        <w:tc>
          <w:tcPr>
            <w:tcW w:w="0" w:type="auto"/>
            <w:shd w:val="clear" w:color="auto" w:fill="auto"/>
            <w:vAlign w:val="center"/>
          </w:tcPr>
          <w:p w14:paraId="118C367B"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2</w:t>
            </w:r>
          </w:p>
        </w:tc>
        <w:tc>
          <w:tcPr>
            <w:tcW w:w="0" w:type="auto"/>
            <w:shd w:val="clear" w:color="auto" w:fill="auto"/>
            <w:vAlign w:val="center"/>
          </w:tcPr>
          <w:p w14:paraId="4B12C4CE"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Mã năng lực</w:t>
            </w:r>
          </w:p>
        </w:tc>
        <w:tc>
          <w:tcPr>
            <w:tcW w:w="0" w:type="auto"/>
            <w:shd w:val="clear" w:color="auto" w:fill="auto"/>
            <w:vAlign w:val="center"/>
          </w:tcPr>
          <w:p w14:paraId="2A14EE8D" w14:textId="77777777" w:rsidR="006D1A7D" w:rsidRPr="00C902D4" w:rsidDel="00BF26CD"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010574A" w14:textId="43A09D6A" w:rsidR="006D1A7D" w:rsidRPr="00C902D4" w:rsidRDefault="00EB0B6C"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0DF170F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0287D80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307838D1"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0F28864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Ký hiệu năng lực</w:t>
            </w:r>
          </w:p>
          <w:p w14:paraId="20B37290"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sz w:val="20"/>
              </w:rPr>
              <w:t>Hệ thống tự sinh theo quy tắc: NL + số thứ tự tăng dần 3 chữ số</w:t>
            </w:r>
          </w:p>
        </w:tc>
        <w:tc>
          <w:tcPr>
            <w:tcW w:w="0" w:type="auto"/>
            <w:shd w:val="clear" w:color="auto" w:fill="auto"/>
            <w:vAlign w:val="center"/>
          </w:tcPr>
          <w:p w14:paraId="1F3EB6F6"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val="vi-VN" w:eastAsia="ja-JP"/>
              </w:rPr>
              <w:t>Textbox</w:t>
            </w:r>
          </w:p>
        </w:tc>
      </w:tr>
      <w:tr w:rsidR="006D1A7D" w:rsidRPr="00C902D4" w14:paraId="337C92BB" w14:textId="77777777" w:rsidTr="00323FEF">
        <w:trPr>
          <w:trHeight w:val="1335"/>
        </w:trPr>
        <w:tc>
          <w:tcPr>
            <w:tcW w:w="0" w:type="auto"/>
            <w:shd w:val="clear" w:color="auto" w:fill="auto"/>
            <w:vAlign w:val="center"/>
          </w:tcPr>
          <w:p w14:paraId="7800D0E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525C2289"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Tên năng lực</w:t>
            </w:r>
          </w:p>
        </w:tc>
        <w:tc>
          <w:tcPr>
            <w:tcW w:w="0" w:type="auto"/>
            <w:shd w:val="clear" w:color="auto" w:fill="auto"/>
            <w:vAlign w:val="center"/>
          </w:tcPr>
          <w:p w14:paraId="33A5C72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79D5CD6D" w14:textId="1A524EAA" w:rsidR="006D1A7D" w:rsidRPr="00C902D4" w:rsidRDefault="00EB0B6C"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1A36B98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07804F3" w14:textId="15758A9B" w:rsidR="006D1A7D" w:rsidRPr="00C902D4" w:rsidRDefault="006D1A7D" w:rsidP="00AF7805">
            <w:pPr>
              <w:spacing w:line="360" w:lineRule="auto"/>
              <w:jc w:val="both"/>
              <w:rPr>
                <w:rFonts w:ascii="Arial" w:hAnsi="Arial" w:cs="Arial"/>
                <w:sz w:val="20"/>
                <w:lang w:eastAsia="ja-JP"/>
              </w:rPr>
            </w:pPr>
          </w:p>
        </w:tc>
        <w:tc>
          <w:tcPr>
            <w:tcW w:w="0" w:type="auto"/>
            <w:shd w:val="clear" w:color="auto" w:fill="auto"/>
            <w:vAlign w:val="center"/>
          </w:tcPr>
          <w:p w14:paraId="5762ABC1"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Rỗng</w:t>
            </w:r>
          </w:p>
        </w:tc>
        <w:tc>
          <w:tcPr>
            <w:tcW w:w="0" w:type="auto"/>
            <w:shd w:val="clear" w:color="auto" w:fill="auto"/>
            <w:vAlign w:val="center"/>
          </w:tcPr>
          <w:p w14:paraId="7F63DDE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Hiển thị năng lực theo nhóm năng lực</w:t>
            </w:r>
          </w:p>
        </w:tc>
        <w:tc>
          <w:tcPr>
            <w:tcW w:w="0" w:type="auto"/>
            <w:shd w:val="clear" w:color="auto" w:fill="auto"/>
            <w:vAlign w:val="center"/>
          </w:tcPr>
          <w:p w14:paraId="35450278"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rPr>
              <w:t>Textbox</w:t>
            </w:r>
          </w:p>
        </w:tc>
      </w:tr>
      <w:tr w:rsidR="006D1A7D" w:rsidRPr="00C902D4" w14:paraId="769BC8A2" w14:textId="77777777" w:rsidTr="00323FEF">
        <w:trPr>
          <w:trHeight w:val="1335"/>
        </w:trPr>
        <w:tc>
          <w:tcPr>
            <w:tcW w:w="0" w:type="auto"/>
            <w:shd w:val="clear" w:color="auto" w:fill="auto"/>
            <w:vAlign w:val="center"/>
          </w:tcPr>
          <w:p w14:paraId="4D15E14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5B715137"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Định nghĩa</w:t>
            </w:r>
          </w:p>
        </w:tc>
        <w:tc>
          <w:tcPr>
            <w:tcW w:w="0" w:type="auto"/>
            <w:shd w:val="clear" w:color="auto" w:fill="auto"/>
            <w:vAlign w:val="center"/>
          </w:tcPr>
          <w:p w14:paraId="254589B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77C0158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1000</w:t>
            </w:r>
          </w:p>
        </w:tc>
        <w:tc>
          <w:tcPr>
            <w:tcW w:w="0" w:type="auto"/>
            <w:shd w:val="clear" w:color="auto" w:fill="auto"/>
            <w:vAlign w:val="center"/>
          </w:tcPr>
          <w:p w14:paraId="1F07C2A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7C340E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689CEB20"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66F52056"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Định nghĩa năng lực</w:t>
            </w:r>
          </w:p>
        </w:tc>
        <w:tc>
          <w:tcPr>
            <w:tcW w:w="0" w:type="auto"/>
            <w:shd w:val="clear" w:color="auto" w:fill="auto"/>
            <w:vAlign w:val="center"/>
          </w:tcPr>
          <w:p w14:paraId="64E66ACB"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val="vi-VN" w:eastAsia="ja-JP"/>
              </w:rPr>
              <w:t>Textbox</w:t>
            </w:r>
          </w:p>
        </w:tc>
      </w:tr>
      <w:tr w:rsidR="006D1A7D" w:rsidRPr="00C902D4" w14:paraId="40DA6772" w14:textId="77777777" w:rsidTr="00323FEF">
        <w:trPr>
          <w:trHeight w:val="1335"/>
        </w:trPr>
        <w:tc>
          <w:tcPr>
            <w:tcW w:w="0" w:type="auto"/>
            <w:shd w:val="clear" w:color="auto" w:fill="auto"/>
            <w:vAlign w:val="center"/>
          </w:tcPr>
          <w:p w14:paraId="516CD55A"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5741CA1E" w14:textId="23161821" w:rsidR="006D1A7D" w:rsidRPr="00C902D4" w:rsidRDefault="00E45B50" w:rsidP="00AF7805">
            <w:pPr>
              <w:spacing w:line="360" w:lineRule="auto"/>
              <w:jc w:val="both"/>
              <w:rPr>
                <w:rFonts w:ascii="Arial" w:hAnsi="Arial" w:cs="Arial"/>
                <w:color w:val="000000"/>
                <w:sz w:val="20"/>
              </w:rPr>
            </w:pPr>
            <w:r w:rsidRPr="00C902D4">
              <w:rPr>
                <w:rFonts w:ascii="Arial" w:hAnsi="Arial" w:cs="Arial"/>
                <w:color w:val="000000"/>
                <w:sz w:val="20"/>
              </w:rPr>
              <w:t>M</w:t>
            </w:r>
            <w:r w:rsidR="006D1A7D" w:rsidRPr="00C902D4">
              <w:rPr>
                <w:rFonts w:ascii="Arial" w:hAnsi="Arial" w:cs="Arial"/>
                <w:color w:val="000000"/>
                <w:sz w:val="20"/>
              </w:rPr>
              <w:t>ức</w:t>
            </w:r>
            <w:r w:rsidRPr="00C902D4">
              <w:rPr>
                <w:rFonts w:ascii="Arial" w:hAnsi="Arial" w:cs="Arial"/>
                <w:color w:val="000000"/>
                <w:sz w:val="20"/>
              </w:rPr>
              <w:t xml:space="preserve"> năng lực</w:t>
            </w:r>
          </w:p>
        </w:tc>
        <w:tc>
          <w:tcPr>
            <w:tcW w:w="0" w:type="auto"/>
            <w:shd w:val="clear" w:color="auto" w:fill="auto"/>
            <w:vAlign w:val="center"/>
          </w:tcPr>
          <w:p w14:paraId="11F3B45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4D5B6153" w14:textId="2AFF38EC" w:rsidR="006D1A7D" w:rsidRPr="00C902D4" w:rsidRDefault="00EB0B6C"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45B18B9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4743E80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32A4BA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58A46AEE"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Mức năng lực (mức năng lực do từng công ty quy định có tối đa mấy mức, ví dụ 1/4 hoặc 1/5)</w:t>
            </w:r>
          </w:p>
        </w:tc>
        <w:tc>
          <w:tcPr>
            <w:tcW w:w="0" w:type="auto"/>
            <w:shd w:val="clear" w:color="auto" w:fill="auto"/>
            <w:vAlign w:val="center"/>
          </w:tcPr>
          <w:p w14:paraId="36A70793"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Grid</w:t>
            </w:r>
          </w:p>
        </w:tc>
      </w:tr>
      <w:tr w:rsidR="006D1A7D" w:rsidRPr="00C902D4" w14:paraId="2E08DE02" w14:textId="77777777" w:rsidTr="00323FEF">
        <w:trPr>
          <w:trHeight w:val="1335"/>
        </w:trPr>
        <w:tc>
          <w:tcPr>
            <w:tcW w:w="0" w:type="auto"/>
            <w:shd w:val="clear" w:color="auto" w:fill="auto"/>
            <w:vAlign w:val="center"/>
          </w:tcPr>
          <w:p w14:paraId="15BF607A"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69E4D68D" w14:textId="77777777" w:rsidR="006D1A7D" w:rsidRPr="00C902D4" w:rsidRDefault="006D1A7D" w:rsidP="00AF7805">
            <w:pPr>
              <w:pStyle w:val="NoSpacing"/>
              <w:spacing w:before="120" w:after="120"/>
              <w:jc w:val="both"/>
              <w:rPr>
                <w:rFonts w:ascii="Arial" w:hAnsi="Arial" w:cs="Arial"/>
                <w:b/>
                <w:bCs/>
                <w:caps/>
                <w:color w:val="000080"/>
                <w:kern w:val="28"/>
                <w:sz w:val="20"/>
                <w:szCs w:val="20"/>
                <w:lang w:val="x-none"/>
              </w:rPr>
            </w:pPr>
            <w:r w:rsidRPr="00C902D4">
              <w:rPr>
                <w:rFonts w:ascii="Arial" w:hAnsi="Arial" w:cs="Arial"/>
                <w:sz w:val="20"/>
                <w:szCs w:val="20"/>
              </w:rPr>
              <w:t xml:space="preserve">Mô tả </w:t>
            </w:r>
          </w:p>
        </w:tc>
        <w:tc>
          <w:tcPr>
            <w:tcW w:w="0" w:type="auto"/>
            <w:shd w:val="clear" w:color="auto" w:fill="auto"/>
            <w:vAlign w:val="center"/>
          </w:tcPr>
          <w:p w14:paraId="0B07BBD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p w14:paraId="42BDC7B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(nhiều dòng)</w:t>
            </w:r>
          </w:p>
        </w:tc>
        <w:tc>
          <w:tcPr>
            <w:tcW w:w="0" w:type="auto"/>
            <w:shd w:val="clear" w:color="auto" w:fill="auto"/>
            <w:vAlign w:val="center"/>
          </w:tcPr>
          <w:p w14:paraId="05A2F86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255</w:t>
            </w:r>
          </w:p>
        </w:tc>
        <w:tc>
          <w:tcPr>
            <w:tcW w:w="0" w:type="auto"/>
            <w:shd w:val="clear" w:color="auto" w:fill="auto"/>
            <w:vAlign w:val="center"/>
          </w:tcPr>
          <w:p w14:paraId="581FF06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C56F569"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0F11B45C"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3540E08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Mô tả năng lực cần có theo từng mức cụ thể</w:t>
            </w:r>
          </w:p>
        </w:tc>
        <w:tc>
          <w:tcPr>
            <w:tcW w:w="0" w:type="auto"/>
            <w:shd w:val="clear" w:color="auto" w:fill="auto"/>
            <w:vAlign w:val="center"/>
          </w:tcPr>
          <w:p w14:paraId="14F249E0"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Grid</w:t>
            </w:r>
          </w:p>
        </w:tc>
      </w:tr>
      <w:tr w:rsidR="006D1A7D" w:rsidRPr="00C902D4" w14:paraId="0B862014" w14:textId="77777777" w:rsidTr="00323FEF">
        <w:trPr>
          <w:trHeight w:val="1335"/>
        </w:trPr>
        <w:tc>
          <w:tcPr>
            <w:tcW w:w="0" w:type="auto"/>
            <w:shd w:val="clear" w:color="auto" w:fill="auto"/>
            <w:vAlign w:val="center"/>
          </w:tcPr>
          <w:p w14:paraId="2539BF15"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shd w:val="clear" w:color="auto" w:fill="auto"/>
            <w:vAlign w:val="center"/>
          </w:tcPr>
          <w:p w14:paraId="33643FA1"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Biểu hiện</w:t>
            </w:r>
          </w:p>
        </w:tc>
        <w:tc>
          <w:tcPr>
            <w:tcW w:w="0" w:type="auto"/>
            <w:shd w:val="clear" w:color="auto" w:fill="auto"/>
            <w:vAlign w:val="center"/>
          </w:tcPr>
          <w:p w14:paraId="27E9C36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p w14:paraId="4DFA1DE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(nhiều dòng)</w:t>
            </w:r>
          </w:p>
        </w:tc>
        <w:tc>
          <w:tcPr>
            <w:tcW w:w="0" w:type="auto"/>
            <w:shd w:val="clear" w:color="auto" w:fill="auto"/>
            <w:vAlign w:val="center"/>
          </w:tcPr>
          <w:p w14:paraId="0F5B39A9"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255</w:t>
            </w:r>
          </w:p>
        </w:tc>
        <w:tc>
          <w:tcPr>
            <w:tcW w:w="0" w:type="auto"/>
            <w:shd w:val="clear" w:color="auto" w:fill="auto"/>
            <w:vAlign w:val="center"/>
          </w:tcPr>
          <w:p w14:paraId="39BFC81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D6BB69B"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78491E2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816300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Biểu hiện của mức năng lực</w:t>
            </w:r>
          </w:p>
        </w:tc>
        <w:tc>
          <w:tcPr>
            <w:tcW w:w="0" w:type="auto"/>
            <w:shd w:val="clear" w:color="auto" w:fill="auto"/>
            <w:vAlign w:val="center"/>
          </w:tcPr>
          <w:p w14:paraId="763C89FA" w14:textId="77777777" w:rsidR="006D1A7D" w:rsidRPr="00C902D4" w:rsidRDefault="006D1A7D" w:rsidP="00AF7805">
            <w:pPr>
              <w:spacing w:line="360" w:lineRule="auto"/>
              <w:jc w:val="both"/>
              <w:rPr>
                <w:rFonts w:ascii="Arial" w:hAnsi="Arial" w:cs="Arial"/>
                <w:sz w:val="20"/>
                <w:lang w:eastAsia="ja-JP"/>
              </w:rPr>
            </w:pPr>
            <w:r w:rsidRPr="00C902D4">
              <w:rPr>
                <w:rFonts w:ascii="Arial" w:hAnsi="Arial" w:cs="Arial"/>
                <w:sz w:val="20"/>
                <w:lang w:eastAsia="ja-JP"/>
              </w:rPr>
              <w:t>Grid</w:t>
            </w:r>
          </w:p>
        </w:tc>
      </w:tr>
    </w:tbl>
    <w:p w14:paraId="7EF7BEF5"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54"/>
          <w:cols w:space="720"/>
          <w:titlePg/>
          <w:docGrid w:linePitch="360"/>
        </w:sectPr>
      </w:pPr>
    </w:p>
    <w:p w14:paraId="0165C9B9"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38F87654"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01"/>
        <w:gridCol w:w="7196"/>
      </w:tblGrid>
      <w:tr w:rsidR="006D1A7D" w:rsidRPr="00C902D4" w14:paraId="114FF9CC"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tcPr>
          <w:p w14:paraId="2EE0503B"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Bước</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E72B2F5"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14864CE"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159441F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42EBB1C"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FCCFD42"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061CAFE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392CC929"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3B2E0BD"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064AE3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04EDC1BC"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302DF44F"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6E023836"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663374B0"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5F10748E"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155445A7"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5D00D7E1" w14:textId="77777777" w:rsidR="00EA2271" w:rsidRPr="00C902D4" w:rsidRDefault="00EA227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B027AC6" w14:textId="0466C622" w:rsidR="006D1A7D" w:rsidRPr="00C902D4" w:rsidRDefault="00EA227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D1A7D" w:rsidRPr="00C902D4" w14:paraId="1F5CAC9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62DEB76"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AAEBEDF"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0CDD42E9" w14:textId="77777777" w:rsidR="006D1A7D" w:rsidRPr="00C902D4" w:rsidRDefault="006D1A7D" w:rsidP="00AF7805">
            <w:pPr>
              <w:pStyle w:val="CommentText"/>
              <w:spacing w:line="360" w:lineRule="auto"/>
              <w:jc w:val="both"/>
              <w:rPr>
                <w:rFonts w:ascii="Arial" w:hAnsi="Arial" w:cs="Arial"/>
                <w:b/>
                <w:bCs/>
                <w:caps/>
                <w:color w:val="000080"/>
                <w:kern w:val="28"/>
                <w:lang w:val="x-none"/>
              </w:rPr>
            </w:pPr>
            <w:r w:rsidRPr="00C902D4">
              <w:rPr>
                <w:rFonts w:ascii="Arial" w:hAnsi="Arial" w:cs="Arial"/>
              </w:rPr>
              <w:t>Người dùng sử dụng chức năng này để tải file excel mẫu và nhập thông tin để import vào hệ thống.</w:t>
            </w:r>
          </w:p>
        </w:tc>
      </w:tr>
      <w:tr w:rsidR="006D1A7D" w:rsidRPr="00C902D4" w14:paraId="5573711E"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1556BA1"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50ECC5E"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23C2F390" w14:textId="77777777" w:rsidR="006D1A7D" w:rsidRPr="00C902D4" w:rsidRDefault="006D1A7D"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0906A4BF"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5EEAE729"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74B2FD70"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11B1A0F6"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lastRenderedPageBreak/>
              <w:t>Thông tin đã tồn tại trong CSDL mà có cả trong file thì hệ thống sẽ thực hiện ghi đè (Update thông tin)</w:t>
            </w:r>
          </w:p>
          <w:p w14:paraId="6678A6CD"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3DA3F179" w14:textId="77777777" w:rsidR="006D1A7D" w:rsidRPr="00C902D4" w:rsidRDefault="006D1A7D" w:rsidP="00AF7805">
            <w:pPr>
              <w:spacing w:line="360" w:lineRule="auto"/>
              <w:jc w:val="both"/>
              <w:rPr>
                <w:rFonts w:ascii="Arial" w:hAnsi="Arial" w:cs="Arial"/>
                <w:sz w:val="20"/>
                <w:lang w:val="vi-VN"/>
              </w:rPr>
            </w:pPr>
            <w:r w:rsidRPr="00C902D4">
              <w:rPr>
                <w:rFonts w:ascii="Arial" w:hAnsi="Arial" w:cs="Arial"/>
                <w:bCs/>
                <w:color w:val="000000"/>
                <w:sz w:val="20"/>
                <w:lang w:val="vi-VN" w:eastAsia="ja-JP"/>
              </w:rPr>
              <w:t>Thông tin chưa tồn tại trong CSDL thì thực hiện thêm mới vào CSDL.</w:t>
            </w:r>
          </w:p>
        </w:tc>
      </w:tr>
      <w:tr w:rsidR="006D1A7D" w:rsidRPr="00C902D4" w14:paraId="50A738A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8C774A6"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6D2DB99"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023F4784"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D1A7D" w:rsidRPr="00C902D4" w14:paraId="15D1410B"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A34D36F"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7A00A5D"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6A22F58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xóa một danh mục từ điển năng lực. Chỉ xóa được bản ghi khi chưa sử dụng ở form: gán năng lực cho chức danh, gán năng lực chức danh sử dụng cho đơn vị</w:t>
            </w:r>
          </w:p>
          <w:p w14:paraId="5A33390D" w14:textId="77777777" w:rsidR="0007799D" w:rsidRPr="00C902D4" w:rsidRDefault="0007799D"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A209A36"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4FC8F86F"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71BA5EBC" w14:textId="6BEFAD09"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6D1A7D" w:rsidRPr="00C902D4" w14:paraId="30062439"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7B9084F" w14:textId="77777777" w:rsidR="006D1A7D" w:rsidRPr="00C902D4" w:rsidRDefault="006D1A7D" w:rsidP="00AF7805">
            <w:pPr>
              <w:pStyle w:val="ListParagraph"/>
              <w:keepLines/>
              <w:numPr>
                <w:ilvl w:val="0"/>
                <w:numId w:val="53"/>
              </w:numPr>
              <w:spacing w:after="120" w:line="360" w:lineRule="auto"/>
              <w:contextualSpacing/>
              <w:jc w:val="both"/>
              <w:rPr>
                <w:rFonts w:cs="Arial"/>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08072DA"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4AC2D8D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xuất dữ liệu ra file excel</w:t>
            </w:r>
          </w:p>
        </w:tc>
      </w:tr>
    </w:tbl>
    <w:p w14:paraId="76A8704D" w14:textId="77777777" w:rsidR="006D1A7D" w:rsidRPr="00C902D4" w:rsidRDefault="006D1A7D"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7277FEC" w14:textId="27243E87" w:rsidR="004E041D" w:rsidRPr="00C902D4" w:rsidRDefault="00E45B50" w:rsidP="00AF7805">
      <w:pPr>
        <w:spacing w:line="360" w:lineRule="auto"/>
        <w:jc w:val="center"/>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347F805C" wp14:editId="26A8DE95">
            <wp:extent cx="4500439" cy="264731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03895" cy="2649350"/>
                    </a:xfrm>
                    <a:prstGeom prst="rect">
                      <a:avLst/>
                    </a:prstGeom>
                  </pic:spPr>
                </pic:pic>
              </a:graphicData>
            </a:graphic>
          </wp:inline>
        </w:drawing>
      </w:r>
    </w:p>
    <w:p w14:paraId="1913DABB" w14:textId="77777777" w:rsidR="00562BF0" w:rsidRPr="00C902D4" w:rsidRDefault="00562BF0" w:rsidP="00AF7805">
      <w:pPr>
        <w:pStyle w:val="Heading5"/>
        <w:tabs>
          <w:tab w:val="clear" w:pos="1458"/>
          <w:tab w:val="num" w:pos="1080"/>
        </w:tabs>
        <w:spacing w:line="360" w:lineRule="auto"/>
        <w:ind w:hanging="1458"/>
        <w:rPr>
          <w:rFonts w:ascii="Arial" w:hAnsi="Arial" w:cs="Arial"/>
          <w:sz w:val="20"/>
          <w:szCs w:val="20"/>
        </w:rPr>
      </w:pPr>
      <w:bookmarkStart w:id="84" w:name="_Toc500541186"/>
      <w:r w:rsidRPr="00C902D4">
        <w:rPr>
          <w:rFonts w:ascii="Arial" w:hAnsi="Arial" w:cs="Arial"/>
          <w:sz w:val="20"/>
          <w:szCs w:val="20"/>
        </w:rPr>
        <w:lastRenderedPageBreak/>
        <w:t>Gán năng lực cho chức danh</w:t>
      </w:r>
      <w:bookmarkEnd w:id="84"/>
    </w:p>
    <w:p w14:paraId="29BB00FE"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621C793" w14:textId="77777777" w:rsidR="00562BF0" w:rsidRPr="00C902D4" w:rsidRDefault="00562BF0"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6EA78D4C" wp14:editId="2CE49E3D">
            <wp:extent cx="4883401" cy="208925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83401" cy="2089257"/>
                    </a:xfrm>
                    <a:prstGeom prst="rect">
                      <a:avLst/>
                    </a:prstGeom>
                  </pic:spPr>
                </pic:pic>
              </a:graphicData>
            </a:graphic>
          </wp:inline>
        </w:drawing>
      </w:r>
    </w:p>
    <w:p w14:paraId="58F207D3"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5823170C"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53808B1"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Gán năng lực trong bộ năng lực cho các chức danh của đơn vị</w:t>
      </w:r>
    </w:p>
    <w:p w14:paraId="61B24644"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F3E81FD"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gán năng lực cho chức danh</w:t>
      </w:r>
    </w:p>
    <w:p w14:paraId="6C0D6DDF"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A3CEF3C"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gán năng lực của vị trí chức danh cho đơn vị thành viên.</w:t>
      </w:r>
    </w:p>
    <w:p w14:paraId="6EB2A7F0"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Năng lực theo vị trí chức danh là căn cứ so sánh năng lực của vị trí chức danh với năng lực của CBNV giữ vị trí chức danh đó, từ đó giúp CB quản lý đưa ra các hoạch định về nhân sự cho phù hợp của từng công ty.</w:t>
      </w:r>
    </w:p>
    <w:p w14:paraId="56E1858B"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24CCF9F1"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12"/>
        <w:gridCol w:w="759"/>
        <w:gridCol w:w="672"/>
        <w:gridCol w:w="813"/>
        <w:gridCol w:w="949"/>
        <w:gridCol w:w="708"/>
        <w:gridCol w:w="2162"/>
        <w:gridCol w:w="1395"/>
      </w:tblGrid>
      <w:tr w:rsidR="00562BF0" w:rsidRPr="00C902D4" w14:paraId="5BC99848" w14:textId="77777777" w:rsidTr="004F5ABB">
        <w:trPr>
          <w:trHeight w:val="1005"/>
          <w:tblHeader/>
        </w:trPr>
        <w:tc>
          <w:tcPr>
            <w:tcW w:w="0" w:type="auto"/>
            <w:shd w:val="clear" w:color="auto" w:fill="auto"/>
            <w:vAlign w:val="center"/>
            <w:hideMark/>
          </w:tcPr>
          <w:p w14:paraId="669D6139"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lastRenderedPageBreak/>
              <w:t>STT</w:t>
            </w:r>
          </w:p>
        </w:tc>
        <w:tc>
          <w:tcPr>
            <w:tcW w:w="0" w:type="auto"/>
            <w:shd w:val="clear" w:color="auto" w:fill="auto"/>
            <w:vAlign w:val="center"/>
            <w:hideMark/>
          </w:tcPr>
          <w:p w14:paraId="3EA7BD45"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4414D9AE"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6EEFCB57"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0058AE5D"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6525CCA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7629C6BD"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3BBA2A3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6FF31716"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Đối tượng trên giao diện</w:t>
            </w:r>
          </w:p>
        </w:tc>
      </w:tr>
      <w:tr w:rsidR="00562BF0" w:rsidRPr="00C902D4" w14:paraId="19816035" w14:textId="77777777" w:rsidTr="004F5ABB">
        <w:trPr>
          <w:trHeight w:val="1335"/>
        </w:trPr>
        <w:tc>
          <w:tcPr>
            <w:tcW w:w="0" w:type="auto"/>
            <w:shd w:val="clear" w:color="auto" w:fill="auto"/>
            <w:vAlign w:val="center"/>
          </w:tcPr>
          <w:p w14:paraId="5FE3F492" w14:textId="77777777" w:rsidR="00562BF0" w:rsidRPr="00C902D4" w:rsidRDefault="00562BF0" w:rsidP="00AF7805">
            <w:pPr>
              <w:pStyle w:val="ListParagraph"/>
              <w:keepLines/>
              <w:numPr>
                <w:ilvl w:val="0"/>
                <w:numId w:val="99"/>
              </w:numPr>
              <w:spacing w:after="120" w:line="360" w:lineRule="auto"/>
              <w:contextualSpacing/>
              <w:rPr>
                <w:rFonts w:cs="Arial"/>
                <w:sz w:val="20"/>
                <w:szCs w:val="20"/>
                <w:lang w:eastAsia="ja-JP"/>
              </w:rPr>
            </w:pPr>
          </w:p>
        </w:tc>
        <w:tc>
          <w:tcPr>
            <w:tcW w:w="0" w:type="auto"/>
            <w:shd w:val="clear" w:color="auto" w:fill="auto"/>
            <w:vAlign w:val="center"/>
          </w:tcPr>
          <w:p w14:paraId="472A6CE4"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Ngạch nghề nghiệp</w:t>
            </w:r>
          </w:p>
        </w:tc>
        <w:tc>
          <w:tcPr>
            <w:tcW w:w="0" w:type="auto"/>
            <w:shd w:val="clear" w:color="auto" w:fill="auto"/>
            <w:vAlign w:val="center"/>
          </w:tcPr>
          <w:p w14:paraId="41A0373A"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3A738217"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7C5273E9"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2359D65" w14:textId="77777777" w:rsidR="00562BF0" w:rsidRPr="00C902D4" w:rsidRDefault="00562BF0" w:rsidP="00AF7805">
            <w:pPr>
              <w:spacing w:line="360" w:lineRule="auto"/>
              <w:rPr>
                <w:rFonts w:ascii="Arial" w:hAnsi="Arial" w:cs="Arial"/>
                <w:sz w:val="20"/>
                <w:lang w:eastAsia="ja-JP"/>
              </w:rPr>
            </w:pPr>
            <w:r w:rsidRPr="00C902D4">
              <w:rPr>
                <w:rFonts w:ascii="Arial" w:hAnsi="Arial" w:cs="Arial"/>
                <w:color w:val="000000"/>
                <w:sz w:val="20"/>
              </w:rPr>
              <w:t>Danh mục ngạch nghề nghiệp</w:t>
            </w:r>
          </w:p>
        </w:tc>
        <w:tc>
          <w:tcPr>
            <w:tcW w:w="0" w:type="auto"/>
            <w:shd w:val="clear" w:color="auto" w:fill="auto"/>
            <w:vAlign w:val="center"/>
          </w:tcPr>
          <w:p w14:paraId="5DE3E6F5"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0B2038D9"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Chọn một trong danh sách, hệ thống liệt kê các tham số đã được cấu hình, các tham số này tham chiếu từ Danh mục ngạch nghề nghiệp</w:t>
            </w:r>
          </w:p>
          <w:p w14:paraId="6E31A044"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Người dùng cũng có thể click vào Combobox và chọn [F1]: Mở màn hình Danh mục ngạch nghề nghiệp và cho phép chọn hoặc thêm mới thông tin trong Danh mục ngạch nghề nghiệp.</w:t>
            </w:r>
          </w:p>
          <w:p w14:paraId="00DE3CD4"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68D048AF"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77D7D51E" w14:textId="77777777" w:rsidTr="004F5ABB">
        <w:trPr>
          <w:trHeight w:val="1335"/>
        </w:trPr>
        <w:tc>
          <w:tcPr>
            <w:tcW w:w="0" w:type="auto"/>
            <w:shd w:val="clear" w:color="auto" w:fill="auto"/>
            <w:vAlign w:val="center"/>
          </w:tcPr>
          <w:p w14:paraId="13548F26" w14:textId="77777777" w:rsidR="00562BF0" w:rsidRPr="00C902D4" w:rsidRDefault="00562BF0" w:rsidP="00AF7805">
            <w:pPr>
              <w:pStyle w:val="ListParagraph"/>
              <w:keepLines/>
              <w:numPr>
                <w:ilvl w:val="0"/>
                <w:numId w:val="99"/>
              </w:numPr>
              <w:spacing w:after="120" w:line="360" w:lineRule="auto"/>
              <w:contextualSpacing/>
              <w:rPr>
                <w:rFonts w:cs="Arial"/>
                <w:sz w:val="20"/>
                <w:szCs w:val="20"/>
                <w:lang w:eastAsia="ja-JP"/>
              </w:rPr>
            </w:pPr>
          </w:p>
        </w:tc>
        <w:tc>
          <w:tcPr>
            <w:tcW w:w="0" w:type="auto"/>
            <w:shd w:val="clear" w:color="auto" w:fill="auto"/>
            <w:vAlign w:val="center"/>
          </w:tcPr>
          <w:p w14:paraId="2E0459A1"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Chức danh</w:t>
            </w:r>
          </w:p>
        </w:tc>
        <w:tc>
          <w:tcPr>
            <w:tcW w:w="0" w:type="auto"/>
            <w:shd w:val="clear" w:color="auto" w:fill="auto"/>
            <w:vAlign w:val="center"/>
          </w:tcPr>
          <w:p w14:paraId="77EF517F"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33167770"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7FF0D8BA"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55B75DFE" w14:textId="77777777" w:rsidR="00562BF0" w:rsidRPr="00C902D4" w:rsidRDefault="00562BF0" w:rsidP="00AF7805">
            <w:pPr>
              <w:spacing w:line="360" w:lineRule="auto"/>
              <w:rPr>
                <w:rFonts w:ascii="Arial" w:hAnsi="Arial" w:cs="Arial"/>
                <w:sz w:val="20"/>
                <w:lang w:eastAsia="ja-JP"/>
              </w:rPr>
            </w:pPr>
            <w:r w:rsidRPr="00C902D4">
              <w:rPr>
                <w:rFonts w:ascii="Arial" w:hAnsi="Arial" w:cs="Arial"/>
                <w:color w:val="000000"/>
                <w:sz w:val="20"/>
              </w:rPr>
              <w:t>Danh mục ngạch nghề nghiệp</w:t>
            </w:r>
          </w:p>
        </w:tc>
        <w:tc>
          <w:tcPr>
            <w:tcW w:w="0" w:type="auto"/>
            <w:shd w:val="clear" w:color="auto" w:fill="auto"/>
            <w:vAlign w:val="center"/>
          </w:tcPr>
          <w:p w14:paraId="769DAE0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1A29BA01"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Hiển thị chức danh theo ngạch nghề nghiệp chọn (chức danh chung)</w:t>
            </w:r>
          </w:p>
        </w:tc>
        <w:tc>
          <w:tcPr>
            <w:tcW w:w="0" w:type="auto"/>
            <w:shd w:val="clear" w:color="auto" w:fill="auto"/>
            <w:vAlign w:val="center"/>
          </w:tcPr>
          <w:p w14:paraId="4DD1773A"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0D080B79" w14:textId="77777777" w:rsidTr="004F5ABB">
        <w:trPr>
          <w:trHeight w:val="50"/>
        </w:trPr>
        <w:tc>
          <w:tcPr>
            <w:tcW w:w="0" w:type="auto"/>
            <w:shd w:val="clear" w:color="auto" w:fill="auto"/>
            <w:vAlign w:val="center"/>
          </w:tcPr>
          <w:p w14:paraId="2E17D311" w14:textId="77777777" w:rsidR="00562BF0" w:rsidRPr="00C902D4" w:rsidRDefault="00562BF0" w:rsidP="00AF7805">
            <w:pPr>
              <w:pStyle w:val="ListParagraph"/>
              <w:keepLines/>
              <w:numPr>
                <w:ilvl w:val="0"/>
                <w:numId w:val="99"/>
              </w:numPr>
              <w:spacing w:after="120" w:line="360" w:lineRule="auto"/>
              <w:contextualSpacing/>
              <w:rPr>
                <w:rFonts w:cs="Arial"/>
                <w:sz w:val="20"/>
                <w:szCs w:val="20"/>
                <w:lang w:eastAsia="ja-JP"/>
              </w:rPr>
            </w:pPr>
          </w:p>
        </w:tc>
        <w:tc>
          <w:tcPr>
            <w:tcW w:w="0" w:type="auto"/>
            <w:shd w:val="clear" w:color="auto" w:fill="auto"/>
            <w:vAlign w:val="center"/>
          </w:tcPr>
          <w:p w14:paraId="6308EDB1"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xml:space="preserve">Ngày áp dụng </w:t>
            </w:r>
          </w:p>
        </w:tc>
        <w:tc>
          <w:tcPr>
            <w:tcW w:w="0" w:type="auto"/>
            <w:shd w:val="clear" w:color="auto" w:fill="auto"/>
            <w:vAlign w:val="center"/>
          </w:tcPr>
          <w:p w14:paraId="68939A2E"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Ngày tháng</w:t>
            </w:r>
          </w:p>
        </w:tc>
        <w:tc>
          <w:tcPr>
            <w:tcW w:w="0" w:type="auto"/>
            <w:shd w:val="clear" w:color="auto" w:fill="auto"/>
            <w:vAlign w:val="center"/>
          </w:tcPr>
          <w:p w14:paraId="018ED2B9" w14:textId="77777777" w:rsidR="00562BF0" w:rsidRPr="00C902D4" w:rsidRDefault="00562BF0" w:rsidP="00AF7805">
            <w:pPr>
              <w:spacing w:line="360" w:lineRule="auto"/>
              <w:rPr>
                <w:rFonts w:ascii="Arial" w:hAnsi="Arial" w:cs="Arial"/>
                <w:sz w:val="20"/>
              </w:rPr>
            </w:pPr>
            <w:r w:rsidRPr="00C902D4">
              <w:rPr>
                <w:rFonts w:ascii="Arial" w:hAnsi="Arial" w:cs="Arial"/>
                <w:sz w:val="20"/>
              </w:rPr>
              <w:t>10</w:t>
            </w:r>
          </w:p>
        </w:tc>
        <w:tc>
          <w:tcPr>
            <w:tcW w:w="0" w:type="auto"/>
            <w:shd w:val="clear" w:color="auto" w:fill="auto"/>
            <w:vAlign w:val="center"/>
          </w:tcPr>
          <w:p w14:paraId="5F36A7EC"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ED4E2B9"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580ABE47"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2F32994A"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Mặc định theo ngày hiện tại và cho phép modify</w:t>
            </w:r>
          </w:p>
        </w:tc>
        <w:tc>
          <w:tcPr>
            <w:tcW w:w="0" w:type="auto"/>
            <w:shd w:val="clear" w:color="auto" w:fill="auto"/>
            <w:vAlign w:val="center"/>
          </w:tcPr>
          <w:p w14:paraId="432F6A26"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Dd/mm/yyyy</w:t>
            </w:r>
          </w:p>
        </w:tc>
      </w:tr>
      <w:tr w:rsidR="00562BF0" w:rsidRPr="00C902D4" w14:paraId="060CCF67" w14:textId="77777777" w:rsidTr="004F5ABB">
        <w:trPr>
          <w:trHeight w:val="50"/>
        </w:trPr>
        <w:tc>
          <w:tcPr>
            <w:tcW w:w="0" w:type="auto"/>
            <w:shd w:val="clear" w:color="auto" w:fill="auto"/>
            <w:vAlign w:val="center"/>
          </w:tcPr>
          <w:p w14:paraId="08ACE85E" w14:textId="77777777" w:rsidR="00562BF0" w:rsidRPr="00C902D4" w:rsidRDefault="00562BF0" w:rsidP="00AF7805">
            <w:pPr>
              <w:pStyle w:val="ListParagraph"/>
              <w:keepLines/>
              <w:numPr>
                <w:ilvl w:val="0"/>
                <w:numId w:val="99"/>
              </w:numPr>
              <w:spacing w:after="120" w:line="360" w:lineRule="auto"/>
              <w:contextualSpacing/>
              <w:rPr>
                <w:rFonts w:cs="Arial"/>
                <w:sz w:val="20"/>
                <w:szCs w:val="20"/>
                <w:lang w:eastAsia="ja-JP"/>
              </w:rPr>
            </w:pPr>
          </w:p>
        </w:tc>
        <w:tc>
          <w:tcPr>
            <w:tcW w:w="0" w:type="auto"/>
            <w:shd w:val="clear" w:color="auto" w:fill="auto"/>
            <w:vAlign w:val="center"/>
          </w:tcPr>
          <w:p w14:paraId="6C5B1598"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Nhóm năng lực</w:t>
            </w:r>
          </w:p>
        </w:tc>
        <w:tc>
          <w:tcPr>
            <w:tcW w:w="0" w:type="auto"/>
            <w:shd w:val="clear" w:color="auto" w:fill="auto"/>
            <w:vAlign w:val="center"/>
          </w:tcPr>
          <w:p w14:paraId="7D5851F0"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404C6FC7"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4F690E6B"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C5AF2A5"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Danh mục nhóm năng lực</w:t>
            </w:r>
          </w:p>
        </w:tc>
        <w:tc>
          <w:tcPr>
            <w:tcW w:w="0" w:type="auto"/>
            <w:shd w:val="clear" w:color="auto" w:fill="auto"/>
            <w:vAlign w:val="center"/>
          </w:tcPr>
          <w:p w14:paraId="181B5A4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C62B0A0"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Danh mục nhóm năng lực</w:t>
            </w:r>
          </w:p>
          <w:p w14:paraId="211EE6BC"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Người dùng cũng có thể click vào Combobox và chọn [F1]: Mở màn hình </w:t>
            </w:r>
            <w:r w:rsidRPr="00C902D4">
              <w:rPr>
                <w:rFonts w:ascii="Arial" w:hAnsi="Arial" w:cs="Arial"/>
                <w:sz w:val="20"/>
                <w:lang w:eastAsia="ja-JP"/>
              </w:rPr>
              <w:t>Danh mục nhóm năng lực</w:t>
            </w:r>
            <w:r w:rsidRPr="00C902D4">
              <w:rPr>
                <w:rFonts w:ascii="Arial" w:hAnsi="Arial" w:cs="Arial"/>
                <w:color w:val="000000"/>
                <w:sz w:val="20"/>
              </w:rPr>
              <w:t xml:space="preserve"> và cho phép chọn hoặc thêm mới thông tin trong </w:t>
            </w:r>
            <w:r w:rsidRPr="00C902D4">
              <w:rPr>
                <w:rFonts w:ascii="Arial" w:hAnsi="Arial" w:cs="Arial"/>
                <w:sz w:val="20"/>
                <w:lang w:eastAsia="ja-JP"/>
              </w:rPr>
              <w:t>Danh mục nhóm năng lực</w:t>
            </w:r>
            <w:r w:rsidRPr="00C902D4">
              <w:rPr>
                <w:rFonts w:ascii="Arial" w:hAnsi="Arial" w:cs="Arial"/>
                <w:color w:val="000000"/>
                <w:sz w:val="20"/>
              </w:rPr>
              <w:t>.</w:t>
            </w:r>
          </w:p>
          <w:p w14:paraId="39867079"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759591F1"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783B01DA" w14:textId="77777777" w:rsidTr="004F5ABB">
        <w:trPr>
          <w:trHeight w:val="50"/>
        </w:trPr>
        <w:tc>
          <w:tcPr>
            <w:tcW w:w="0" w:type="auto"/>
            <w:shd w:val="clear" w:color="auto" w:fill="auto"/>
            <w:vAlign w:val="center"/>
          </w:tcPr>
          <w:p w14:paraId="347D57D8" w14:textId="4791AD45" w:rsidR="00562BF0" w:rsidRPr="00C902D4" w:rsidRDefault="004837C4" w:rsidP="00AF7805">
            <w:pPr>
              <w:spacing w:line="360" w:lineRule="auto"/>
              <w:rPr>
                <w:rFonts w:ascii="Arial" w:hAnsi="Arial" w:cs="Arial"/>
                <w:sz w:val="20"/>
                <w:lang w:eastAsia="ja-JP"/>
              </w:rPr>
            </w:pPr>
            <w:r w:rsidRPr="00C902D4">
              <w:rPr>
                <w:rFonts w:ascii="Arial" w:hAnsi="Arial" w:cs="Arial"/>
                <w:sz w:val="20"/>
                <w:lang w:eastAsia="ja-JP"/>
              </w:rPr>
              <w:t>5</w:t>
            </w:r>
          </w:p>
        </w:tc>
        <w:tc>
          <w:tcPr>
            <w:tcW w:w="0" w:type="auto"/>
            <w:shd w:val="clear" w:color="auto" w:fill="auto"/>
            <w:vAlign w:val="center"/>
          </w:tcPr>
          <w:p w14:paraId="479FC080" w14:textId="77777777" w:rsidR="00562BF0" w:rsidRPr="00C902D4" w:rsidRDefault="00562BF0" w:rsidP="00AF7805">
            <w:pPr>
              <w:spacing w:line="360" w:lineRule="auto"/>
              <w:rPr>
                <w:rFonts w:ascii="Arial" w:hAnsi="Arial" w:cs="Arial"/>
                <w:color w:val="000000"/>
                <w:sz w:val="20"/>
              </w:rPr>
            </w:pPr>
            <w:r w:rsidRPr="00C902D4">
              <w:rPr>
                <w:rFonts w:ascii="Arial" w:hAnsi="Arial" w:cs="Arial"/>
                <w:sz w:val="20"/>
              </w:rPr>
              <w:t>Tên năng lực</w:t>
            </w:r>
          </w:p>
        </w:tc>
        <w:tc>
          <w:tcPr>
            <w:tcW w:w="0" w:type="auto"/>
            <w:shd w:val="clear" w:color="auto" w:fill="auto"/>
            <w:vAlign w:val="center"/>
          </w:tcPr>
          <w:p w14:paraId="56A8CFD5" w14:textId="77777777" w:rsidR="00562BF0" w:rsidRPr="00C902D4"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2539F659"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3BAC7140" w14:textId="77777777" w:rsidR="00562BF0" w:rsidRPr="00C902D4"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1817193"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Danh mục nhóm năng lực</w:t>
            </w:r>
          </w:p>
        </w:tc>
        <w:tc>
          <w:tcPr>
            <w:tcW w:w="0" w:type="auto"/>
            <w:shd w:val="clear" w:color="auto" w:fill="auto"/>
            <w:vAlign w:val="center"/>
          </w:tcPr>
          <w:p w14:paraId="3DEEFFA0"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14D17432" w14:textId="77777777" w:rsidR="00562BF0" w:rsidRPr="00C902D4" w:rsidRDefault="00562BF0" w:rsidP="00AF7805">
            <w:pPr>
              <w:spacing w:line="360" w:lineRule="auto"/>
              <w:rPr>
                <w:rFonts w:ascii="Arial" w:hAnsi="Arial" w:cs="Arial"/>
                <w:color w:val="000000"/>
                <w:sz w:val="20"/>
              </w:rPr>
            </w:pPr>
            <w:r w:rsidRPr="00C902D4">
              <w:rPr>
                <w:rFonts w:ascii="Arial" w:hAnsi="Arial" w:cs="Arial"/>
                <w:sz w:val="20"/>
              </w:rPr>
              <w:t xml:space="preserve">Hiển thị tên năng lực tương ứng với nhóm năng lực </w:t>
            </w:r>
          </w:p>
        </w:tc>
        <w:tc>
          <w:tcPr>
            <w:tcW w:w="0" w:type="auto"/>
            <w:shd w:val="clear" w:color="auto" w:fill="auto"/>
            <w:vAlign w:val="center"/>
          </w:tcPr>
          <w:p w14:paraId="42635830"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09D2D2F4" w14:textId="77777777" w:rsidTr="004F5ABB">
        <w:trPr>
          <w:trHeight w:val="261"/>
        </w:trPr>
        <w:tc>
          <w:tcPr>
            <w:tcW w:w="0" w:type="auto"/>
            <w:shd w:val="clear" w:color="auto" w:fill="auto"/>
            <w:vAlign w:val="center"/>
          </w:tcPr>
          <w:p w14:paraId="0AC2EEED" w14:textId="2836B346" w:rsidR="00562BF0" w:rsidRPr="00C902D4" w:rsidRDefault="004837C4" w:rsidP="00AF7805">
            <w:pPr>
              <w:spacing w:line="360" w:lineRule="auto"/>
              <w:rPr>
                <w:rFonts w:ascii="Arial" w:hAnsi="Arial" w:cs="Arial"/>
                <w:sz w:val="20"/>
                <w:lang w:eastAsia="ja-JP"/>
              </w:rPr>
            </w:pPr>
            <w:r w:rsidRPr="00C902D4">
              <w:rPr>
                <w:rFonts w:ascii="Arial" w:hAnsi="Arial" w:cs="Arial"/>
                <w:sz w:val="20"/>
                <w:lang w:eastAsia="ja-JP"/>
              </w:rPr>
              <w:t>6</w:t>
            </w:r>
          </w:p>
        </w:tc>
        <w:tc>
          <w:tcPr>
            <w:tcW w:w="0" w:type="auto"/>
            <w:shd w:val="clear" w:color="auto" w:fill="auto"/>
            <w:vAlign w:val="center"/>
          </w:tcPr>
          <w:p w14:paraId="7354AEC5" w14:textId="77777777" w:rsidR="00562BF0" w:rsidRPr="00C902D4" w:rsidRDefault="00562BF0" w:rsidP="00AF7805">
            <w:pPr>
              <w:spacing w:line="360" w:lineRule="auto"/>
              <w:rPr>
                <w:rFonts w:ascii="Arial" w:hAnsi="Arial" w:cs="Arial"/>
                <w:color w:val="000000"/>
                <w:sz w:val="20"/>
              </w:rPr>
            </w:pPr>
            <w:r w:rsidRPr="00C902D4">
              <w:rPr>
                <w:rFonts w:ascii="Arial" w:hAnsi="Arial" w:cs="Arial"/>
                <w:sz w:val="20"/>
              </w:rPr>
              <w:t xml:space="preserve">Mức của năng lực  </w:t>
            </w:r>
          </w:p>
        </w:tc>
        <w:tc>
          <w:tcPr>
            <w:tcW w:w="0" w:type="auto"/>
            <w:shd w:val="clear" w:color="auto" w:fill="auto"/>
            <w:vAlign w:val="center"/>
          </w:tcPr>
          <w:p w14:paraId="12C1B002" w14:textId="77777777" w:rsidR="00562BF0" w:rsidRPr="00C902D4"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2B89FAB2"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67633A74" w14:textId="77777777" w:rsidR="00562BF0" w:rsidRPr="00C902D4"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4C67265" w14:textId="77777777" w:rsidR="00562BF0" w:rsidRPr="00C902D4" w:rsidRDefault="00562BF0" w:rsidP="00AF7805">
            <w:pPr>
              <w:spacing w:line="360" w:lineRule="auto"/>
              <w:rPr>
                <w:rFonts w:ascii="Arial" w:hAnsi="Arial" w:cs="Arial"/>
                <w:color w:val="000000"/>
                <w:sz w:val="20"/>
                <w:lang w:eastAsia="ja-JP"/>
              </w:rPr>
            </w:pPr>
            <w:r w:rsidRPr="00C902D4">
              <w:rPr>
                <w:rFonts w:ascii="Arial" w:hAnsi="Arial" w:cs="Arial"/>
                <w:sz w:val="20"/>
                <w:lang w:eastAsia="ja-JP"/>
              </w:rPr>
              <w:t>Danh mục nhóm năng lực</w:t>
            </w:r>
          </w:p>
        </w:tc>
        <w:tc>
          <w:tcPr>
            <w:tcW w:w="0" w:type="auto"/>
            <w:shd w:val="clear" w:color="auto" w:fill="auto"/>
            <w:vAlign w:val="center"/>
          </w:tcPr>
          <w:p w14:paraId="2C1F6901"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4C0C1CCF" w14:textId="79D03009" w:rsidR="00562BF0" w:rsidRPr="00C902D4" w:rsidRDefault="00562BF0" w:rsidP="00AF7805">
            <w:pPr>
              <w:spacing w:line="360" w:lineRule="auto"/>
              <w:rPr>
                <w:rFonts w:ascii="Arial" w:hAnsi="Arial" w:cs="Arial"/>
                <w:color w:val="000000" w:themeColor="text1"/>
                <w:sz w:val="20"/>
              </w:rPr>
            </w:pPr>
            <w:r w:rsidRPr="00C902D4">
              <w:rPr>
                <w:rFonts w:ascii="Arial" w:hAnsi="Arial" w:cs="Arial"/>
                <w:sz w:val="20"/>
              </w:rPr>
              <w:t>Hiển thị mức năng lực tương ứng với nhóm năng lực</w:t>
            </w:r>
          </w:p>
        </w:tc>
        <w:tc>
          <w:tcPr>
            <w:tcW w:w="0" w:type="auto"/>
            <w:shd w:val="clear" w:color="auto" w:fill="auto"/>
            <w:vAlign w:val="center"/>
          </w:tcPr>
          <w:p w14:paraId="07BA1C0D" w14:textId="77777777" w:rsidR="00562BF0" w:rsidRPr="00C902D4" w:rsidRDefault="00562BF0" w:rsidP="00AF7805">
            <w:pPr>
              <w:spacing w:line="360" w:lineRule="auto"/>
              <w:rPr>
                <w:rFonts w:ascii="Arial" w:hAnsi="Arial" w:cs="Arial"/>
                <w:sz w:val="20"/>
              </w:rPr>
            </w:pPr>
            <w:r w:rsidRPr="00C902D4">
              <w:rPr>
                <w:rFonts w:ascii="Arial" w:hAnsi="Arial" w:cs="Arial"/>
                <w:sz w:val="20"/>
              </w:rPr>
              <w:t>Combobox</w:t>
            </w:r>
          </w:p>
        </w:tc>
      </w:tr>
      <w:tr w:rsidR="00562BF0" w:rsidRPr="00C902D4" w14:paraId="0E1EA912" w14:textId="77777777" w:rsidTr="004F5ABB">
        <w:trPr>
          <w:trHeight w:val="1335"/>
        </w:trPr>
        <w:tc>
          <w:tcPr>
            <w:tcW w:w="0" w:type="auto"/>
            <w:shd w:val="clear" w:color="auto" w:fill="auto"/>
            <w:vAlign w:val="center"/>
          </w:tcPr>
          <w:p w14:paraId="77F37EE7" w14:textId="4C917D28" w:rsidR="00562BF0" w:rsidRPr="00C902D4" w:rsidRDefault="004837C4" w:rsidP="00AF7805">
            <w:pPr>
              <w:spacing w:line="360" w:lineRule="auto"/>
              <w:rPr>
                <w:rFonts w:ascii="Arial" w:hAnsi="Arial" w:cs="Arial"/>
                <w:sz w:val="20"/>
                <w:lang w:eastAsia="ja-JP"/>
              </w:rPr>
            </w:pPr>
            <w:r w:rsidRPr="00C902D4">
              <w:rPr>
                <w:rFonts w:ascii="Arial" w:hAnsi="Arial" w:cs="Arial"/>
                <w:sz w:val="20"/>
                <w:lang w:eastAsia="ja-JP"/>
              </w:rPr>
              <w:t>7</w:t>
            </w:r>
          </w:p>
        </w:tc>
        <w:tc>
          <w:tcPr>
            <w:tcW w:w="0" w:type="auto"/>
            <w:shd w:val="clear" w:color="auto" w:fill="auto"/>
            <w:vAlign w:val="center"/>
          </w:tcPr>
          <w:p w14:paraId="535860D3" w14:textId="77777777" w:rsidR="00562BF0" w:rsidRPr="00C902D4" w:rsidRDefault="00562BF0" w:rsidP="00AF7805">
            <w:pPr>
              <w:spacing w:line="360" w:lineRule="auto"/>
              <w:rPr>
                <w:rFonts w:ascii="Arial" w:hAnsi="Arial" w:cs="Arial"/>
                <w:color w:val="000000"/>
                <w:sz w:val="20"/>
              </w:rPr>
            </w:pPr>
            <w:r w:rsidRPr="00C902D4">
              <w:rPr>
                <w:rFonts w:ascii="Arial" w:hAnsi="Arial" w:cs="Arial"/>
                <w:sz w:val="20"/>
              </w:rPr>
              <w:t>Mô tả</w:t>
            </w:r>
          </w:p>
        </w:tc>
        <w:tc>
          <w:tcPr>
            <w:tcW w:w="0" w:type="auto"/>
            <w:shd w:val="clear" w:color="auto" w:fill="auto"/>
            <w:vAlign w:val="center"/>
          </w:tcPr>
          <w:p w14:paraId="008750B4" w14:textId="77777777" w:rsidR="00562BF0" w:rsidRPr="00C902D4" w:rsidRDefault="00562BF0"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22FB8E5" w14:textId="77777777" w:rsidR="00562BF0" w:rsidRPr="00C902D4" w:rsidRDefault="00562BF0" w:rsidP="00AF7805">
            <w:pPr>
              <w:spacing w:line="360" w:lineRule="auto"/>
              <w:rPr>
                <w:rFonts w:ascii="Arial" w:hAnsi="Arial" w:cs="Arial"/>
                <w:sz w:val="20"/>
              </w:rPr>
            </w:pPr>
            <w:r w:rsidRPr="00C902D4">
              <w:rPr>
                <w:rFonts w:ascii="Arial" w:hAnsi="Arial" w:cs="Arial"/>
                <w:sz w:val="20"/>
              </w:rPr>
              <w:t>1000</w:t>
            </w:r>
          </w:p>
        </w:tc>
        <w:tc>
          <w:tcPr>
            <w:tcW w:w="0" w:type="auto"/>
            <w:shd w:val="clear" w:color="auto" w:fill="auto"/>
            <w:vAlign w:val="center"/>
          </w:tcPr>
          <w:p w14:paraId="5BD5092D" w14:textId="77777777" w:rsidR="00562BF0" w:rsidRPr="00C902D4" w:rsidRDefault="00562BF0"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16CDDC71"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Danh mục nhóm năng lực</w:t>
            </w:r>
          </w:p>
        </w:tc>
        <w:tc>
          <w:tcPr>
            <w:tcW w:w="0" w:type="auto"/>
            <w:shd w:val="clear" w:color="auto" w:fill="auto"/>
            <w:vAlign w:val="center"/>
          </w:tcPr>
          <w:p w14:paraId="728E8D66"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1D384A7" w14:textId="77777777" w:rsidR="00562BF0" w:rsidRPr="00C902D4" w:rsidRDefault="00562BF0" w:rsidP="00AF7805">
            <w:pPr>
              <w:spacing w:line="360" w:lineRule="auto"/>
              <w:rPr>
                <w:rFonts w:ascii="Arial" w:hAnsi="Arial" w:cs="Arial"/>
                <w:color w:val="000000"/>
                <w:sz w:val="20"/>
              </w:rPr>
            </w:pPr>
            <w:r w:rsidRPr="00C902D4">
              <w:rPr>
                <w:rFonts w:ascii="Arial" w:hAnsi="Arial" w:cs="Arial"/>
                <w:sz w:val="20"/>
              </w:rPr>
              <w:t>Hiển thị mô tả năng lực của mức năng lực được khai báo ở form “Danh mục năng lực”</w:t>
            </w:r>
          </w:p>
        </w:tc>
        <w:tc>
          <w:tcPr>
            <w:tcW w:w="0" w:type="auto"/>
            <w:shd w:val="clear" w:color="auto" w:fill="auto"/>
            <w:vAlign w:val="center"/>
          </w:tcPr>
          <w:p w14:paraId="0A94EB97"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4948C745" w14:textId="77777777" w:rsidR="00562BF0" w:rsidRPr="00C902D4" w:rsidRDefault="00562BF0" w:rsidP="00AF7805">
      <w:pPr>
        <w:spacing w:line="360" w:lineRule="auto"/>
        <w:rPr>
          <w:rFonts w:ascii="Arial" w:hAnsi="Arial" w:cs="Arial"/>
          <w:sz w:val="20"/>
        </w:rPr>
        <w:sectPr w:rsidR="00562BF0" w:rsidRPr="00C902D4" w:rsidSect="002B53D6">
          <w:pgSz w:w="11909" w:h="16834" w:code="9"/>
          <w:pgMar w:top="1134" w:right="1134" w:bottom="1134" w:left="1701" w:header="567" w:footer="567" w:gutter="0"/>
          <w:pgNumType w:start="44"/>
          <w:cols w:space="720"/>
          <w:titlePg/>
          <w:docGrid w:linePitch="360"/>
        </w:sectPr>
      </w:pPr>
    </w:p>
    <w:p w14:paraId="08117098" w14:textId="77777777" w:rsidR="00562BF0" w:rsidRPr="00C902D4" w:rsidRDefault="00562BF0" w:rsidP="00AF7805">
      <w:pPr>
        <w:spacing w:line="360" w:lineRule="auto"/>
        <w:rPr>
          <w:rFonts w:ascii="Arial" w:hAnsi="Arial" w:cs="Arial"/>
          <w:sz w:val="20"/>
        </w:rPr>
        <w:sectPr w:rsidR="00562BF0"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lastRenderedPageBreak/>
        <w:br w:type="textWrapping" w:clear="all"/>
      </w:r>
    </w:p>
    <w:p w14:paraId="2019387C"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11"/>
        <w:gridCol w:w="7286"/>
      </w:tblGrid>
      <w:tr w:rsidR="00562BF0" w:rsidRPr="00C902D4" w14:paraId="17E8AAEB"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298A88B"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5869884"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795C664"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Mô tả</w:t>
            </w:r>
          </w:p>
        </w:tc>
      </w:tr>
      <w:tr w:rsidR="00562BF0" w:rsidRPr="00C902D4" w14:paraId="356E3F87"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3F1C2E0" w14:textId="77777777" w:rsidR="00562BF0" w:rsidRPr="00C902D4" w:rsidRDefault="00562BF0" w:rsidP="00AF7805">
            <w:pPr>
              <w:pStyle w:val="ListParagraph"/>
              <w:keepLines/>
              <w:numPr>
                <w:ilvl w:val="0"/>
                <w:numId w:val="100"/>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CCDEC7B"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02F6141D"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562BF0" w:rsidRPr="00C902D4" w14:paraId="520603D8"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187F137" w14:textId="77777777" w:rsidR="00562BF0" w:rsidRPr="00C902D4" w:rsidRDefault="00562BF0" w:rsidP="00AF7805">
            <w:pPr>
              <w:pStyle w:val="ListParagraph"/>
              <w:keepLines/>
              <w:numPr>
                <w:ilvl w:val="0"/>
                <w:numId w:val="100"/>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3DAD4A"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2DAF59" w14:textId="77777777" w:rsidR="00562BF0" w:rsidRPr="00C902D4" w:rsidRDefault="00562BF0"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77ACBD66"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38EAEA9D"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27376CEB"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45A2BB8"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24BFC19"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8132526" w14:textId="77777777" w:rsidR="00562BF0" w:rsidRPr="00C902D4" w:rsidRDefault="00562BF0"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3184E305"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562BF0" w:rsidRPr="00C902D4" w14:paraId="438BA3C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BCE44D1" w14:textId="77777777" w:rsidR="00562BF0" w:rsidRPr="00C902D4" w:rsidRDefault="00562BF0" w:rsidP="00AF7805">
            <w:pPr>
              <w:pStyle w:val="ListParagraph"/>
              <w:keepLines/>
              <w:numPr>
                <w:ilvl w:val="0"/>
                <w:numId w:val="100"/>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332ED7A"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13CD3C36"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562BF0" w:rsidRPr="00C902D4" w14:paraId="3BA075AB"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F160F88" w14:textId="77777777" w:rsidR="00562BF0" w:rsidRPr="00C902D4" w:rsidRDefault="00562BF0" w:rsidP="00AF7805">
            <w:pPr>
              <w:pStyle w:val="ListParagraph"/>
              <w:keepLines/>
              <w:numPr>
                <w:ilvl w:val="0"/>
                <w:numId w:val="100"/>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6C5ECE3D"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0C1AE157"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Sử dụng chức năng này để chọn một bản ghi Mô tả công việc để xóa bản ghi. Chỉ được xóa bản ghi khi chưa được sử dụng ở form: Gán Đề xuất tuyển dụng, Kế hoạch tuyển dụng chi tiết.</w:t>
            </w:r>
          </w:p>
          <w:p w14:paraId="7E437EB9" w14:textId="77777777" w:rsidR="00562BF0" w:rsidRPr="00C902D4" w:rsidRDefault="00562BF0"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E618147" w14:textId="77777777" w:rsidR="00562BF0" w:rsidRPr="00C902D4" w:rsidRDefault="00562BF0"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7DA98D94" w14:textId="77777777" w:rsidR="00562BF0" w:rsidRPr="00C902D4" w:rsidRDefault="00562BF0"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6CA972A8" w14:textId="77777777" w:rsidR="00562BF0" w:rsidRPr="00C902D4" w:rsidRDefault="00562BF0"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562BF0" w:rsidRPr="00C902D4" w14:paraId="7A9C559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5CEE47C" w14:textId="77777777" w:rsidR="00562BF0" w:rsidRPr="00C902D4" w:rsidRDefault="00562BF0" w:rsidP="00AF7805">
            <w:pPr>
              <w:pStyle w:val="ListParagraph"/>
              <w:keepLines/>
              <w:numPr>
                <w:ilvl w:val="0"/>
                <w:numId w:val="100"/>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D2027D6"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15A51ED4"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lang w:val="vi-VN"/>
              </w:rPr>
              <w:t>Người dùng sử dụng chức năng này để xuất file excel danh mục vị trí chức danh đã khai báo trong hệ thống.</w:t>
            </w:r>
          </w:p>
        </w:tc>
      </w:tr>
    </w:tbl>
    <w:p w14:paraId="5A8BC8D5"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3FA48AE4" w14:textId="77777777" w:rsidR="00562BF0" w:rsidRPr="00C902D4" w:rsidRDefault="00562BF0" w:rsidP="00AF7805">
      <w:pPr>
        <w:spacing w:line="360" w:lineRule="auto"/>
        <w:jc w:val="center"/>
        <w:rPr>
          <w:rFonts w:ascii="Arial" w:hAnsi="Arial" w:cs="Arial"/>
          <w:sz w:val="20"/>
        </w:rPr>
      </w:pPr>
      <w:r w:rsidRPr="00C902D4">
        <w:rPr>
          <w:rFonts w:ascii="Arial" w:hAnsi="Arial" w:cs="Arial"/>
          <w:noProof/>
          <w:snapToGrid w:val="0"/>
          <w:color w:val="000000"/>
          <w:w w:val="0"/>
          <w:sz w:val="20"/>
          <w:u w:color="000000"/>
          <w:bdr w:val="none" w:sz="0" w:space="0" w:color="000000"/>
          <w:shd w:val="clear" w:color="000000" w:fill="000000"/>
          <w:lang w:eastAsia="ja-JP"/>
        </w:rPr>
        <w:drawing>
          <wp:inline distT="0" distB="0" distL="0" distR="0" wp14:anchorId="599746ED" wp14:editId="1B88D7DA">
            <wp:extent cx="5761990" cy="2714271"/>
            <wp:effectExtent l="0" t="0" r="0" b="0"/>
            <wp:docPr id="78" name="Picture 78" descr="C:\Users\Admin\AppData\Local\Temp\fla478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fla4789.tmp\Snapsho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990" cy="2714271"/>
                    </a:xfrm>
                    <a:prstGeom prst="rect">
                      <a:avLst/>
                    </a:prstGeom>
                    <a:noFill/>
                    <a:ln>
                      <a:noFill/>
                    </a:ln>
                  </pic:spPr>
                </pic:pic>
              </a:graphicData>
            </a:graphic>
          </wp:inline>
        </w:drawing>
      </w:r>
    </w:p>
    <w:p w14:paraId="26711BCE" w14:textId="77777777" w:rsidR="00562BF0" w:rsidRPr="00C902D4" w:rsidRDefault="00562BF0" w:rsidP="00AF7805">
      <w:pPr>
        <w:pStyle w:val="Heading5"/>
        <w:tabs>
          <w:tab w:val="clear" w:pos="1458"/>
          <w:tab w:val="num" w:pos="1080"/>
        </w:tabs>
        <w:spacing w:line="360" w:lineRule="auto"/>
        <w:ind w:hanging="1458"/>
        <w:rPr>
          <w:rFonts w:ascii="Arial" w:hAnsi="Arial" w:cs="Arial"/>
          <w:sz w:val="20"/>
          <w:szCs w:val="20"/>
        </w:rPr>
      </w:pPr>
      <w:bookmarkStart w:id="85" w:name="_Toc500541187"/>
      <w:r w:rsidRPr="00C902D4">
        <w:rPr>
          <w:rFonts w:ascii="Arial" w:hAnsi="Arial" w:cs="Arial"/>
          <w:sz w:val="20"/>
          <w:szCs w:val="20"/>
        </w:rPr>
        <w:t>Gán năng lực chức danh sử dụng cho mỗi đơn vị</w:t>
      </w:r>
      <w:bookmarkEnd w:id="85"/>
    </w:p>
    <w:p w14:paraId="5C44728B"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8EB2DFD" w14:textId="77777777" w:rsidR="00562BF0" w:rsidRPr="00C902D4" w:rsidRDefault="00562BF0"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6BCD934B" wp14:editId="4898A0ED">
            <wp:extent cx="4883401" cy="2089257"/>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83401" cy="2089257"/>
                    </a:xfrm>
                    <a:prstGeom prst="rect">
                      <a:avLst/>
                    </a:prstGeom>
                  </pic:spPr>
                </pic:pic>
              </a:graphicData>
            </a:graphic>
          </wp:inline>
        </w:drawing>
      </w:r>
    </w:p>
    <w:p w14:paraId="0150278B"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B09B0CC"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DD06FE2"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lastRenderedPageBreak/>
        <w:t>Gán năng lực chức danh cho từng đơn vị. Sau khi gán năng lực chức danh cho từng đơn vị thì đơn vị có thể sửa đổi các mức năng lực theo chức danh để phù hợp với đơn vị mình.</w:t>
      </w:r>
    </w:p>
    <w:p w14:paraId="0060F42B"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283B88A"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gán năng lực chức danh sử dụng cho mỗi đơn vị</w:t>
      </w:r>
    </w:p>
    <w:p w14:paraId="324B5256" w14:textId="77777777" w:rsidR="00562BF0" w:rsidRPr="00C902D4" w:rsidRDefault="00562BF0"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EA28B0E"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thiết lập gán năng lực cho đơn vị.</w:t>
      </w:r>
    </w:p>
    <w:p w14:paraId="0CBD5B73"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Năng lực chức danh được gán cho từng đơn vị là căn cứ để đánh giá năng lực của từng CBNV theo chức danh.</w:t>
      </w:r>
    </w:p>
    <w:p w14:paraId="576A0991" w14:textId="77777777" w:rsidR="00562BF0" w:rsidRPr="00C902D4" w:rsidRDefault="00562BF0"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19FDE1C2"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011"/>
        <w:gridCol w:w="778"/>
        <w:gridCol w:w="671"/>
        <w:gridCol w:w="812"/>
        <w:gridCol w:w="947"/>
        <w:gridCol w:w="707"/>
        <w:gridCol w:w="2149"/>
        <w:gridCol w:w="1394"/>
      </w:tblGrid>
      <w:tr w:rsidR="00562BF0" w:rsidRPr="00C902D4" w14:paraId="55ACEC86" w14:textId="77777777" w:rsidTr="004F5ABB">
        <w:trPr>
          <w:trHeight w:val="1005"/>
          <w:tblHeader/>
        </w:trPr>
        <w:tc>
          <w:tcPr>
            <w:tcW w:w="0" w:type="auto"/>
            <w:shd w:val="clear" w:color="auto" w:fill="auto"/>
            <w:vAlign w:val="center"/>
            <w:hideMark/>
          </w:tcPr>
          <w:p w14:paraId="3BCAA066"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STT</w:t>
            </w:r>
          </w:p>
        </w:tc>
        <w:tc>
          <w:tcPr>
            <w:tcW w:w="0" w:type="auto"/>
            <w:shd w:val="clear" w:color="auto" w:fill="auto"/>
            <w:vAlign w:val="center"/>
            <w:hideMark/>
          </w:tcPr>
          <w:p w14:paraId="6778497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0CA8117C"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26B38A0E"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50C403EA"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0AD71721"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789F0EC6"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0906AE34"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6055C67F" w14:textId="77777777" w:rsidR="00562BF0" w:rsidRPr="00C902D4" w:rsidRDefault="00562BF0" w:rsidP="00AF7805">
            <w:pPr>
              <w:spacing w:line="360" w:lineRule="auto"/>
              <w:jc w:val="center"/>
              <w:rPr>
                <w:rFonts w:ascii="Arial" w:hAnsi="Arial" w:cs="Arial"/>
                <w:b/>
                <w:bCs/>
                <w:sz w:val="20"/>
                <w:lang w:eastAsia="ja-JP"/>
              </w:rPr>
            </w:pPr>
            <w:r w:rsidRPr="00C902D4">
              <w:rPr>
                <w:rFonts w:ascii="Arial" w:hAnsi="Arial" w:cs="Arial"/>
                <w:b/>
                <w:bCs/>
                <w:sz w:val="20"/>
                <w:lang w:eastAsia="ja-JP"/>
              </w:rPr>
              <w:t>Đối tượng trên giao diện</w:t>
            </w:r>
          </w:p>
        </w:tc>
      </w:tr>
      <w:tr w:rsidR="00562BF0" w:rsidRPr="00C902D4" w14:paraId="194F502F" w14:textId="77777777" w:rsidTr="004F5ABB">
        <w:trPr>
          <w:trHeight w:val="1335"/>
        </w:trPr>
        <w:tc>
          <w:tcPr>
            <w:tcW w:w="0" w:type="auto"/>
            <w:shd w:val="clear" w:color="auto" w:fill="auto"/>
            <w:vAlign w:val="center"/>
          </w:tcPr>
          <w:p w14:paraId="65FAAA38"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5C610281"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Phòng ban</w:t>
            </w:r>
          </w:p>
        </w:tc>
        <w:tc>
          <w:tcPr>
            <w:tcW w:w="0" w:type="auto"/>
            <w:shd w:val="clear" w:color="auto" w:fill="auto"/>
            <w:vAlign w:val="center"/>
          </w:tcPr>
          <w:p w14:paraId="10A9F8BD"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63B83763"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2D31AACE"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5727281"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lang w:eastAsia="ja-JP"/>
              </w:rPr>
              <w:t>Sơ đồ tổ chức</w:t>
            </w:r>
          </w:p>
        </w:tc>
        <w:tc>
          <w:tcPr>
            <w:tcW w:w="0" w:type="auto"/>
            <w:shd w:val="clear" w:color="auto" w:fill="auto"/>
            <w:vAlign w:val="center"/>
          </w:tcPr>
          <w:p w14:paraId="729FBE9D"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7560819F"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Hiển thị các phòng ban, bộ phận của công ty để chọn</w:t>
            </w:r>
          </w:p>
          <w:p w14:paraId="1259A2E1"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Sơ đồ tổ chức</w:t>
            </w:r>
          </w:p>
          <w:p w14:paraId="13CA5DCB"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 xml:space="preserve">Người dùng cũng có thể click vào Combobox và chọn [F1]: Mở màn hình </w:t>
            </w:r>
            <w:r w:rsidRPr="00C902D4">
              <w:rPr>
                <w:rFonts w:ascii="Arial" w:hAnsi="Arial" w:cs="Arial"/>
                <w:sz w:val="20"/>
                <w:lang w:eastAsia="ja-JP"/>
              </w:rPr>
              <w:t>Sơ đồ tổ chức</w:t>
            </w:r>
            <w:r w:rsidRPr="00C902D4">
              <w:rPr>
                <w:rFonts w:ascii="Arial" w:hAnsi="Arial" w:cs="Arial"/>
                <w:color w:val="000000"/>
                <w:sz w:val="20"/>
              </w:rPr>
              <w:t xml:space="preserve"> và cho phép chọn hoặc thêm mới thông tin trong </w:t>
            </w:r>
            <w:r w:rsidRPr="00C902D4">
              <w:rPr>
                <w:rFonts w:ascii="Arial" w:hAnsi="Arial" w:cs="Arial"/>
                <w:sz w:val="20"/>
                <w:lang w:eastAsia="ja-JP"/>
              </w:rPr>
              <w:t>Sơ đồ tổ chức</w:t>
            </w:r>
            <w:r w:rsidRPr="00C902D4">
              <w:rPr>
                <w:rFonts w:ascii="Arial" w:hAnsi="Arial" w:cs="Arial"/>
                <w:color w:val="000000"/>
                <w:sz w:val="20"/>
              </w:rPr>
              <w:t>.</w:t>
            </w:r>
          </w:p>
          <w:p w14:paraId="557CF63C"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lastRenderedPageBreak/>
              <w:t>+ Mỗi bản ghi chọn hiển thị 1 dòng trên lưới</w:t>
            </w:r>
          </w:p>
        </w:tc>
        <w:tc>
          <w:tcPr>
            <w:tcW w:w="0" w:type="auto"/>
            <w:shd w:val="clear" w:color="auto" w:fill="auto"/>
            <w:vAlign w:val="center"/>
          </w:tcPr>
          <w:p w14:paraId="35FF2C32"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lastRenderedPageBreak/>
              <w:t>Combobox</w:t>
            </w:r>
          </w:p>
        </w:tc>
      </w:tr>
      <w:tr w:rsidR="00562BF0" w:rsidRPr="00C902D4" w14:paraId="32B9E2E9" w14:textId="77777777" w:rsidTr="004F5ABB">
        <w:trPr>
          <w:trHeight w:val="1335"/>
        </w:trPr>
        <w:tc>
          <w:tcPr>
            <w:tcW w:w="0" w:type="auto"/>
            <w:shd w:val="clear" w:color="auto" w:fill="auto"/>
            <w:vAlign w:val="center"/>
          </w:tcPr>
          <w:p w14:paraId="12C3E2A2"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7FDA263B"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Ngạch nghề nghiệp</w:t>
            </w:r>
          </w:p>
        </w:tc>
        <w:tc>
          <w:tcPr>
            <w:tcW w:w="0" w:type="auto"/>
            <w:shd w:val="clear" w:color="auto" w:fill="auto"/>
            <w:vAlign w:val="center"/>
          </w:tcPr>
          <w:p w14:paraId="6EF9AD47"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7B7962C4"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7ACF01A5"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27F0E4D" w14:textId="77777777" w:rsidR="00562BF0" w:rsidRPr="00C902D4" w:rsidRDefault="00562BF0" w:rsidP="00AF7805">
            <w:pPr>
              <w:spacing w:line="360" w:lineRule="auto"/>
              <w:rPr>
                <w:rFonts w:ascii="Arial" w:hAnsi="Arial" w:cs="Arial"/>
                <w:sz w:val="20"/>
                <w:lang w:eastAsia="ja-JP"/>
              </w:rPr>
            </w:pPr>
            <w:r w:rsidRPr="00C902D4">
              <w:rPr>
                <w:rFonts w:ascii="Arial" w:hAnsi="Arial" w:cs="Arial"/>
                <w:color w:val="000000"/>
                <w:sz w:val="20"/>
              </w:rPr>
              <w:t>Danh mục ngạch nghề nghiệp</w:t>
            </w:r>
          </w:p>
        </w:tc>
        <w:tc>
          <w:tcPr>
            <w:tcW w:w="0" w:type="auto"/>
            <w:shd w:val="clear" w:color="auto" w:fill="auto"/>
            <w:vAlign w:val="center"/>
          </w:tcPr>
          <w:p w14:paraId="0F54877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38DD1AC6"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Chọn một trong danh sách, hệ thống liệt kê các tham số đã được cấu hình, các tham số này tham chiếu từ Danh mục ngạch nghề nghiệp</w:t>
            </w:r>
          </w:p>
          <w:p w14:paraId="1558E929" w14:textId="77777777" w:rsidR="00562BF0" w:rsidRPr="00C902D4" w:rsidRDefault="00562BF0" w:rsidP="00AF7805">
            <w:pPr>
              <w:spacing w:line="360" w:lineRule="auto"/>
              <w:rPr>
                <w:rFonts w:ascii="Arial" w:hAnsi="Arial" w:cs="Arial"/>
                <w:color w:val="000000"/>
                <w:sz w:val="20"/>
              </w:rPr>
            </w:pPr>
            <w:r w:rsidRPr="00C902D4">
              <w:rPr>
                <w:rFonts w:ascii="Arial" w:hAnsi="Arial" w:cs="Arial"/>
                <w:color w:val="000000"/>
                <w:sz w:val="20"/>
              </w:rPr>
              <w:t>Người dùng cũng có thể click vào Combobox và chọn [F1]: Mở màn hình Danh mục ngạch nghề nghiệp và cho phép chọn hoặc thêm mới thông tin trong Danh mục ngạch nghề nghiệp.</w:t>
            </w:r>
          </w:p>
          <w:p w14:paraId="0EF58B76" w14:textId="77777777" w:rsidR="00562BF0" w:rsidRPr="00C902D4" w:rsidDel="00832F4E" w:rsidRDefault="00562BF0" w:rsidP="00AF7805">
            <w:pPr>
              <w:spacing w:line="360" w:lineRule="auto"/>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7CF3DEDE"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65A703F6" w14:textId="77777777" w:rsidTr="004F5ABB">
        <w:trPr>
          <w:trHeight w:val="50"/>
        </w:trPr>
        <w:tc>
          <w:tcPr>
            <w:tcW w:w="0" w:type="auto"/>
            <w:shd w:val="clear" w:color="auto" w:fill="auto"/>
            <w:vAlign w:val="center"/>
          </w:tcPr>
          <w:p w14:paraId="2042CCA7"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3DB1EB80"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Chức danh</w:t>
            </w:r>
          </w:p>
        </w:tc>
        <w:tc>
          <w:tcPr>
            <w:tcW w:w="0" w:type="auto"/>
            <w:shd w:val="clear" w:color="auto" w:fill="auto"/>
            <w:vAlign w:val="center"/>
          </w:tcPr>
          <w:p w14:paraId="6DA45641"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548DE3C3" w14:textId="77777777" w:rsidR="00562BF0" w:rsidRPr="00C902D4" w:rsidRDefault="00562BF0" w:rsidP="00AF7805">
            <w:pPr>
              <w:spacing w:line="360" w:lineRule="auto"/>
              <w:rPr>
                <w:rFonts w:ascii="Arial" w:hAnsi="Arial" w:cs="Arial"/>
                <w:sz w:val="20"/>
              </w:rPr>
            </w:pPr>
          </w:p>
        </w:tc>
        <w:tc>
          <w:tcPr>
            <w:tcW w:w="0" w:type="auto"/>
            <w:shd w:val="clear" w:color="auto" w:fill="auto"/>
            <w:vAlign w:val="center"/>
          </w:tcPr>
          <w:p w14:paraId="62679C42"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BE289CF"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Danh mục chức danh</w:t>
            </w:r>
          </w:p>
        </w:tc>
        <w:tc>
          <w:tcPr>
            <w:tcW w:w="0" w:type="auto"/>
            <w:shd w:val="clear" w:color="auto" w:fill="auto"/>
            <w:vAlign w:val="center"/>
          </w:tcPr>
          <w:p w14:paraId="7CCDB15F"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7A1A8E48"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Hiển thị chức danh theo Ngạch nghề nghiệp để chọn (chức danh theo đơn vị)</w:t>
            </w:r>
          </w:p>
        </w:tc>
        <w:tc>
          <w:tcPr>
            <w:tcW w:w="0" w:type="auto"/>
            <w:shd w:val="clear" w:color="auto" w:fill="auto"/>
            <w:vAlign w:val="center"/>
          </w:tcPr>
          <w:p w14:paraId="67D15B43"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Combobox</w:t>
            </w:r>
          </w:p>
        </w:tc>
      </w:tr>
      <w:tr w:rsidR="00562BF0" w:rsidRPr="00C902D4" w14:paraId="192F9415" w14:textId="77777777" w:rsidTr="004F5ABB">
        <w:trPr>
          <w:trHeight w:val="50"/>
        </w:trPr>
        <w:tc>
          <w:tcPr>
            <w:tcW w:w="0" w:type="auto"/>
            <w:shd w:val="clear" w:color="auto" w:fill="auto"/>
            <w:vAlign w:val="center"/>
          </w:tcPr>
          <w:p w14:paraId="534FE06A"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3A611980" w14:textId="77777777" w:rsidR="00562BF0" w:rsidRPr="00C902D4" w:rsidRDefault="00562BF0" w:rsidP="00AF7805">
            <w:pPr>
              <w:spacing w:line="360" w:lineRule="auto"/>
              <w:rPr>
                <w:rFonts w:ascii="Arial" w:hAnsi="Arial" w:cs="Arial"/>
                <w:sz w:val="20"/>
              </w:rPr>
            </w:pPr>
            <w:r w:rsidRPr="00C902D4">
              <w:rPr>
                <w:rFonts w:ascii="Arial" w:hAnsi="Arial" w:cs="Arial"/>
                <w:sz w:val="20"/>
              </w:rPr>
              <w:t>Ngày áp dụng</w:t>
            </w:r>
          </w:p>
        </w:tc>
        <w:tc>
          <w:tcPr>
            <w:tcW w:w="0" w:type="auto"/>
            <w:shd w:val="clear" w:color="auto" w:fill="auto"/>
            <w:vAlign w:val="center"/>
          </w:tcPr>
          <w:p w14:paraId="3A1C18EB" w14:textId="77777777" w:rsidR="00562BF0" w:rsidRPr="00C902D4" w:rsidRDefault="00562BF0" w:rsidP="00AF7805">
            <w:pPr>
              <w:spacing w:line="360" w:lineRule="auto"/>
              <w:rPr>
                <w:rFonts w:ascii="Arial" w:hAnsi="Arial" w:cs="Arial"/>
                <w:sz w:val="20"/>
              </w:rPr>
            </w:pPr>
            <w:r w:rsidRPr="00C902D4">
              <w:rPr>
                <w:rFonts w:ascii="Arial" w:hAnsi="Arial" w:cs="Arial"/>
                <w:sz w:val="20"/>
              </w:rPr>
              <w:t>Ngày tháng năm</w:t>
            </w:r>
          </w:p>
        </w:tc>
        <w:tc>
          <w:tcPr>
            <w:tcW w:w="0" w:type="auto"/>
            <w:shd w:val="clear" w:color="auto" w:fill="auto"/>
            <w:vAlign w:val="center"/>
          </w:tcPr>
          <w:p w14:paraId="62F4CBE8" w14:textId="77777777" w:rsidR="00562BF0" w:rsidRPr="00C902D4" w:rsidRDefault="00562BF0" w:rsidP="00AF7805">
            <w:pPr>
              <w:spacing w:line="360" w:lineRule="auto"/>
              <w:rPr>
                <w:rFonts w:ascii="Arial" w:hAnsi="Arial" w:cs="Arial"/>
                <w:sz w:val="20"/>
              </w:rPr>
            </w:pPr>
            <w:r w:rsidRPr="00C902D4">
              <w:rPr>
                <w:rFonts w:ascii="Arial" w:hAnsi="Arial" w:cs="Arial"/>
                <w:sz w:val="20"/>
              </w:rPr>
              <w:t>10</w:t>
            </w:r>
          </w:p>
        </w:tc>
        <w:tc>
          <w:tcPr>
            <w:tcW w:w="0" w:type="auto"/>
            <w:shd w:val="clear" w:color="auto" w:fill="auto"/>
            <w:vAlign w:val="center"/>
          </w:tcPr>
          <w:p w14:paraId="643F69A2" w14:textId="77777777" w:rsidR="00562BF0" w:rsidRPr="00C902D4"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FC44A55"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5864A0F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277F9712" w14:textId="77777777" w:rsidR="00562BF0" w:rsidRPr="00C902D4" w:rsidRDefault="00562BF0" w:rsidP="00AF7805">
            <w:pPr>
              <w:spacing w:line="360" w:lineRule="auto"/>
              <w:rPr>
                <w:rFonts w:ascii="Arial" w:hAnsi="Arial" w:cs="Arial"/>
                <w:sz w:val="20"/>
              </w:rPr>
            </w:pPr>
            <w:r w:rsidRPr="00C902D4">
              <w:rPr>
                <w:rFonts w:ascii="Arial" w:hAnsi="Arial" w:cs="Arial"/>
                <w:sz w:val="20"/>
              </w:rPr>
              <w:t>Ngày bắt đầu áp dụng</w:t>
            </w:r>
          </w:p>
        </w:tc>
        <w:tc>
          <w:tcPr>
            <w:tcW w:w="0" w:type="auto"/>
            <w:shd w:val="clear" w:color="auto" w:fill="auto"/>
            <w:vAlign w:val="center"/>
          </w:tcPr>
          <w:p w14:paraId="64D34CA0" w14:textId="77777777" w:rsidR="00562BF0" w:rsidRPr="00C902D4" w:rsidRDefault="00562BF0" w:rsidP="00AF7805">
            <w:pPr>
              <w:spacing w:line="360" w:lineRule="auto"/>
              <w:rPr>
                <w:rFonts w:ascii="Arial" w:hAnsi="Arial" w:cs="Arial"/>
                <w:sz w:val="20"/>
              </w:rPr>
            </w:pPr>
            <w:r w:rsidRPr="00C902D4">
              <w:rPr>
                <w:rFonts w:ascii="Arial" w:hAnsi="Arial" w:cs="Arial"/>
                <w:sz w:val="20"/>
              </w:rPr>
              <w:t>Dd/mm/yyyy</w:t>
            </w:r>
          </w:p>
        </w:tc>
      </w:tr>
      <w:tr w:rsidR="00562BF0" w:rsidRPr="00C902D4" w14:paraId="5B1B8403" w14:textId="77777777" w:rsidTr="004F5ABB">
        <w:trPr>
          <w:trHeight w:val="50"/>
        </w:trPr>
        <w:tc>
          <w:tcPr>
            <w:tcW w:w="0" w:type="auto"/>
            <w:shd w:val="clear" w:color="auto" w:fill="auto"/>
            <w:vAlign w:val="center"/>
          </w:tcPr>
          <w:p w14:paraId="5150AA11"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1E99301C"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Nhóm năng lực</w:t>
            </w:r>
          </w:p>
        </w:tc>
        <w:tc>
          <w:tcPr>
            <w:tcW w:w="0" w:type="auto"/>
            <w:shd w:val="clear" w:color="auto" w:fill="auto"/>
            <w:vAlign w:val="center"/>
          </w:tcPr>
          <w:p w14:paraId="75D76528"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3509834" w14:textId="77777777" w:rsidR="00562BF0" w:rsidRPr="00C902D4" w:rsidRDefault="00562BF0"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25EBF9A7"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8D551AF"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5AAB947E"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036C9186" w14:textId="77777777" w:rsidR="00562BF0" w:rsidRPr="00C902D4" w:rsidDel="00832F4E" w:rsidRDefault="00562BF0" w:rsidP="00AF7805">
            <w:pPr>
              <w:spacing w:line="360" w:lineRule="auto"/>
              <w:rPr>
                <w:rFonts w:ascii="Arial" w:hAnsi="Arial" w:cs="Arial"/>
                <w:sz w:val="20"/>
              </w:rPr>
            </w:pPr>
            <w:r w:rsidRPr="00C902D4">
              <w:rPr>
                <w:rFonts w:ascii="Arial" w:hAnsi="Arial" w:cs="Arial"/>
                <w:sz w:val="20"/>
              </w:rPr>
              <w:t xml:space="preserve">Hiển thị nhóm năng lực của chức danh theo form “Gán năng </w:t>
            </w:r>
            <w:r w:rsidRPr="00C902D4">
              <w:rPr>
                <w:rFonts w:ascii="Arial" w:hAnsi="Arial" w:cs="Arial"/>
                <w:sz w:val="20"/>
              </w:rPr>
              <w:lastRenderedPageBreak/>
              <w:t>lực cho chức danh” và cho phép modify</w:t>
            </w:r>
          </w:p>
        </w:tc>
        <w:tc>
          <w:tcPr>
            <w:tcW w:w="0" w:type="auto"/>
            <w:shd w:val="clear" w:color="auto" w:fill="auto"/>
            <w:vAlign w:val="center"/>
          </w:tcPr>
          <w:p w14:paraId="77177CCC"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lastRenderedPageBreak/>
              <w:t>Textgrid</w:t>
            </w:r>
          </w:p>
        </w:tc>
      </w:tr>
      <w:tr w:rsidR="00562BF0" w:rsidRPr="00C902D4" w14:paraId="68F6F7DC" w14:textId="77777777" w:rsidTr="004F5ABB">
        <w:trPr>
          <w:trHeight w:val="50"/>
        </w:trPr>
        <w:tc>
          <w:tcPr>
            <w:tcW w:w="0" w:type="auto"/>
            <w:shd w:val="clear" w:color="auto" w:fill="auto"/>
            <w:vAlign w:val="center"/>
          </w:tcPr>
          <w:p w14:paraId="49A44221"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3D89BA10" w14:textId="77777777" w:rsidR="00562BF0" w:rsidRPr="00C902D4" w:rsidRDefault="00562BF0" w:rsidP="00AF7805">
            <w:pPr>
              <w:spacing w:line="360" w:lineRule="auto"/>
              <w:rPr>
                <w:rFonts w:ascii="Arial" w:hAnsi="Arial" w:cs="Arial"/>
                <w:sz w:val="20"/>
              </w:rPr>
            </w:pPr>
            <w:r w:rsidRPr="00C902D4">
              <w:rPr>
                <w:rFonts w:ascii="Arial" w:hAnsi="Arial" w:cs="Arial"/>
                <w:sz w:val="20"/>
              </w:rPr>
              <w:t>Tên năng lực</w:t>
            </w:r>
          </w:p>
        </w:tc>
        <w:tc>
          <w:tcPr>
            <w:tcW w:w="0" w:type="auto"/>
            <w:shd w:val="clear" w:color="auto" w:fill="auto"/>
            <w:vAlign w:val="center"/>
          </w:tcPr>
          <w:p w14:paraId="67B3DBFD" w14:textId="77777777" w:rsidR="00562BF0" w:rsidRPr="00C902D4" w:rsidRDefault="00562BF0"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A0B737D" w14:textId="77777777" w:rsidR="00562BF0" w:rsidRPr="00C902D4" w:rsidRDefault="00562BF0"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245A88E9" w14:textId="77777777" w:rsidR="00562BF0" w:rsidRPr="00C902D4"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04307EB"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693A1D4"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48B42B97" w14:textId="77777777" w:rsidR="00562BF0" w:rsidRPr="00C902D4" w:rsidRDefault="00562BF0" w:rsidP="00AF7805">
            <w:pPr>
              <w:spacing w:line="360" w:lineRule="auto"/>
              <w:rPr>
                <w:rFonts w:ascii="Arial" w:hAnsi="Arial" w:cs="Arial"/>
                <w:sz w:val="20"/>
              </w:rPr>
            </w:pPr>
            <w:r w:rsidRPr="00C902D4">
              <w:rPr>
                <w:rFonts w:ascii="Arial" w:hAnsi="Arial" w:cs="Arial"/>
                <w:sz w:val="20"/>
              </w:rPr>
              <w:t>Hiển thị năng lực của chức danh theo form “Gán năng lực cho chức danh” và cho phép modify</w:t>
            </w:r>
          </w:p>
        </w:tc>
        <w:tc>
          <w:tcPr>
            <w:tcW w:w="0" w:type="auto"/>
            <w:shd w:val="clear" w:color="auto" w:fill="auto"/>
            <w:vAlign w:val="center"/>
          </w:tcPr>
          <w:p w14:paraId="42F91712"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Textgrid</w:t>
            </w:r>
          </w:p>
        </w:tc>
      </w:tr>
      <w:tr w:rsidR="00562BF0" w:rsidRPr="00C902D4" w14:paraId="338E122D" w14:textId="77777777" w:rsidTr="004F5ABB">
        <w:trPr>
          <w:trHeight w:val="261"/>
        </w:trPr>
        <w:tc>
          <w:tcPr>
            <w:tcW w:w="0" w:type="auto"/>
            <w:shd w:val="clear" w:color="auto" w:fill="auto"/>
            <w:vAlign w:val="center"/>
          </w:tcPr>
          <w:p w14:paraId="658FA975"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5364D4FB" w14:textId="77777777" w:rsidR="00562BF0" w:rsidRPr="00C902D4" w:rsidRDefault="00562BF0" w:rsidP="00AF7805">
            <w:pPr>
              <w:spacing w:line="360" w:lineRule="auto"/>
              <w:rPr>
                <w:rFonts w:ascii="Arial" w:hAnsi="Arial" w:cs="Arial"/>
                <w:sz w:val="20"/>
              </w:rPr>
            </w:pPr>
            <w:r w:rsidRPr="00C902D4">
              <w:rPr>
                <w:rFonts w:ascii="Arial" w:hAnsi="Arial" w:cs="Arial"/>
                <w:sz w:val="20"/>
              </w:rPr>
              <w:t xml:space="preserve">Mức của năng lực  </w:t>
            </w:r>
          </w:p>
        </w:tc>
        <w:tc>
          <w:tcPr>
            <w:tcW w:w="0" w:type="auto"/>
            <w:shd w:val="clear" w:color="auto" w:fill="auto"/>
            <w:vAlign w:val="center"/>
          </w:tcPr>
          <w:p w14:paraId="5E4B751A" w14:textId="77777777" w:rsidR="00562BF0" w:rsidRPr="00C902D4" w:rsidRDefault="00562BF0"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0FD85112" w14:textId="77777777" w:rsidR="00562BF0" w:rsidRPr="00C902D4" w:rsidRDefault="00562BF0" w:rsidP="00AF7805">
            <w:pPr>
              <w:spacing w:line="360" w:lineRule="auto"/>
              <w:rPr>
                <w:rFonts w:ascii="Arial" w:hAnsi="Arial" w:cs="Arial"/>
                <w:sz w:val="20"/>
              </w:rPr>
            </w:pPr>
            <w:r w:rsidRPr="00C902D4">
              <w:rPr>
                <w:rFonts w:ascii="Arial" w:hAnsi="Arial" w:cs="Arial"/>
                <w:sz w:val="20"/>
              </w:rPr>
              <w:t>255</w:t>
            </w:r>
          </w:p>
        </w:tc>
        <w:tc>
          <w:tcPr>
            <w:tcW w:w="0" w:type="auto"/>
            <w:shd w:val="clear" w:color="auto" w:fill="auto"/>
            <w:vAlign w:val="center"/>
          </w:tcPr>
          <w:p w14:paraId="78AAE538" w14:textId="77777777" w:rsidR="00562BF0" w:rsidRPr="00C902D4" w:rsidRDefault="00562BF0"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F2892B3"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290B285"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641D7BD2" w14:textId="2F466BB8" w:rsidR="00562BF0" w:rsidRPr="00C902D4" w:rsidRDefault="00562BF0" w:rsidP="00AF7805">
            <w:pPr>
              <w:spacing w:line="360" w:lineRule="auto"/>
              <w:rPr>
                <w:rFonts w:ascii="Arial" w:hAnsi="Arial" w:cs="Arial"/>
                <w:color w:val="000000" w:themeColor="text1"/>
                <w:sz w:val="20"/>
              </w:rPr>
            </w:pPr>
            <w:r w:rsidRPr="00C902D4">
              <w:rPr>
                <w:rFonts w:ascii="Arial" w:hAnsi="Arial" w:cs="Arial"/>
                <w:sz w:val="20"/>
              </w:rPr>
              <w:t>Hiển thị mức năng lực của chức danh theo form “Gán năng lực cho chức danh” và cho phép modify</w:t>
            </w:r>
          </w:p>
        </w:tc>
        <w:tc>
          <w:tcPr>
            <w:tcW w:w="0" w:type="auto"/>
            <w:shd w:val="clear" w:color="auto" w:fill="auto"/>
            <w:vAlign w:val="center"/>
          </w:tcPr>
          <w:p w14:paraId="5A240985" w14:textId="77777777" w:rsidR="00562BF0" w:rsidRPr="00C902D4" w:rsidRDefault="00562BF0" w:rsidP="00AF7805">
            <w:pPr>
              <w:spacing w:line="360" w:lineRule="auto"/>
              <w:rPr>
                <w:rFonts w:ascii="Arial" w:hAnsi="Arial" w:cs="Arial"/>
                <w:sz w:val="20"/>
              </w:rPr>
            </w:pPr>
            <w:r w:rsidRPr="00C902D4">
              <w:rPr>
                <w:rFonts w:ascii="Arial" w:hAnsi="Arial" w:cs="Arial"/>
                <w:sz w:val="20"/>
              </w:rPr>
              <w:t>Textgrid</w:t>
            </w:r>
          </w:p>
        </w:tc>
      </w:tr>
      <w:tr w:rsidR="00562BF0" w:rsidRPr="00C902D4" w14:paraId="0293F3A9" w14:textId="77777777" w:rsidTr="004F5ABB">
        <w:trPr>
          <w:trHeight w:val="1335"/>
        </w:trPr>
        <w:tc>
          <w:tcPr>
            <w:tcW w:w="0" w:type="auto"/>
            <w:shd w:val="clear" w:color="auto" w:fill="auto"/>
            <w:vAlign w:val="center"/>
          </w:tcPr>
          <w:p w14:paraId="6C5C2089" w14:textId="77777777" w:rsidR="00562BF0" w:rsidRPr="00C902D4" w:rsidRDefault="00562BF0" w:rsidP="00AF7805">
            <w:pPr>
              <w:pStyle w:val="ListParagraph"/>
              <w:keepLines/>
              <w:numPr>
                <w:ilvl w:val="0"/>
                <w:numId w:val="101"/>
              </w:numPr>
              <w:spacing w:after="120" w:line="360" w:lineRule="auto"/>
              <w:contextualSpacing/>
              <w:rPr>
                <w:rFonts w:cs="Arial"/>
                <w:sz w:val="20"/>
                <w:szCs w:val="20"/>
                <w:lang w:eastAsia="ja-JP"/>
              </w:rPr>
            </w:pPr>
          </w:p>
        </w:tc>
        <w:tc>
          <w:tcPr>
            <w:tcW w:w="0" w:type="auto"/>
            <w:shd w:val="clear" w:color="auto" w:fill="auto"/>
            <w:vAlign w:val="center"/>
          </w:tcPr>
          <w:p w14:paraId="25591FF5" w14:textId="77777777" w:rsidR="00562BF0" w:rsidRPr="00C902D4" w:rsidRDefault="00562BF0"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672BBAF7" w14:textId="77777777" w:rsidR="00562BF0" w:rsidRPr="00C902D4" w:rsidRDefault="00562BF0"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13B08214" w14:textId="77777777" w:rsidR="00562BF0" w:rsidRPr="00C902D4" w:rsidRDefault="00562BF0" w:rsidP="00AF7805">
            <w:pPr>
              <w:spacing w:line="360" w:lineRule="auto"/>
              <w:rPr>
                <w:rFonts w:ascii="Arial" w:hAnsi="Arial" w:cs="Arial"/>
                <w:sz w:val="20"/>
              </w:rPr>
            </w:pPr>
            <w:r w:rsidRPr="00C902D4">
              <w:rPr>
                <w:rFonts w:ascii="Arial" w:hAnsi="Arial" w:cs="Arial"/>
                <w:sz w:val="20"/>
              </w:rPr>
              <w:t>1000</w:t>
            </w:r>
          </w:p>
        </w:tc>
        <w:tc>
          <w:tcPr>
            <w:tcW w:w="0" w:type="auto"/>
            <w:shd w:val="clear" w:color="auto" w:fill="auto"/>
            <w:vAlign w:val="center"/>
          </w:tcPr>
          <w:p w14:paraId="757B05C4" w14:textId="77777777" w:rsidR="00562BF0" w:rsidRPr="00C902D4" w:rsidRDefault="00562BF0"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0B991B81"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0BC0DB8A" w14:textId="77777777" w:rsidR="00562BF0" w:rsidRPr="00C902D4" w:rsidRDefault="00562BF0" w:rsidP="00AF7805">
            <w:pPr>
              <w:spacing w:line="360" w:lineRule="auto"/>
              <w:rPr>
                <w:rFonts w:ascii="Arial" w:hAnsi="Arial" w:cs="Arial"/>
                <w:sz w:val="20"/>
                <w:lang w:eastAsia="ja-JP"/>
              </w:rPr>
            </w:pPr>
          </w:p>
        </w:tc>
        <w:tc>
          <w:tcPr>
            <w:tcW w:w="0" w:type="auto"/>
            <w:shd w:val="clear" w:color="auto" w:fill="auto"/>
            <w:vAlign w:val="center"/>
          </w:tcPr>
          <w:p w14:paraId="00B2EF0A" w14:textId="77777777" w:rsidR="00562BF0" w:rsidRPr="00C902D4" w:rsidRDefault="00562BF0" w:rsidP="00AF7805">
            <w:pPr>
              <w:spacing w:line="360" w:lineRule="auto"/>
              <w:rPr>
                <w:rFonts w:ascii="Arial" w:hAnsi="Arial" w:cs="Arial"/>
                <w:sz w:val="20"/>
              </w:rPr>
            </w:pPr>
            <w:r w:rsidRPr="00C902D4">
              <w:rPr>
                <w:rFonts w:ascii="Arial" w:hAnsi="Arial" w:cs="Arial"/>
                <w:sz w:val="20"/>
              </w:rPr>
              <w:t>Hiển thị mô tả theo mức năng lực của chức danh theo form “Gán năng lực cho chức danh” và cho phép modify</w:t>
            </w:r>
          </w:p>
        </w:tc>
        <w:tc>
          <w:tcPr>
            <w:tcW w:w="0" w:type="auto"/>
            <w:shd w:val="clear" w:color="auto" w:fill="auto"/>
            <w:vAlign w:val="center"/>
          </w:tcPr>
          <w:p w14:paraId="6B89050F" w14:textId="77777777" w:rsidR="00562BF0" w:rsidRPr="00C902D4" w:rsidRDefault="00562BF0" w:rsidP="00AF7805">
            <w:pPr>
              <w:spacing w:line="360" w:lineRule="auto"/>
              <w:rPr>
                <w:rFonts w:ascii="Arial" w:hAnsi="Arial" w:cs="Arial"/>
                <w:sz w:val="20"/>
                <w:lang w:eastAsia="ja-JP"/>
              </w:rPr>
            </w:pPr>
            <w:r w:rsidRPr="00C902D4">
              <w:rPr>
                <w:rFonts w:ascii="Arial" w:hAnsi="Arial" w:cs="Arial"/>
                <w:sz w:val="20"/>
              </w:rPr>
              <w:t>Textgrid</w:t>
            </w:r>
          </w:p>
        </w:tc>
      </w:tr>
      <w:tr w:rsidR="00562BF0" w:rsidRPr="00C902D4" w14:paraId="77B7928C" w14:textId="77777777" w:rsidTr="004F5ABB">
        <w:trPr>
          <w:trHeight w:val="1335"/>
        </w:trPr>
        <w:tc>
          <w:tcPr>
            <w:tcW w:w="0" w:type="auto"/>
            <w:gridSpan w:val="9"/>
            <w:shd w:val="clear" w:color="auto" w:fill="auto"/>
            <w:vAlign w:val="center"/>
          </w:tcPr>
          <w:p w14:paraId="00F745EF" w14:textId="77777777" w:rsidR="00562BF0" w:rsidRPr="00C902D4" w:rsidRDefault="00562BF0" w:rsidP="00AF7805">
            <w:pPr>
              <w:spacing w:line="360" w:lineRule="auto"/>
              <w:rPr>
                <w:rFonts w:ascii="Arial" w:hAnsi="Arial" w:cs="Arial"/>
                <w:b/>
                <w:sz w:val="20"/>
              </w:rPr>
            </w:pPr>
            <w:r w:rsidRPr="00C902D4">
              <w:rPr>
                <w:rFonts w:ascii="Arial" w:hAnsi="Arial" w:cs="Arial"/>
                <w:b/>
                <w:sz w:val="20"/>
              </w:rPr>
              <w:t>Mô tả nghiệp vụ:</w:t>
            </w:r>
          </w:p>
          <w:p w14:paraId="29428365" w14:textId="77777777" w:rsidR="00562BF0" w:rsidRPr="00C902D4" w:rsidRDefault="00562BF0" w:rsidP="00AF7805">
            <w:pPr>
              <w:spacing w:line="360" w:lineRule="auto"/>
              <w:rPr>
                <w:rFonts w:ascii="Arial" w:hAnsi="Arial" w:cs="Arial"/>
                <w:color w:val="FF0000"/>
                <w:sz w:val="20"/>
              </w:rPr>
            </w:pPr>
            <w:r w:rsidRPr="00C902D4">
              <w:rPr>
                <w:rFonts w:ascii="Arial" w:hAnsi="Arial" w:cs="Arial"/>
                <w:sz w:val="20"/>
              </w:rPr>
              <w:t>Cho phép người dùng sửa mức năng lực khi gán cho chức danh của đơn vị khi gán cho các đơn vị thành viên.</w:t>
            </w:r>
          </w:p>
        </w:tc>
      </w:tr>
    </w:tbl>
    <w:p w14:paraId="587E0240" w14:textId="77777777" w:rsidR="00562BF0" w:rsidRPr="00C902D4" w:rsidRDefault="00562BF0" w:rsidP="00AF7805">
      <w:pPr>
        <w:spacing w:line="360" w:lineRule="auto"/>
        <w:jc w:val="both"/>
        <w:rPr>
          <w:rFonts w:ascii="Arial" w:hAnsi="Arial" w:cs="Arial"/>
          <w:sz w:val="20"/>
        </w:rPr>
        <w:sectPr w:rsidR="00562BF0" w:rsidRPr="00C902D4" w:rsidSect="002B53D6">
          <w:pgSz w:w="11909" w:h="16834" w:code="9"/>
          <w:pgMar w:top="1134" w:right="1134" w:bottom="1134" w:left="1701" w:header="567" w:footer="567" w:gutter="0"/>
          <w:pgNumType w:start="44"/>
          <w:cols w:space="720"/>
          <w:titlePg/>
          <w:docGrid w:linePitch="360"/>
        </w:sectPr>
      </w:pPr>
    </w:p>
    <w:p w14:paraId="75293D5E" w14:textId="77777777" w:rsidR="00562BF0" w:rsidRPr="00C902D4" w:rsidRDefault="00562BF0" w:rsidP="00AF7805">
      <w:pPr>
        <w:spacing w:line="360" w:lineRule="auto"/>
        <w:jc w:val="both"/>
        <w:rPr>
          <w:rFonts w:ascii="Arial" w:hAnsi="Arial" w:cs="Arial"/>
          <w:sz w:val="20"/>
        </w:rPr>
        <w:sectPr w:rsidR="00562BF0"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4A244379"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11"/>
        <w:gridCol w:w="7286"/>
      </w:tblGrid>
      <w:tr w:rsidR="00562BF0" w:rsidRPr="00C902D4" w14:paraId="38D5E29E"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C3D4A67"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65C3C45"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80D772"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Mô tả</w:t>
            </w:r>
          </w:p>
        </w:tc>
      </w:tr>
      <w:tr w:rsidR="00562BF0" w:rsidRPr="00C902D4" w14:paraId="7375D8F1"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06395B4" w14:textId="77777777" w:rsidR="00562BF0" w:rsidRPr="00C902D4" w:rsidRDefault="00562BF0" w:rsidP="00AF7805">
            <w:pPr>
              <w:pStyle w:val="ListParagraph"/>
              <w:keepLines/>
              <w:numPr>
                <w:ilvl w:val="0"/>
                <w:numId w:val="10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772C6C1"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593F7B9B"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562BF0" w:rsidRPr="00C902D4" w14:paraId="46F88F7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B1078D6" w14:textId="77777777" w:rsidR="00562BF0" w:rsidRPr="00C902D4" w:rsidRDefault="00562BF0" w:rsidP="00AF7805">
            <w:pPr>
              <w:pStyle w:val="ListParagraph"/>
              <w:keepLines/>
              <w:numPr>
                <w:ilvl w:val="0"/>
                <w:numId w:val="10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F850C8"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3FD47B" w14:textId="77777777" w:rsidR="00562BF0" w:rsidRPr="00C902D4" w:rsidRDefault="00562BF0"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71C76BFD"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A86CC1D"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0512A1B"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74C94923" w14:textId="77777777" w:rsidR="00562BF0" w:rsidRPr="00C902D4" w:rsidRDefault="00562BF0"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907C351" w14:textId="77777777" w:rsidR="00562BF0" w:rsidRPr="00C902D4" w:rsidRDefault="00562BF0"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9DCE126" w14:textId="77777777" w:rsidR="00562BF0" w:rsidRPr="00C902D4" w:rsidRDefault="00562BF0"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9B67021" w14:textId="77777777" w:rsidR="00562BF0" w:rsidRPr="00C902D4" w:rsidRDefault="00562BF0"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562BF0" w:rsidRPr="00C902D4" w14:paraId="18201D7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8A463CE" w14:textId="77777777" w:rsidR="00562BF0" w:rsidRPr="00C902D4" w:rsidRDefault="00562BF0" w:rsidP="00AF7805">
            <w:pPr>
              <w:pStyle w:val="ListParagraph"/>
              <w:keepLines/>
              <w:numPr>
                <w:ilvl w:val="0"/>
                <w:numId w:val="10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6595A9AE"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399B5BDE"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562BF0" w:rsidRPr="00C902D4" w14:paraId="56789F2C"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316C1C3" w14:textId="77777777" w:rsidR="00562BF0" w:rsidRPr="00C902D4" w:rsidRDefault="00562BF0" w:rsidP="00AF7805">
            <w:pPr>
              <w:pStyle w:val="ListParagraph"/>
              <w:keepLines/>
              <w:numPr>
                <w:ilvl w:val="0"/>
                <w:numId w:val="10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B14086B"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0A93BBA7" w14:textId="77777777" w:rsidR="00562BF0" w:rsidRPr="00C902D4" w:rsidRDefault="00562BF0" w:rsidP="00AF7805">
            <w:pPr>
              <w:spacing w:line="360" w:lineRule="auto"/>
              <w:rPr>
                <w:rFonts w:ascii="Arial" w:hAnsi="Arial" w:cs="Arial"/>
                <w:bCs/>
                <w:color w:val="000000"/>
                <w:sz w:val="20"/>
                <w:lang w:eastAsia="ja-JP"/>
              </w:rPr>
            </w:pPr>
            <w:r w:rsidRPr="00C902D4">
              <w:rPr>
                <w:rFonts w:ascii="Arial" w:hAnsi="Arial" w:cs="Arial"/>
                <w:bCs/>
                <w:color w:val="000000"/>
                <w:sz w:val="20"/>
                <w:lang w:eastAsia="ja-JP"/>
              </w:rPr>
              <w:t>Sử dụng chức năng này để chọn một bản ghi Mô tả công việc để xóa bản ghi. Chỉ được xóa bản ghi khi chưa được sử dụng ở form: Gán Đề xuất tuyển dụng, Kế hoạch tuyển dụng chi tiết.</w:t>
            </w:r>
          </w:p>
          <w:p w14:paraId="6092B3C8" w14:textId="77777777" w:rsidR="00562BF0" w:rsidRPr="00C902D4" w:rsidRDefault="00562BF0" w:rsidP="00AF7805">
            <w:pPr>
              <w:spacing w:line="360" w:lineRule="auto"/>
              <w:rPr>
                <w:rFonts w:ascii="Arial" w:hAnsi="Arial" w:cs="Arial"/>
                <w:bCs/>
                <w:color w:val="000000"/>
                <w:sz w:val="20"/>
                <w:lang w:eastAsia="ja-JP"/>
              </w:rPr>
            </w:pPr>
            <w:r w:rsidRPr="00C902D4">
              <w:rPr>
                <w:rFonts w:ascii="Arial" w:hAnsi="Arial" w:cs="Arial"/>
                <w:bCs/>
                <w:color w:val="000000"/>
                <w:sz w:val="20"/>
                <w:lang w:eastAsia="ja-JP"/>
              </w:rPr>
              <w:t xml:space="preserve">Khi xóa, hệ thống hiển thị thông báo “Bạn muốn xóa bản ghi không?” </w:t>
            </w:r>
          </w:p>
          <w:p w14:paraId="7707EFBF" w14:textId="77777777" w:rsidR="00562BF0" w:rsidRPr="00C902D4" w:rsidRDefault="00562BF0"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Hệ thống hiển thị “Có”, “Không”. </w:t>
            </w:r>
          </w:p>
          <w:p w14:paraId="06856867" w14:textId="77777777" w:rsidR="00562BF0" w:rsidRPr="00C902D4" w:rsidRDefault="00562BF0"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Nếu chọn “Có” thì xóa bản ghi</w:t>
            </w:r>
          </w:p>
          <w:p w14:paraId="4702EE31" w14:textId="77777777" w:rsidR="00562BF0" w:rsidRPr="00C902D4" w:rsidRDefault="00562BF0" w:rsidP="00AF7805">
            <w:pPr>
              <w:spacing w:line="360" w:lineRule="auto"/>
              <w:rPr>
                <w:rFonts w:ascii="Arial" w:hAnsi="Arial" w:cs="Arial"/>
                <w:sz w:val="20"/>
                <w:lang w:val="vi-VN"/>
              </w:rPr>
            </w:pPr>
            <w:r w:rsidRPr="00C902D4">
              <w:rPr>
                <w:rFonts w:ascii="Arial" w:hAnsi="Arial" w:cs="Arial"/>
                <w:bCs/>
                <w:color w:val="000000"/>
                <w:sz w:val="20"/>
                <w:lang w:val="vi-VN" w:eastAsia="ja-JP"/>
              </w:rPr>
              <w:t>Chọn “Không” thì không xóa bản ghi</w:t>
            </w:r>
          </w:p>
        </w:tc>
      </w:tr>
      <w:tr w:rsidR="00562BF0" w:rsidRPr="00C902D4" w14:paraId="7DC916E3"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C7F3EDD" w14:textId="77777777" w:rsidR="00562BF0" w:rsidRPr="00C902D4" w:rsidRDefault="00562BF0" w:rsidP="00AF7805">
            <w:pPr>
              <w:pStyle w:val="ListParagraph"/>
              <w:keepLines/>
              <w:numPr>
                <w:ilvl w:val="0"/>
                <w:numId w:val="102"/>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689B82FE" w14:textId="77777777" w:rsidR="00562BF0" w:rsidRPr="00C902D4" w:rsidRDefault="00562BF0" w:rsidP="00AF7805">
            <w:pPr>
              <w:spacing w:line="360" w:lineRule="auto"/>
              <w:jc w:val="both"/>
              <w:rPr>
                <w:rFonts w:ascii="Arial" w:hAnsi="Arial" w:cs="Arial"/>
                <w:b/>
                <w:sz w:val="20"/>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0FD3AE4" w14:textId="77777777" w:rsidR="00562BF0" w:rsidRPr="00C902D4" w:rsidRDefault="00562BF0" w:rsidP="00AF7805">
            <w:pPr>
              <w:spacing w:line="360" w:lineRule="auto"/>
              <w:jc w:val="both"/>
              <w:rPr>
                <w:rFonts w:ascii="Arial" w:hAnsi="Arial" w:cs="Arial"/>
                <w:sz w:val="20"/>
              </w:rPr>
            </w:pPr>
            <w:r w:rsidRPr="00C902D4">
              <w:rPr>
                <w:rFonts w:ascii="Arial" w:hAnsi="Arial" w:cs="Arial"/>
                <w:sz w:val="20"/>
              </w:rPr>
              <w:t>Người dùng sử dụng chức năng này để xuất file excel danh mục vị trí chức danh đã khai báo trong hệ thống.</w:t>
            </w:r>
          </w:p>
        </w:tc>
      </w:tr>
    </w:tbl>
    <w:p w14:paraId="26800F68" w14:textId="77777777" w:rsidR="00562BF0" w:rsidRPr="00C902D4" w:rsidRDefault="00562BF0"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19DBD5E3" w14:textId="77777777" w:rsidR="00562BF0" w:rsidRPr="00C902D4" w:rsidRDefault="00562BF0" w:rsidP="00AF7805">
      <w:pPr>
        <w:spacing w:line="360" w:lineRule="auto"/>
        <w:rPr>
          <w:rFonts w:ascii="Arial" w:hAnsi="Arial" w:cs="Arial"/>
          <w:snapToGrid w:val="0"/>
          <w:color w:val="000000"/>
          <w:w w:val="0"/>
          <w:sz w:val="20"/>
          <w:u w:color="000000"/>
          <w:bdr w:val="none" w:sz="0" w:space="0" w:color="000000"/>
          <w:shd w:val="clear" w:color="000000" w:fill="000000"/>
          <w:lang w:val="x-none" w:eastAsia="x-none" w:bidi="x-none"/>
        </w:rPr>
      </w:pPr>
      <w:r w:rsidRPr="00C902D4">
        <w:rPr>
          <w:rFonts w:ascii="Arial" w:hAnsi="Arial" w:cs="Arial"/>
          <w:noProof/>
          <w:snapToGrid w:val="0"/>
          <w:color w:val="000000"/>
          <w:w w:val="0"/>
          <w:sz w:val="20"/>
          <w:u w:color="000000"/>
          <w:bdr w:val="none" w:sz="0" w:space="0" w:color="000000"/>
          <w:shd w:val="clear" w:color="000000" w:fill="000000"/>
          <w:lang w:eastAsia="ja-JP"/>
        </w:rPr>
        <w:drawing>
          <wp:inline distT="0" distB="0" distL="0" distR="0" wp14:anchorId="22628788" wp14:editId="38F6214E">
            <wp:extent cx="6035040" cy="2656283"/>
            <wp:effectExtent l="0" t="0" r="3810" b="0"/>
            <wp:docPr id="80" name="Picture 80" descr="C:\Users\Admin\AppData\Local\Temp\fla63F5.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fla63F5.tmp\Snapsh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5040" cy="2656283"/>
                    </a:xfrm>
                    <a:prstGeom prst="rect">
                      <a:avLst/>
                    </a:prstGeom>
                    <a:noFill/>
                    <a:ln>
                      <a:noFill/>
                    </a:ln>
                  </pic:spPr>
                </pic:pic>
              </a:graphicData>
            </a:graphic>
          </wp:inline>
        </w:drawing>
      </w:r>
    </w:p>
    <w:p w14:paraId="21A9156C" w14:textId="77777777" w:rsidR="00562BF0" w:rsidRPr="00C902D4" w:rsidRDefault="00562BF0" w:rsidP="00AF7805">
      <w:pPr>
        <w:spacing w:line="360" w:lineRule="auto"/>
        <w:jc w:val="center"/>
        <w:rPr>
          <w:rFonts w:ascii="Arial" w:hAnsi="Arial" w:cs="Arial"/>
          <w:sz w:val="20"/>
        </w:rPr>
      </w:pPr>
      <w:r w:rsidRPr="00C902D4">
        <w:rPr>
          <w:rFonts w:ascii="Arial" w:hAnsi="Arial" w:cs="Arial"/>
          <w:sz w:val="20"/>
        </w:rPr>
        <w:t>Hiển thị nhóm form gán năng lực cho chức danh và cho phép người dùng modify</w:t>
      </w:r>
    </w:p>
    <w:p w14:paraId="4BD903D0" w14:textId="67D98DD0" w:rsidR="00552D20" w:rsidRPr="00C902D4" w:rsidRDefault="00552D20" w:rsidP="00AF7805">
      <w:pPr>
        <w:pStyle w:val="Heading4"/>
        <w:spacing w:line="360" w:lineRule="auto"/>
        <w:rPr>
          <w:rFonts w:ascii="Arial" w:hAnsi="Arial" w:cs="Arial"/>
          <w:sz w:val="20"/>
          <w:szCs w:val="20"/>
        </w:rPr>
      </w:pPr>
      <w:bookmarkStart w:id="86" w:name="_Toc500541188"/>
      <w:r w:rsidRPr="00C902D4">
        <w:rPr>
          <w:rFonts w:ascii="Arial" w:hAnsi="Arial" w:cs="Arial"/>
          <w:sz w:val="20"/>
          <w:szCs w:val="20"/>
        </w:rPr>
        <w:t>Thang bảng lương</w:t>
      </w:r>
      <w:bookmarkEnd w:id="86"/>
    </w:p>
    <w:p w14:paraId="2B4D0ED3" w14:textId="6F091E37"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87" w:name="_Toc500541189"/>
      <w:r w:rsidRPr="00C902D4">
        <w:rPr>
          <w:rFonts w:ascii="Arial" w:hAnsi="Arial" w:cs="Arial"/>
          <w:sz w:val="20"/>
          <w:szCs w:val="20"/>
        </w:rPr>
        <w:t>Thiết lập thang lương</w:t>
      </w:r>
      <w:bookmarkEnd w:id="87"/>
    </w:p>
    <w:p w14:paraId="463E8008"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6C28267"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3DF1D8A3" wp14:editId="0210BA30">
            <wp:extent cx="4883401" cy="168918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83401" cy="1689187"/>
                    </a:xfrm>
                    <a:prstGeom prst="rect">
                      <a:avLst/>
                    </a:prstGeom>
                  </pic:spPr>
                </pic:pic>
              </a:graphicData>
            </a:graphic>
          </wp:inline>
        </w:drawing>
      </w:r>
    </w:p>
    <w:p w14:paraId="4F119EE8"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209FCED"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438F75A"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lastRenderedPageBreak/>
        <w:t xml:space="preserve">Thiết lập thang bảng lương cho hệ thống. </w:t>
      </w:r>
    </w:p>
    <w:p w14:paraId="1875F6B6"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08674BF"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thang lương</w:t>
      </w:r>
    </w:p>
    <w:p w14:paraId="41396195"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16172B0"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thiết lập với các thông tin: Mã thang lương, tên thang lương,, trạng thái, mô tả.</w:t>
      </w:r>
    </w:p>
    <w:p w14:paraId="22799BE9"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Thang lương thêm mới thành công sẽ hiển thị thang lương ở thiết lập bậc lương, ngạch lương.</w:t>
      </w:r>
    </w:p>
    <w:p w14:paraId="2E5F088C"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Nguời dùng có thể thực hiện các chức năng Ghi, Chọn, Xóa, Xuất Excel các chức năng hoạt động được mô tả ở dưới</w:t>
      </w:r>
    </w:p>
    <w:p w14:paraId="0ED7A09B"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34"/>
        <w:gridCol w:w="851"/>
        <w:gridCol w:w="695"/>
        <w:gridCol w:w="852"/>
        <w:gridCol w:w="1157"/>
        <w:gridCol w:w="906"/>
        <w:gridCol w:w="1305"/>
        <w:gridCol w:w="1570"/>
      </w:tblGrid>
      <w:tr w:rsidR="006D1A7D" w:rsidRPr="00C902D4" w14:paraId="6CD054D6" w14:textId="77777777" w:rsidTr="00C61DB2">
        <w:trPr>
          <w:trHeight w:val="1005"/>
          <w:tblHeader/>
        </w:trPr>
        <w:tc>
          <w:tcPr>
            <w:tcW w:w="0" w:type="auto"/>
            <w:shd w:val="clear" w:color="auto" w:fill="auto"/>
            <w:vAlign w:val="center"/>
            <w:hideMark/>
          </w:tcPr>
          <w:p w14:paraId="01390133"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02EFBF6C"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28F470F"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0DA5F1F7"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32403DF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6596E1A8"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685BE68F"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28A8F7CF"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75377D56"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D1A7D" w:rsidRPr="00C902D4" w14:paraId="4368C189" w14:textId="77777777" w:rsidTr="00C61DB2">
        <w:trPr>
          <w:trHeight w:val="1335"/>
        </w:trPr>
        <w:tc>
          <w:tcPr>
            <w:tcW w:w="0" w:type="auto"/>
            <w:shd w:val="clear" w:color="auto" w:fill="auto"/>
            <w:vAlign w:val="center"/>
          </w:tcPr>
          <w:p w14:paraId="0F5374A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0FAFF01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Mã thang lương</w:t>
            </w:r>
          </w:p>
        </w:tc>
        <w:tc>
          <w:tcPr>
            <w:tcW w:w="0" w:type="auto"/>
            <w:shd w:val="clear" w:color="auto" w:fill="auto"/>
            <w:vAlign w:val="center"/>
          </w:tcPr>
          <w:p w14:paraId="6B9A2A4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4558931" w14:textId="417DFB06" w:rsidR="006D1A7D" w:rsidRPr="00C902D4" w:rsidRDefault="00EB0B6C"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307CDFB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19F2AD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23AB51A"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71424EC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Mã của thang lương</w:t>
            </w:r>
          </w:p>
        </w:tc>
        <w:tc>
          <w:tcPr>
            <w:tcW w:w="0" w:type="auto"/>
            <w:shd w:val="clear" w:color="auto" w:fill="auto"/>
            <w:vAlign w:val="center"/>
          </w:tcPr>
          <w:p w14:paraId="17D437A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val="vi-VN" w:eastAsia="ja-JP"/>
              </w:rPr>
              <w:t>Textbox</w:t>
            </w:r>
          </w:p>
        </w:tc>
      </w:tr>
      <w:tr w:rsidR="006D1A7D" w:rsidRPr="00C902D4" w14:paraId="77DA6A36" w14:textId="77777777" w:rsidTr="00C61DB2">
        <w:trPr>
          <w:trHeight w:val="1335"/>
        </w:trPr>
        <w:tc>
          <w:tcPr>
            <w:tcW w:w="0" w:type="auto"/>
            <w:shd w:val="clear" w:color="auto" w:fill="auto"/>
            <w:vAlign w:val="center"/>
          </w:tcPr>
          <w:p w14:paraId="24D58EDF"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2FD6BC4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Tên thang lương</w:t>
            </w:r>
          </w:p>
        </w:tc>
        <w:tc>
          <w:tcPr>
            <w:tcW w:w="0" w:type="auto"/>
            <w:shd w:val="clear" w:color="auto" w:fill="auto"/>
            <w:vAlign w:val="center"/>
          </w:tcPr>
          <w:p w14:paraId="5C01E3A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4F8690A6" w14:textId="05516F94" w:rsidR="006D1A7D" w:rsidRPr="00C902D4" w:rsidRDefault="00EB0B6C"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7867FF2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8B37220"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72E0713"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2BD2286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Tên thang lương</w:t>
            </w:r>
          </w:p>
        </w:tc>
        <w:tc>
          <w:tcPr>
            <w:tcW w:w="0" w:type="auto"/>
            <w:shd w:val="clear" w:color="auto" w:fill="auto"/>
            <w:vAlign w:val="center"/>
          </w:tcPr>
          <w:p w14:paraId="3864388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val="vi-VN" w:eastAsia="ja-JP"/>
              </w:rPr>
              <w:t>Textbox</w:t>
            </w:r>
          </w:p>
        </w:tc>
      </w:tr>
      <w:tr w:rsidR="006D1A7D" w:rsidRPr="00C902D4" w14:paraId="35452401" w14:textId="77777777" w:rsidTr="00C61DB2">
        <w:trPr>
          <w:trHeight w:val="1335"/>
        </w:trPr>
        <w:tc>
          <w:tcPr>
            <w:tcW w:w="0" w:type="auto"/>
            <w:shd w:val="clear" w:color="auto" w:fill="auto"/>
            <w:vAlign w:val="center"/>
          </w:tcPr>
          <w:p w14:paraId="11299687"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038064BB"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Ngày hiệu lực</w:t>
            </w:r>
          </w:p>
        </w:tc>
        <w:tc>
          <w:tcPr>
            <w:tcW w:w="0" w:type="auto"/>
            <w:shd w:val="clear" w:color="auto" w:fill="auto"/>
            <w:vAlign w:val="center"/>
          </w:tcPr>
          <w:p w14:paraId="6FA5097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2967EDAC" w14:textId="5206EBAB" w:rsidR="006D1A7D" w:rsidRPr="00C902D4" w:rsidRDefault="00EB0B6C"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1315AD3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1A1CBC6"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771353C0" w14:textId="77777777" w:rsidR="006D1A7D" w:rsidRPr="00C902D4" w:rsidRDefault="006D1A7D" w:rsidP="00AF7805">
            <w:pPr>
              <w:spacing w:line="360" w:lineRule="auto"/>
              <w:jc w:val="both"/>
              <w:rPr>
                <w:rFonts w:ascii="Arial" w:hAnsi="Arial" w:cs="Arial"/>
                <w:color w:val="FF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3B80F16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Ngày hiệu lực của thang bảng lương</w:t>
            </w:r>
          </w:p>
        </w:tc>
        <w:tc>
          <w:tcPr>
            <w:tcW w:w="0" w:type="auto"/>
            <w:shd w:val="clear" w:color="auto" w:fill="auto"/>
            <w:vAlign w:val="center"/>
          </w:tcPr>
          <w:p w14:paraId="5CB8B6A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Dd/mm/yyyy</w:t>
            </w:r>
          </w:p>
        </w:tc>
      </w:tr>
      <w:tr w:rsidR="006D1A7D" w:rsidRPr="00C902D4" w14:paraId="17F4F137" w14:textId="77777777" w:rsidTr="00C61DB2">
        <w:trPr>
          <w:trHeight w:val="1335"/>
        </w:trPr>
        <w:tc>
          <w:tcPr>
            <w:tcW w:w="0" w:type="auto"/>
            <w:shd w:val="clear" w:color="auto" w:fill="auto"/>
            <w:vAlign w:val="center"/>
          </w:tcPr>
          <w:p w14:paraId="3882F85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137D90AD" w14:textId="0E85E607" w:rsidR="006D1A7D" w:rsidRPr="00C902D4" w:rsidRDefault="00307842" w:rsidP="00AF7805">
            <w:pPr>
              <w:pStyle w:val="NoSpacing"/>
              <w:spacing w:before="120" w:after="120"/>
              <w:jc w:val="both"/>
              <w:rPr>
                <w:rFonts w:ascii="Arial" w:hAnsi="Arial" w:cs="Arial"/>
                <w:sz w:val="20"/>
                <w:szCs w:val="20"/>
              </w:rPr>
            </w:pPr>
            <w:r w:rsidRPr="00C902D4">
              <w:rPr>
                <w:rFonts w:ascii="Arial" w:hAnsi="Arial" w:cs="Arial"/>
                <w:sz w:val="20"/>
                <w:szCs w:val="20"/>
              </w:rPr>
              <w:t>Mô tả</w:t>
            </w:r>
          </w:p>
        </w:tc>
        <w:tc>
          <w:tcPr>
            <w:tcW w:w="0" w:type="auto"/>
            <w:shd w:val="clear" w:color="auto" w:fill="auto"/>
            <w:vAlign w:val="center"/>
          </w:tcPr>
          <w:p w14:paraId="5323EE6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47CB530" w14:textId="55A94D92" w:rsidR="006D1A7D" w:rsidRPr="00C902D4" w:rsidRDefault="001D70F3" w:rsidP="00AF7805">
            <w:pPr>
              <w:spacing w:line="360" w:lineRule="auto"/>
              <w:jc w:val="both"/>
              <w:rPr>
                <w:rFonts w:ascii="Arial" w:hAnsi="Arial" w:cs="Arial"/>
                <w:sz w:val="20"/>
              </w:rPr>
            </w:pPr>
            <w:r w:rsidRPr="00C902D4">
              <w:rPr>
                <w:rFonts w:ascii="Arial" w:hAnsi="Arial" w:cs="Arial"/>
                <w:sz w:val="20"/>
              </w:rPr>
              <w:t>1000</w:t>
            </w:r>
          </w:p>
        </w:tc>
        <w:tc>
          <w:tcPr>
            <w:tcW w:w="0" w:type="auto"/>
            <w:shd w:val="clear" w:color="auto" w:fill="auto"/>
            <w:vAlign w:val="center"/>
          </w:tcPr>
          <w:p w14:paraId="5F3FC3E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C4A9FF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45E707D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Rỗng</w:t>
            </w:r>
          </w:p>
        </w:tc>
        <w:tc>
          <w:tcPr>
            <w:tcW w:w="0" w:type="auto"/>
            <w:shd w:val="clear" w:color="auto" w:fill="auto"/>
            <w:vAlign w:val="center"/>
          </w:tcPr>
          <w:p w14:paraId="4B259A47" w14:textId="54A17151" w:rsidR="006D1A7D" w:rsidRPr="00C902D4" w:rsidRDefault="00307842" w:rsidP="00AF7805">
            <w:pPr>
              <w:spacing w:line="360" w:lineRule="auto"/>
              <w:jc w:val="both"/>
              <w:rPr>
                <w:rFonts w:ascii="Arial" w:hAnsi="Arial" w:cs="Arial"/>
                <w:sz w:val="20"/>
              </w:rPr>
            </w:pPr>
            <w:r w:rsidRPr="00C902D4">
              <w:rPr>
                <w:rFonts w:ascii="Arial" w:hAnsi="Arial" w:cs="Arial"/>
                <w:sz w:val="20"/>
              </w:rPr>
              <w:t>Mô tả</w:t>
            </w:r>
            <w:r w:rsidR="006D1A7D" w:rsidRPr="00C902D4">
              <w:rPr>
                <w:rFonts w:ascii="Arial" w:hAnsi="Arial" w:cs="Arial"/>
                <w:sz w:val="20"/>
              </w:rPr>
              <w:t xml:space="preserve"> thêm</w:t>
            </w:r>
          </w:p>
        </w:tc>
        <w:tc>
          <w:tcPr>
            <w:tcW w:w="0" w:type="auto"/>
            <w:shd w:val="clear" w:color="auto" w:fill="auto"/>
            <w:vAlign w:val="center"/>
          </w:tcPr>
          <w:p w14:paraId="7C9C6C55"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val="vi-VN" w:eastAsia="ja-JP"/>
              </w:rPr>
              <w:t>Textbox</w:t>
            </w:r>
          </w:p>
        </w:tc>
      </w:tr>
    </w:tbl>
    <w:p w14:paraId="4B1F2770"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58"/>
          <w:cols w:space="720"/>
          <w:titlePg/>
          <w:docGrid w:linePitch="360"/>
        </w:sectPr>
      </w:pPr>
    </w:p>
    <w:p w14:paraId="0538D5D9"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7070975B"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39"/>
        <w:gridCol w:w="7358"/>
      </w:tblGrid>
      <w:tr w:rsidR="006D1A7D" w:rsidRPr="00C902D4" w14:paraId="46FA619A"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A6B80BC"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9367DBE"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A82CCDF"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0A3D805E"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E7F1B94"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51ACF2"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6491E4"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5E70A22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47253E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1092A94"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B81166"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1C804C26"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0F61C55"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CA9AA23"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3F108F0"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20F0A6BF"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B39B2C5" w14:textId="77777777" w:rsidR="00EA2271" w:rsidRPr="00C902D4" w:rsidRDefault="00EA227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B0CA05B" w14:textId="7F8C110B" w:rsidR="006D1A7D" w:rsidRPr="00C902D4" w:rsidRDefault="00EA227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D1A7D" w:rsidRPr="00C902D4" w14:paraId="7C6C2480"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2092C40"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54F35FA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17AA542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D1A7D" w:rsidRPr="00C902D4" w14:paraId="1FF26DBD"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BC140C1"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DE0881" w14:textId="51274B7D" w:rsidR="006D1A7D" w:rsidRPr="00C902D4" w:rsidRDefault="006D1A7D" w:rsidP="00AF7805">
            <w:pPr>
              <w:spacing w:line="360" w:lineRule="auto"/>
              <w:rPr>
                <w:rFonts w:ascii="Arial" w:hAnsi="Arial" w:cs="Arial"/>
                <w:sz w:val="20"/>
              </w:rPr>
            </w:pPr>
            <w:bookmarkStart w:id="88" w:name="_Toc499816715"/>
            <w:r w:rsidRPr="00C902D4">
              <w:rPr>
                <w:rFonts w:ascii="Arial" w:hAnsi="Arial" w:cs="Arial"/>
                <w:sz w:val="20"/>
              </w:rPr>
              <w:t>Xóa</w:t>
            </w:r>
            <w:bookmarkEnd w:id="88"/>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E6429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thang lương và xóa thang lương. Chỉ xóa được thang lương chưa dùng ở chức năng Thiết lập bậc lương, ngạch lương, hồ sơ nhân viên, quyết định, hợp đồng lao động</w:t>
            </w:r>
          </w:p>
          <w:p w14:paraId="4E9562B6" w14:textId="77777777" w:rsidR="0007799D" w:rsidRPr="00C902D4" w:rsidRDefault="0007799D"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53F8C160"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091F50E0" w14:textId="77777777"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23F8EEEB" w14:textId="67839076" w:rsidR="0007799D"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6D1A7D" w:rsidRPr="00C902D4" w14:paraId="0DDD625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268A043"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72D8F172" w14:textId="762202E2" w:rsidR="006D1A7D" w:rsidRPr="00C902D4" w:rsidRDefault="006D1A7D" w:rsidP="00AF7805">
            <w:pPr>
              <w:spacing w:line="360" w:lineRule="auto"/>
              <w:rPr>
                <w:rFonts w:ascii="Arial" w:hAnsi="Arial" w:cs="Arial"/>
                <w:sz w:val="20"/>
              </w:rPr>
            </w:pPr>
            <w:bookmarkStart w:id="89" w:name="_Toc499816716"/>
            <w:r w:rsidRPr="00C902D4">
              <w:rPr>
                <w:rFonts w:ascii="Arial" w:hAnsi="Arial" w:cs="Arial"/>
                <w:sz w:val="20"/>
              </w:rPr>
              <w:t>Xuất excel</w:t>
            </w:r>
            <w:bookmarkEnd w:id="89"/>
          </w:p>
        </w:tc>
        <w:tc>
          <w:tcPr>
            <w:tcW w:w="0" w:type="auto"/>
            <w:tcBorders>
              <w:top w:val="single" w:sz="4" w:space="0" w:color="000000"/>
              <w:left w:val="single" w:sz="4" w:space="0" w:color="000000"/>
              <w:bottom w:val="single" w:sz="4" w:space="0" w:color="000000"/>
              <w:right w:val="single" w:sz="4" w:space="0" w:color="000000"/>
            </w:tcBorders>
            <w:vAlign w:val="center"/>
          </w:tcPr>
          <w:p w14:paraId="07B38AB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 xml:space="preserve">Người dùng sử dụng chức năng này để xuất ra file excel danh sách thang bảng lương </w:t>
            </w:r>
          </w:p>
        </w:tc>
      </w:tr>
    </w:tbl>
    <w:p w14:paraId="0111EDD0" w14:textId="77777777" w:rsidR="006D1A7D" w:rsidRPr="00C902D4" w:rsidRDefault="006D1A7D"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338A69F4" w14:textId="3396EDA3" w:rsidR="003D4754" w:rsidRPr="00C902D4" w:rsidRDefault="00307842" w:rsidP="00AF7805">
      <w:pPr>
        <w:spacing w:line="360" w:lineRule="auto"/>
        <w:jc w:val="both"/>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0275BDC" wp14:editId="6896D272">
            <wp:extent cx="5761990" cy="202962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1990" cy="2029624"/>
                    </a:xfrm>
                    <a:prstGeom prst="rect">
                      <a:avLst/>
                    </a:prstGeom>
                  </pic:spPr>
                </pic:pic>
              </a:graphicData>
            </a:graphic>
          </wp:inline>
        </w:drawing>
      </w:r>
    </w:p>
    <w:p w14:paraId="60BD44FB" w14:textId="77777777"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90" w:name="_Toc500541190"/>
      <w:r w:rsidRPr="00C902D4">
        <w:rPr>
          <w:rFonts w:ascii="Arial" w:hAnsi="Arial" w:cs="Arial"/>
          <w:sz w:val="20"/>
          <w:szCs w:val="20"/>
        </w:rPr>
        <w:t>Thiết lập ngạch lương</w:t>
      </w:r>
      <w:bookmarkEnd w:id="90"/>
    </w:p>
    <w:p w14:paraId="580C35A0"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7721496"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3FEDA0B2" wp14:editId="1A3AB471">
            <wp:extent cx="4883401" cy="102240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83401" cy="1022403"/>
                    </a:xfrm>
                    <a:prstGeom prst="rect">
                      <a:avLst/>
                    </a:prstGeom>
                  </pic:spPr>
                </pic:pic>
              </a:graphicData>
            </a:graphic>
          </wp:inline>
        </w:drawing>
      </w:r>
    </w:p>
    <w:p w14:paraId="1E8CBA0D"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7CA4C5B"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6E00B69"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Thiết lập bậc lương sử dụng cho hệ thống</w:t>
      </w:r>
    </w:p>
    <w:p w14:paraId="1C229882"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76417323"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ngạch lương</w:t>
      </w:r>
    </w:p>
    <w:p w14:paraId="47EB0398"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DF5BE0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thiết lập với các thông tin: Mã thang lương, tên thang lương,, trạng thái, mô tả.</w:t>
      </w:r>
    </w:p>
    <w:p w14:paraId="7788DEC6"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lastRenderedPageBreak/>
        <w:t xml:space="preserve">Bước 2: </w:t>
      </w:r>
      <w:r w:rsidRPr="00C902D4">
        <w:rPr>
          <w:rFonts w:ascii="Arial" w:hAnsi="Arial" w:cs="Arial"/>
          <w:sz w:val="20"/>
          <w:szCs w:val="20"/>
        </w:rPr>
        <w:t>Người dùng chọn Ghi để lưu lại thông tin đã nhập. Thang lương thêm mới thành công sẽ hiển thị thang lương ở thiết lập bậc lương, ngạch lương.</w:t>
      </w:r>
    </w:p>
    <w:p w14:paraId="58D73AE7"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Nguời dùng có thể thực hiện các chức năng Ghi, Chọn, Xóa, Xuất Excel các chức năng hoạt động được mô tả ở dưới</w:t>
      </w:r>
    </w:p>
    <w:p w14:paraId="53FB9C30"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22"/>
        <w:gridCol w:w="751"/>
        <w:gridCol w:w="675"/>
        <w:gridCol w:w="818"/>
        <w:gridCol w:w="984"/>
        <w:gridCol w:w="749"/>
        <w:gridCol w:w="2174"/>
        <w:gridCol w:w="1297"/>
      </w:tblGrid>
      <w:tr w:rsidR="006D1A7D" w:rsidRPr="00C902D4" w14:paraId="022925D8" w14:textId="77777777" w:rsidTr="00C61DB2">
        <w:trPr>
          <w:trHeight w:val="1005"/>
          <w:tblHeader/>
        </w:trPr>
        <w:tc>
          <w:tcPr>
            <w:tcW w:w="0" w:type="auto"/>
            <w:shd w:val="clear" w:color="auto" w:fill="auto"/>
            <w:vAlign w:val="center"/>
            <w:hideMark/>
          </w:tcPr>
          <w:p w14:paraId="76A3C955"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046FB14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BF18E58"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0CEEA8BA"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3ACBAA7B"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32581264"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77C65AC5"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F952C9C"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68DD0581"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D1A7D" w:rsidRPr="00C902D4" w14:paraId="52E0B242" w14:textId="77777777" w:rsidTr="00C61DB2">
        <w:trPr>
          <w:trHeight w:val="1335"/>
        </w:trPr>
        <w:tc>
          <w:tcPr>
            <w:tcW w:w="0" w:type="auto"/>
            <w:shd w:val="clear" w:color="auto" w:fill="auto"/>
            <w:vAlign w:val="center"/>
          </w:tcPr>
          <w:p w14:paraId="7F9D8C3B"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5A19BF8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Thang lương</w:t>
            </w:r>
          </w:p>
        </w:tc>
        <w:tc>
          <w:tcPr>
            <w:tcW w:w="0" w:type="auto"/>
            <w:shd w:val="clear" w:color="auto" w:fill="auto"/>
            <w:vAlign w:val="center"/>
          </w:tcPr>
          <w:p w14:paraId="28D6684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446A4BE5"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3CEE7891"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23942D7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sz w:val="20"/>
              </w:rPr>
              <w:t>Tham chiếu từ danh mục thang lương</w:t>
            </w:r>
          </w:p>
        </w:tc>
        <w:tc>
          <w:tcPr>
            <w:tcW w:w="0" w:type="auto"/>
            <w:shd w:val="clear" w:color="auto" w:fill="auto"/>
            <w:vAlign w:val="center"/>
          </w:tcPr>
          <w:p w14:paraId="06A1F3F3"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A598B61" w14:textId="4C04846F" w:rsidR="00453DAD" w:rsidRPr="00C902D4" w:rsidRDefault="00453DAD"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sz w:val="20"/>
              </w:rPr>
              <w:t>thang lương</w:t>
            </w:r>
          </w:p>
          <w:p w14:paraId="7844D0EA" w14:textId="7224C6BD" w:rsidR="00453DAD" w:rsidRPr="00C902D4" w:rsidRDefault="00453DAD"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rPr>
              <w:t>thang lương</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thang lương</w:t>
            </w:r>
            <w:r w:rsidRPr="00C902D4">
              <w:rPr>
                <w:rFonts w:ascii="Arial" w:hAnsi="Arial" w:cs="Arial"/>
                <w:sz w:val="20"/>
                <w:lang w:val="vi-VN"/>
              </w:rPr>
              <w:t>.</w:t>
            </w:r>
          </w:p>
          <w:p w14:paraId="0E185519" w14:textId="030FA88F" w:rsidR="006D1A7D" w:rsidRPr="00C902D4" w:rsidRDefault="00453DAD" w:rsidP="00AF7805">
            <w:pPr>
              <w:spacing w:line="360" w:lineRule="auto"/>
              <w:jc w:val="both"/>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56854CD0"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6D1A7D" w:rsidRPr="00C902D4" w14:paraId="7E437D76" w14:textId="77777777" w:rsidTr="00C61DB2">
        <w:trPr>
          <w:trHeight w:val="1335"/>
        </w:trPr>
        <w:tc>
          <w:tcPr>
            <w:tcW w:w="0" w:type="auto"/>
            <w:shd w:val="clear" w:color="auto" w:fill="auto"/>
            <w:vAlign w:val="center"/>
          </w:tcPr>
          <w:p w14:paraId="112380FF"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1A18632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Mã ngạch lương</w:t>
            </w:r>
          </w:p>
        </w:tc>
        <w:tc>
          <w:tcPr>
            <w:tcW w:w="0" w:type="auto"/>
            <w:shd w:val="clear" w:color="auto" w:fill="auto"/>
            <w:vAlign w:val="center"/>
          </w:tcPr>
          <w:p w14:paraId="34A0583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0665CED1" w14:textId="175C24D0" w:rsidR="006D1A7D" w:rsidRPr="00C902D4" w:rsidRDefault="001D70F3"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0ABBD35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62A65E0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3732F8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4F426B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hiệu mã ngạch lương</w:t>
            </w:r>
          </w:p>
        </w:tc>
        <w:tc>
          <w:tcPr>
            <w:tcW w:w="0" w:type="auto"/>
            <w:shd w:val="clear" w:color="auto" w:fill="auto"/>
            <w:vAlign w:val="center"/>
          </w:tcPr>
          <w:p w14:paraId="757E02EF"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6D1A7D" w:rsidRPr="00C902D4" w14:paraId="7C959A50" w14:textId="77777777" w:rsidTr="00C61DB2">
        <w:trPr>
          <w:trHeight w:val="746"/>
        </w:trPr>
        <w:tc>
          <w:tcPr>
            <w:tcW w:w="0" w:type="auto"/>
            <w:shd w:val="clear" w:color="auto" w:fill="auto"/>
            <w:vAlign w:val="center"/>
          </w:tcPr>
          <w:p w14:paraId="7E31149F"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3BF1023C"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Tên ngạch lương</w:t>
            </w:r>
          </w:p>
        </w:tc>
        <w:tc>
          <w:tcPr>
            <w:tcW w:w="0" w:type="auto"/>
            <w:shd w:val="clear" w:color="auto" w:fill="auto"/>
            <w:vAlign w:val="center"/>
          </w:tcPr>
          <w:p w14:paraId="27EF95F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D59A463" w14:textId="3607A3B0" w:rsidR="006D1A7D" w:rsidRPr="00C902D4" w:rsidRDefault="001D70F3"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63043A8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3445978C"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6CD3952C"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0C0EA57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Tên mã ngạch lương</w:t>
            </w:r>
          </w:p>
        </w:tc>
        <w:tc>
          <w:tcPr>
            <w:tcW w:w="0" w:type="auto"/>
            <w:shd w:val="clear" w:color="auto" w:fill="auto"/>
            <w:vAlign w:val="center"/>
          </w:tcPr>
          <w:p w14:paraId="28EF3A20"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6D1A7D" w:rsidRPr="00C902D4" w14:paraId="1C270421" w14:textId="77777777" w:rsidTr="00C61DB2">
        <w:trPr>
          <w:trHeight w:val="602"/>
        </w:trPr>
        <w:tc>
          <w:tcPr>
            <w:tcW w:w="0" w:type="auto"/>
            <w:shd w:val="clear" w:color="auto" w:fill="auto"/>
            <w:vAlign w:val="center"/>
          </w:tcPr>
          <w:p w14:paraId="124DF437"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4</w:t>
            </w:r>
          </w:p>
        </w:tc>
        <w:tc>
          <w:tcPr>
            <w:tcW w:w="0" w:type="auto"/>
            <w:shd w:val="clear" w:color="auto" w:fill="auto"/>
            <w:vAlign w:val="center"/>
          </w:tcPr>
          <w:p w14:paraId="539E8CEA"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Trạng thái</w:t>
            </w:r>
          </w:p>
        </w:tc>
        <w:tc>
          <w:tcPr>
            <w:tcW w:w="0" w:type="auto"/>
            <w:shd w:val="clear" w:color="auto" w:fill="auto"/>
            <w:vAlign w:val="center"/>
          </w:tcPr>
          <w:p w14:paraId="0490C9E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Chọn một</w:t>
            </w:r>
          </w:p>
        </w:tc>
        <w:tc>
          <w:tcPr>
            <w:tcW w:w="0" w:type="auto"/>
            <w:shd w:val="clear" w:color="auto" w:fill="auto"/>
            <w:vAlign w:val="center"/>
          </w:tcPr>
          <w:p w14:paraId="419F1F34"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107CD7C6" w14:textId="66088FE1" w:rsidR="006D1A7D" w:rsidRPr="00C902D4" w:rsidRDefault="00307842"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206E7E27"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49EA72FD" w14:textId="7184A970" w:rsidR="006D1A7D" w:rsidRPr="00C902D4" w:rsidRDefault="003078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shd w:val="clear" w:color="auto" w:fill="auto"/>
            <w:vAlign w:val="center"/>
          </w:tcPr>
          <w:p w14:paraId="424A1F1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 các trạng thái:</w:t>
            </w:r>
          </w:p>
          <w:p w14:paraId="309689C5" w14:textId="77777777" w:rsidR="006D1A7D" w:rsidRPr="00C902D4" w:rsidRDefault="006D1A7D" w:rsidP="00AF7805">
            <w:pPr>
              <w:pStyle w:val="ListParagraph"/>
              <w:numPr>
                <w:ilvl w:val="0"/>
                <w:numId w:val="14"/>
              </w:numPr>
              <w:spacing w:after="120" w:line="360" w:lineRule="auto"/>
              <w:jc w:val="both"/>
              <w:rPr>
                <w:rFonts w:cs="Arial"/>
                <w:sz w:val="20"/>
                <w:szCs w:val="20"/>
              </w:rPr>
            </w:pPr>
            <w:r w:rsidRPr="00C902D4">
              <w:rPr>
                <w:rFonts w:cs="Arial"/>
                <w:sz w:val="20"/>
                <w:szCs w:val="20"/>
              </w:rPr>
              <w:t>Áp dụng</w:t>
            </w:r>
          </w:p>
          <w:p w14:paraId="1A30260E" w14:textId="77777777" w:rsidR="006D1A7D" w:rsidRPr="00C902D4" w:rsidRDefault="006D1A7D" w:rsidP="00AF7805">
            <w:pPr>
              <w:pStyle w:val="ListParagraph"/>
              <w:numPr>
                <w:ilvl w:val="0"/>
                <w:numId w:val="14"/>
              </w:numPr>
              <w:spacing w:after="120" w:line="360" w:lineRule="auto"/>
              <w:jc w:val="both"/>
              <w:rPr>
                <w:rFonts w:cs="Arial"/>
                <w:sz w:val="20"/>
                <w:szCs w:val="20"/>
              </w:rPr>
            </w:pPr>
            <w:r w:rsidRPr="00C902D4">
              <w:rPr>
                <w:rFonts w:cs="Arial"/>
                <w:sz w:val="20"/>
                <w:szCs w:val="20"/>
              </w:rPr>
              <w:t>Ngừng áp dụng</w:t>
            </w:r>
          </w:p>
        </w:tc>
        <w:tc>
          <w:tcPr>
            <w:tcW w:w="0" w:type="auto"/>
            <w:shd w:val="clear" w:color="auto" w:fill="auto"/>
            <w:vAlign w:val="center"/>
          </w:tcPr>
          <w:p w14:paraId="4430B89C"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Drop down list</w:t>
            </w:r>
          </w:p>
        </w:tc>
      </w:tr>
      <w:tr w:rsidR="006D1A7D" w:rsidRPr="00C902D4" w14:paraId="3B817A63" w14:textId="77777777" w:rsidTr="00C61DB2">
        <w:trPr>
          <w:trHeight w:val="1335"/>
        </w:trPr>
        <w:tc>
          <w:tcPr>
            <w:tcW w:w="0" w:type="auto"/>
            <w:shd w:val="clear" w:color="auto" w:fill="auto"/>
            <w:vAlign w:val="center"/>
          </w:tcPr>
          <w:p w14:paraId="1FD61618"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731A61B8" w14:textId="45A6637F" w:rsidR="006D1A7D" w:rsidRPr="00C902D4" w:rsidRDefault="00307842" w:rsidP="00AF7805">
            <w:pPr>
              <w:pStyle w:val="NoSpacing"/>
              <w:spacing w:before="120" w:after="120"/>
              <w:jc w:val="both"/>
              <w:rPr>
                <w:rFonts w:ascii="Arial" w:hAnsi="Arial" w:cs="Arial"/>
                <w:sz w:val="20"/>
                <w:szCs w:val="20"/>
              </w:rPr>
            </w:pPr>
            <w:r w:rsidRPr="00C902D4">
              <w:rPr>
                <w:rFonts w:ascii="Arial" w:hAnsi="Arial" w:cs="Arial"/>
                <w:sz w:val="20"/>
                <w:szCs w:val="20"/>
              </w:rPr>
              <w:t>Mô tả</w:t>
            </w:r>
          </w:p>
        </w:tc>
        <w:tc>
          <w:tcPr>
            <w:tcW w:w="0" w:type="auto"/>
            <w:shd w:val="clear" w:color="auto" w:fill="auto"/>
            <w:vAlign w:val="center"/>
          </w:tcPr>
          <w:p w14:paraId="5623C93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35EB99CD" w14:textId="16075FB6" w:rsidR="006D1A7D" w:rsidRPr="00C902D4" w:rsidRDefault="001D70F3" w:rsidP="00AF7805">
            <w:pPr>
              <w:spacing w:line="360" w:lineRule="auto"/>
              <w:jc w:val="both"/>
              <w:rPr>
                <w:rFonts w:ascii="Arial" w:hAnsi="Arial" w:cs="Arial"/>
                <w:sz w:val="20"/>
              </w:rPr>
            </w:pPr>
            <w:r w:rsidRPr="00C902D4">
              <w:rPr>
                <w:rFonts w:ascii="Arial" w:hAnsi="Arial" w:cs="Arial"/>
                <w:sz w:val="20"/>
              </w:rPr>
              <w:t>1000</w:t>
            </w:r>
          </w:p>
        </w:tc>
        <w:tc>
          <w:tcPr>
            <w:tcW w:w="0" w:type="auto"/>
            <w:shd w:val="clear" w:color="auto" w:fill="auto"/>
            <w:vAlign w:val="center"/>
          </w:tcPr>
          <w:p w14:paraId="2A781E3F"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D2D2962"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8996DEB"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11A97A1" w14:textId="021E45E0" w:rsidR="006D1A7D" w:rsidRPr="00C902D4" w:rsidRDefault="00307842" w:rsidP="00AF7805">
            <w:pPr>
              <w:spacing w:line="360" w:lineRule="auto"/>
              <w:jc w:val="both"/>
              <w:rPr>
                <w:rFonts w:ascii="Arial" w:hAnsi="Arial" w:cs="Arial"/>
                <w:sz w:val="20"/>
              </w:rPr>
            </w:pPr>
            <w:r w:rsidRPr="00C902D4">
              <w:rPr>
                <w:rFonts w:ascii="Arial" w:hAnsi="Arial" w:cs="Arial"/>
                <w:sz w:val="20"/>
              </w:rPr>
              <w:t xml:space="preserve">Mô tả </w:t>
            </w:r>
            <w:r w:rsidR="006D1A7D" w:rsidRPr="00C902D4">
              <w:rPr>
                <w:rFonts w:ascii="Arial" w:hAnsi="Arial" w:cs="Arial"/>
                <w:sz w:val="20"/>
              </w:rPr>
              <w:t>thêm</w:t>
            </w:r>
          </w:p>
        </w:tc>
        <w:tc>
          <w:tcPr>
            <w:tcW w:w="0" w:type="auto"/>
            <w:shd w:val="clear" w:color="auto" w:fill="auto"/>
            <w:vAlign w:val="center"/>
          </w:tcPr>
          <w:p w14:paraId="1437CB5D"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6D1A7D" w:rsidRPr="00C902D4" w14:paraId="67845B45" w14:textId="77777777" w:rsidTr="00C61DB2">
        <w:trPr>
          <w:trHeight w:val="54"/>
        </w:trPr>
        <w:tc>
          <w:tcPr>
            <w:tcW w:w="0" w:type="auto"/>
            <w:gridSpan w:val="9"/>
            <w:shd w:val="clear" w:color="auto" w:fill="auto"/>
            <w:vAlign w:val="center"/>
          </w:tcPr>
          <w:p w14:paraId="71410C5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Grid hiển thị ngạch lương đã thiết lập</w:t>
            </w:r>
          </w:p>
        </w:tc>
      </w:tr>
      <w:tr w:rsidR="006D1A7D" w:rsidRPr="00C902D4" w14:paraId="40065669" w14:textId="77777777" w:rsidTr="00C61DB2">
        <w:trPr>
          <w:trHeight w:val="278"/>
        </w:trPr>
        <w:tc>
          <w:tcPr>
            <w:tcW w:w="0" w:type="auto"/>
            <w:shd w:val="clear" w:color="auto" w:fill="auto"/>
            <w:vAlign w:val="center"/>
          </w:tcPr>
          <w:p w14:paraId="5BAE6046"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4BB0411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Thang lương</w:t>
            </w:r>
          </w:p>
        </w:tc>
        <w:tc>
          <w:tcPr>
            <w:tcW w:w="0" w:type="auto"/>
            <w:shd w:val="clear" w:color="auto" w:fill="auto"/>
            <w:vAlign w:val="center"/>
          </w:tcPr>
          <w:p w14:paraId="43BDB2CC"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5F8112BA"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75B84282"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38DC665E"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7A5008A0"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6B67D23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Hiển thị thang lương đã lưu</w:t>
            </w:r>
          </w:p>
        </w:tc>
        <w:tc>
          <w:tcPr>
            <w:tcW w:w="0" w:type="auto"/>
            <w:shd w:val="clear" w:color="auto" w:fill="auto"/>
            <w:vAlign w:val="center"/>
          </w:tcPr>
          <w:p w14:paraId="08F87DFF"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Grid</w:t>
            </w:r>
          </w:p>
        </w:tc>
      </w:tr>
      <w:tr w:rsidR="006D1A7D" w:rsidRPr="00C902D4" w14:paraId="3B4AB40F" w14:textId="77777777" w:rsidTr="00C61DB2">
        <w:trPr>
          <w:trHeight w:val="278"/>
        </w:trPr>
        <w:tc>
          <w:tcPr>
            <w:tcW w:w="0" w:type="auto"/>
            <w:shd w:val="clear" w:color="auto" w:fill="auto"/>
            <w:vAlign w:val="center"/>
          </w:tcPr>
          <w:p w14:paraId="4E2DCB8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shd w:val="clear" w:color="auto" w:fill="auto"/>
            <w:vAlign w:val="center"/>
          </w:tcPr>
          <w:p w14:paraId="4DE56AD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Mã ngạch lương</w:t>
            </w:r>
          </w:p>
        </w:tc>
        <w:tc>
          <w:tcPr>
            <w:tcW w:w="0" w:type="auto"/>
            <w:shd w:val="clear" w:color="auto" w:fill="auto"/>
            <w:vAlign w:val="center"/>
          </w:tcPr>
          <w:p w14:paraId="75404C1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3EB3D89C"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1489B2D0"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19D9CC0"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693144B"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37E50F9"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Hiển thị ký hiệu mã ngạch lương</w:t>
            </w:r>
          </w:p>
        </w:tc>
        <w:tc>
          <w:tcPr>
            <w:tcW w:w="0" w:type="auto"/>
            <w:shd w:val="clear" w:color="auto" w:fill="auto"/>
            <w:vAlign w:val="center"/>
          </w:tcPr>
          <w:p w14:paraId="3FF529A0"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Grid</w:t>
            </w:r>
          </w:p>
        </w:tc>
      </w:tr>
      <w:tr w:rsidR="006D1A7D" w:rsidRPr="00C902D4" w14:paraId="49CE3D7B" w14:textId="77777777" w:rsidTr="00C61DB2">
        <w:trPr>
          <w:trHeight w:val="347"/>
        </w:trPr>
        <w:tc>
          <w:tcPr>
            <w:tcW w:w="0" w:type="auto"/>
            <w:shd w:val="clear" w:color="auto" w:fill="auto"/>
            <w:vAlign w:val="center"/>
          </w:tcPr>
          <w:p w14:paraId="3BEA65E9"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8</w:t>
            </w:r>
          </w:p>
        </w:tc>
        <w:tc>
          <w:tcPr>
            <w:tcW w:w="0" w:type="auto"/>
            <w:shd w:val="clear" w:color="auto" w:fill="auto"/>
            <w:vAlign w:val="center"/>
          </w:tcPr>
          <w:p w14:paraId="2A5479E8"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Tên ngạch lương</w:t>
            </w:r>
          </w:p>
        </w:tc>
        <w:tc>
          <w:tcPr>
            <w:tcW w:w="0" w:type="auto"/>
            <w:shd w:val="clear" w:color="auto" w:fill="auto"/>
            <w:vAlign w:val="center"/>
          </w:tcPr>
          <w:p w14:paraId="05D5801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6A9FBEC8"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D66E2FD"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3F1EBFB4"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9AD3449"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24BB8A7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Hiển thị tên mã ngạch lương</w:t>
            </w:r>
          </w:p>
        </w:tc>
        <w:tc>
          <w:tcPr>
            <w:tcW w:w="0" w:type="auto"/>
            <w:shd w:val="clear" w:color="auto" w:fill="auto"/>
            <w:vAlign w:val="center"/>
          </w:tcPr>
          <w:p w14:paraId="49BBEF0A"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Grid</w:t>
            </w:r>
          </w:p>
        </w:tc>
      </w:tr>
      <w:tr w:rsidR="006D1A7D" w:rsidRPr="00C902D4" w14:paraId="7FCA4FDB" w14:textId="77777777" w:rsidTr="00C61DB2">
        <w:trPr>
          <w:trHeight w:val="54"/>
        </w:trPr>
        <w:tc>
          <w:tcPr>
            <w:tcW w:w="0" w:type="auto"/>
            <w:shd w:val="clear" w:color="auto" w:fill="auto"/>
            <w:vAlign w:val="center"/>
          </w:tcPr>
          <w:p w14:paraId="08197247"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9</w:t>
            </w:r>
          </w:p>
        </w:tc>
        <w:tc>
          <w:tcPr>
            <w:tcW w:w="0" w:type="auto"/>
            <w:shd w:val="clear" w:color="auto" w:fill="auto"/>
            <w:vAlign w:val="center"/>
          </w:tcPr>
          <w:p w14:paraId="5341B20F" w14:textId="77777777" w:rsidR="006D1A7D" w:rsidRPr="00C902D4" w:rsidRDefault="006D1A7D" w:rsidP="00AF7805">
            <w:pPr>
              <w:pStyle w:val="NoSpacing"/>
              <w:spacing w:before="120" w:after="120"/>
              <w:jc w:val="both"/>
              <w:rPr>
                <w:rFonts w:ascii="Arial" w:hAnsi="Arial" w:cs="Arial"/>
                <w:sz w:val="20"/>
                <w:szCs w:val="20"/>
              </w:rPr>
            </w:pPr>
            <w:r w:rsidRPr="00C902D4">
              <w:rPr>
                <w:rFonts w:ascii="Arial" w:hAnsi="Arial" w:cs="Arial"/>
                <w:sz w:val="20"/>
                <w:szCs w:val="20"/>
              </w:rPr>
              <w:t>Trạng thái</w:t>
            </w:r>
          </w:p>
        </w:tc>
        <w:tc>
          <w:tcPr>
            <w:tcW w:w="0" w:type="auto"/>
            <w:shd w:val="clear" w:color="auto" w:fill="auto"/>
            <w:vAlign w:val="center"/>
          </w:tcPr>
          <w:p w14:paraId="1A58BFF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59CA453E"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3FCF50C9"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0F5B1321"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33F97FE1"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05AB98A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Hiển thị trạng thái đã chọn</w:t>
            </w:r>
          </w:p>
        </w:tc>
        <w:tc>
          <w:tcPr>
            <w:tcW w:w="0" w:type="auto"/>
            <w:shd w:val="clear" w:color="auto" w:fill="auto"/>
            <w:vAlign w:val="center"/>
          </w:tcPr>
          <w:p w14:paraId="230B33AE"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Grid</w:t>
            </w:r>
          </w:p>
        </w:tc>
      </w:tr>
    </w:tbl>
    <w:p w14:paraId="0F6686DD"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62"/>
          <w:cols w:space="720"/>
          <w:titlePg/>
          <w:docGrid w:linePitch="360"/>
        </w:sectPr>
      </w:pPr>
    </w:p>
    <w:p w14:paraId="6B507AF7"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098A35CB"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38"/>
        <w:gridCol w:w="7359"/>
      </w:tblGrid>
      <w:tr w:rsidR="006D1A7D" w:rsidRPr="00C902D4" w14:paraId="14AEB699"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63E5AFB"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135056E"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A1E3A49"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2A9737D6"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D9FC847"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D30437" w14:textId="77777777" w:rsidR="006D1A7D" w:rsidRPr="00C902D4" w:rsidRDefault="006D1A7D"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558334" w14:textId="77777777" w:rsidR="006D1A7D" w:rsidRPr="00C902D4" w:rsidRDefault="006D1A7D" w:rsidP="00AF7805">
            <w:pPr>
              <w:spacing w:line="360" w:lineRule="auto"/>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47B16F8B"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645CD56" w14:textId="77777777" w:rsidR="006D1A7D" w:rsidRPr="00C902D4" w:rsidRDefault="006D1A7D" w:rsidP="00AF7805">
            <w:pPr>
              <w:spacing w:line="360" w:lineRule="auto"/>
              <w:jc w:val="both"/>
              <w:rPr>
                <w:rFonts w:ascii="Arial" w:hAnsi="Arial" w:cs="Arial"/>
                <w:b/>
                <w:bCs/>
                <w:caps/>
                <w:color w:val="000000"/>
                <w:kern w:val="28"/>
                <w:sz w:val="20"/>
                <w:lang w:val="x-none"/>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E2FF62" w14:textId="77777777" w:rsidR="006D1A7D" w:rsidRPr="00C902D4" w:rsidRDefault="006D1A7D"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5FE860"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C629F51" w14:textId="77777777" w:rsidR="00EA2271" w:rsidRPr="00C902D4" w:rsidRDefault="00EA2271" w:rsidP="00AF7805">
            <w:pPr>
              <w:spacing w:line="360" w:lineRule="auto"/>
              <w:rPr>
                <w:rFonts w:ascii="Arial" w:hAnsi="Arial" w:cs="Arial"/>
                <w:sz w:val="20"/>
              </w:rPr>
            </w:pPr>
            <w:r w:rsidRPr="00C902D4">
              <w:rPr>
                <w:rFonts w:ascii="Arial" w:hAnsi="Arial" w:cs="Arial"/>
                <w:sz w:val="20"/>
              </w:rPr>
              <w:t>Khi thêm mới: Chương trình sẽ lưu thông tin vào hệ thống và thông báo “Nhập thành công”</w:t>
            </w:r>
          </w:p>
          <w:p w14:paraId="5E86A43D" w14:textId="77777777" w:rsidR="00EA2271" w:rsidRPr="00C902D4" w:rsidRDefault="00EA2271" w:rsidP="00AF7805">
            <w:pPr>
              <w:spacing w:line="360" w:lineRule="auto"/>
              <w:rPr>
                <w:rFonts w:ascii="Arial" w:hAnsi="Arial" w:cs="Arial"/>
                <w:sz w:val="20"/>
              </w:rPr>
            </w:pPr>
            <w:r w:rsidRPr="00C902D4">
              <w:rPr>
                <w:rFonts w:ascii="Arial" w:hAnsi="Arial" w:cs="Arial"/>
                <w:bCs/>
                <w:color w:val="000000"/>
                <w:sz w:val="20"/>
                <w:lang w:eastAsia="ja-JP"/>
              </w:rPr>
              <w:t xml:space="preserve">Khi sửa: Chương trình sẽ cập nhật thông tin thay đổi vào hệ thống </w:t>
            </w:r>
            <w:r w:rsidRPr="00C902D4">
              <w:rPr>
                <w:rFonts w:ascii="Arial" w:hAnsi="Arial" w:cs="Arial"/>
                <w:sz w:val="20"/>
              </w:rPr>
              <w:t>và thông báo “Sửa thành công”</w:t>
            </w:r>
          </w:p>
          <w:p w14:paraId="6E57B2BE" w14:textId="77777777" w:rsidR="00EA2271" w:rsidRPr="00C902D4" w:rsidRDefault="00EA2271" w:rsidP="00AF7805">
            <w:pPr>
              <w:spacing w:line="360" w:lineRule="auto"/>
              <w:rPr>
                <w:rFonts w:ascii="Arial" w:hAnsi="Arial" w:cs="Arial"/>
                <w:sz w:val="20"/>
              </w:rPr>
            </w:pPr>
            <w:r w:rsidRPr="00C902D4">
              <w:rPr>
                <w:rFonts w:ascii="Arial" w:hAnsi="Arial" w:cs="Arial"/>
                <w:sz w:val="20"/>
              </w:rPr>
              <w:t>Sau khi ấn nút [Ghi], chương trình thực hiện giữ lại thông tin dạng xem chi tiết.</w:t>
            </w:r>
          </w:p>
          <w:p w14:paraId="35710328" w14:textId="77777777" w:rsidR="00EA2271" w:rsidRPr="00C902D4" w:rsidRDefault="00EA2271" w:rsidP="00AF7805">
            <w:pPr>
              <w:spacing w:line="360" w:lineRule="auto"/>
              <w:rPr>
                <w:rFonts w:ascii="Arial" w:hAnsi="Arial" w:cs="Arial"/>
                <w:sz w:val="20"/>
              </w:rPr>
            </w:pPr>
            <w:r w:rsidRPr="00C902D4">
              <w:rPr>
                <w:rFonts w:ascii="Arial" w:hAnsi="Arial" w:cs="Arial"/>
                <w:sz w:val="20"/>
              </w:rPr>
              <w:t>Thông tin vừa nhập sẽ được hiển thị tại danh sách bên trái.</w:t>
            </w:r>
          </w:p>
          <w:p w14:paraId="4B92F12B"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w:t>
            </w:r>
            <w:r w:rsidRPr="00C902D4">
              <w:rPr>
                <w:rFonts w:ascii="Arial" w:hAnsi="Arial" w:cs="Arial"/>
                <w:bCs/>
                <w:color w:val="000000"/>
                <w:sz w:val="20"/>
                <w:lang w:eastAsia="ja-JP"/>
              </w:rPr>
              <w:t>Ghi</w:t>
            </w:r>
            <w:r w:rsidRPr="00C902D4">
              <w:rPr>
                <w:rFonts w:ascii="Arial" w:hAnsi="Arial" w:cs="Arial"/>
                <w:bCs/>
                <w:color w:val="000000"/>
                <w:sz w:val="20"/>
                <w:lang w:val="vi-VN" w:eastAsia="ja-JP"/>
              </w:rPr>
              <w:t>], hệ thống thực hiện kiểm tra các thông tin đã nhập vào có hợp lệ không?</w:t>
            </w:r>
          </w:p>
          <w:p w14:paraId="5F3ADE14"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 xml:space="preserve">Nếu các thông tin nhập vào hợp lệ </w:t>
            </w:r>
            <w:r w:rsidRPr="00C902D4">
              <w:rPr>
                <w:rFonts w:ascii="Arial" w:hAnsi="Arial" w:cs="Arial"/>
                <w:sz w:val="20"/>
                <w:lang w:eastAsia="ja-JP"/>
              </w:rPr>
              <w:sym w:font="Wingdings" w:char="F0E0"/>
            </w:r>
            <w:r w:rsidRPr="00C902D4">
              <w:rPr>
                <w:rFonts w:ascii="Arial" w:hAnsi="Arial" w:cs="Arial"/>
                <w:bCs/>
                <w:color w:val="000000"/>
                <w:sz w:val="20"/>
                <w:lang w:val="vi-VN" w:eastAsia="ja-JP"/>
              </w:rPr>
              <w:t xml:space="preserve"> Lưu thông tin vào hệ thống</w:t>
            </w:r>
            <w:r w:rsidRPr="00C902D4">
              <w:rPr>
                <w:rFonts w:ascii="Arial" w:hAnsi="Arial" w:cs="Arial"/>
                <w:sz w:val="20"/>
                <w:lang w:val="vi-VN"/>
              </w:rPr>
              <w:t xml:space="preserve"> và thông báo “Nhập thành công”</w:t>
            </w:r>
          </w:p>
          <w:p w14:paraId="1517A8BF" w14:textId="70668ED6" w:rsidR="006D1A7D" w:rsidRPr="00C902D4" w:rsidRDefault="00EA2271" w:rsidP="00AF7805">
            <w:pPr>
              <w:spacing w:line="360" w:lineRule="auto"/>
              <w:rPr>
                <w:rFonts w:ascii="Arial" w:hAnsi="Arial" w:cs="Arial"/>
                <w:sz w:val="20"/>
                <w:lang w:val="vi-VN"/>
              </w:rPr>
            </w:pPr>
            <w:r w:rsidRPr="00C902D4">
              <w:rPr>
                <w:rFonts w:ascii="Arial" w:hAnsi="Arial" w:cs="Arial"/>
                <w:bCs/>
                <w:color w:val="000000"/>
                <w:sz w:val="20"/>
                <w:lang w:val="vi-VN" w:eastAsia="ja-JP"/>
              </w:rPr>
              <w:t>Nếu các thông tin nhập vào không hợp lệ (</w:t>
            </w:r>
            <w:r w:rsidRPr="00C902D4">
              <w:rPr>
                <w:rFonts w:ascii="Arial" w:hAnsi="Arial" w:cs="Arial"/>
                <w:sz w:val="20"/>
                <w:lang w:val="vi-VN"/>
              </w:rPr>
              <w:t>Trường dữ liệu bắt buộc, kiểu dữ liệu, độ dài</w:t>
            </w:r>
            <w:r w:rsidRPr="00C902D4">
              <w:rPr>
                <w:rFonts w:ascii="Arial" w:hAnsi="Arial" w:cs="Arial"/>
                <w:bCs/>
                <w:color w:val="000000"/>
                <w:sz w:val="20"/>
                <w:lang w:val="vi-VN" w:eastAsia="ja-JP"/>
              </w:rPr>
              <w:t xml:space="preserve">) </w:t>
            </w:r>
            <w:r w:rsidRPr="00C902D4">
              <w:rPr>
                <w:rFonts w:ascii="Arial" w:hAnsi="Arial" w:cs="Arial"/>
                <w:bCs/>
                <w:color w:val="000000"/>
                <w:sz w:val="20"/>
                <w:lang w:eastAsia="ja-JP"/>
              </w:rPr>
              <w:sym w:font="Wingdings" w:char="F0E0"/>
            </w:r>
            <w:r w:rsidRPr="00C902D4">
              <w:rPr>
                <w:rFonts w:ascii="Arial" w:hAnsi="Arial" w:cs="Arial"/>
                <w:bCs/>
                <w:color w:val="000000"/>
                <w:sz w:val="20"/>
                <w:lang w:val="vi-VN" w:eastAsia="ja-JP"/>
              </w:rPr>
              <w:t xml:space="preserve"> Hiển thị thông báo lỗi và không thực hiện lưu thông tin đã nhập vào hệ thống.</w:t>
            </w:r>
          </w:p>
        </w:tc>
      </w:tr>
      <w:tr w:rsidR="006D1A7D" w:rsidRPr="00C902D4" w14:paraId="2B3979D7"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D10FE42" w14:textId="77777777" w:rsidR="006D1A7D" w:rsidRPr="00C902D4" w:rsidDel="00474872" w:rsidRDefault="006D1A7D" w:rsidP="00AF7805">
            <w:pPr>
              <w:spacing w:line="360" w:lineRule="auto"/>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0FF73738" w14:textId="77777777" w:rsidR="006D1A7D" w:rsidRPr="00C902D4" w:rsidRDefault="006D1A7D"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1A0E21F5" w14:textId="77777777" w:rsidR="006D1A7D" w:rsidRPr="00C902D4" w:rsidRDefault="006D1A7D" w:rsidP="00AF7805">
            <w:pPr>
              <w:spacing w:line="360" w:lineRule="auto"/>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D1A7D" w:rsidRPr="00C902D4" w14:paraId="0FA26486"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703EBAB" w14:textId="77777777" w:rsidR="006D1A7D" w:rsidRPr="00C902D4" w:rsidDel="00474872" w:rsidRDefault="006D1A7D" w:rsidP="00AF7805">
            <w:pPr>
              <w:spacing w:line="360" w:lineRule="auto"/>
              <w:jc w:val="both"/>
              <w:rPr>
                <w:rFonts w:ascii="Arial" w:hAnsi="Arial" w:cs="Arial"/>
                <w:color w:val="000000"/>
                <w:sz w:val="20"/>
              </w:rPr>
            </w:pPr>
            <w:r w:rsidRPr="00C902D4">
              <w:rPr>
                <w:rFonts w:ascii="Arial" w:hAnsi="Arial" w:cs="Arial"/>
                <w:color w:val="000000"/>
                <w:sz w:val="20"/>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4C74F2A9" w14:textId="0CAE564A" w:rsidR="006D1A7D" w:rsidRPr="00C902D4" w:rsidRDefault="006D1A7D" w:rsidP="00AF7805">
            <w:pPr>
              <w:spacing w:line="360" w:lineRule="auto"/>
              <w:rPr>
                <w:rFonts w:ascii="Arial" w:hAnsi="Arial" w:cs="Arial"/>
                <w:sz w:val="20"/>
              </w:rPr>
            </w:pPr>
            <w:bookmarkStart w:id="91" w:name="_Toc499816718"/>
            <w:r w:rsidRPr="00C902D4">
              <w:rPr>
                <w:rFonts w:ascii="Arial" w:hAnsi="Arial" w:cs="Arial"/>
                <w:sz w:val="20"/>
              </w:rPr>
              <w:t>Xóa</w:t>
            </w:r>
            <w:bookmarkEnd w:id="91"/>
          </w:p>
        </w:tc>
        <w:tc>
          <w:tcPr>
            <w:tcW w:w="0" w:type="auto"/>
            <w:tcBorders>
              <w:top w:val="single" w:sz="4" w:space="0" w:color="000000"/>
              <w:left w:val="single" w:sz="4" w:space="0" w:color="000000"/>
              <w:bottom w:val="single" w:sz="4" w:space="0" w:color="000000"/>
              <w:right w:val="single" w:sz="4" w:space="0" w:color="000000"/>
            </w:tcBorders>
            <w:vAlign w:val="center"/>
          </w:tcPr>
          <w:p w14:paraId="1E62661C" w14:textId="77777777" w:rsidR="006D1A7D" w:rsidRPr="00C902D4" w:rsidRDefault="006D1A7D" w:rsidP="00AF7805">
            <w:pPr>
              <w:spacing w:line="360" w:lineRule="auto"/>
              <w:rPr>
                <w:rFonts w:ascii="Arial" w:hAnsi="Arial" w:cs="Arial"/>
                <w:sz w:val="20"/>
              </w:rPr>
            </w:pPr>
            <w:r w:rsidRPr="00C902D4">
              <w:rPr>
                <w:rFonts w:ascii="Arial" w:hAnsi="Arial" w:cs="Arial"/>
                <w:sz w:val="20"/>
              </w:rPr>
              <w:t>Người dùng sử dụng chức năng này để chọn 1 bản ghi và xóa, chỉ được Xóa bản ghi khi chưa sử dụng ở các form: Thiết lập bậc lương, thiết lập hệ thống thang bảng lương cho đơn vị, hồ sơ nhân viên, quyết định, hợp đồng lao động</w:t>
            </w:r>
          </w:p>
          <w:p w14:paraId="3FF3F838" w14:textId="77777777" w:rsidR="00D11E5C" w:rsidRPr="00C902D4" w:rsidRDefault="00D11E5C" w:rsidP="00AF7805">
            <w:pPr>
              <w:spacing w:line="360" w:lineRule="auto"/>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0D865117" w14:textId="77777777" w:rsidR="00D11E5C" w:rsidRPr="00C902D4" w:rsidRDefault="00D11E5C" w:rsidP="00AF7805">
            <w:pPr>
              <w:spacing w:line="360" w:lineRule="auto"/>
              <w:rPr>
                <w:rFonts w:ascii="Arial" w:hAnsi="Arial" w:cs="Arial"/>
                <w:sz w:val="20"/>
              </w:rPr>
            </w:pPr>
            <w:r w:rsidRPr="00C902D4">
              <w:rPr>
                <w:rFonts w:ascii="Arial" w:hAnsi="Arial" w:cs="Arial"/>
                <w:color w:val="000000"/>
                <w:sz w:val="20"/>
              </w:rPr>
              <w:t xml:space="preserve">Hệ thống hiển thị “Có”, “Không”. </w:t>
            </w:r>
          </w:p>
          <w:p w14:paraId="74E1A38A" w14:textId="77777777" w:rsidR="00D11E5C" w:rsidRPr="00C902D4" w:rsidRDefault="00D11E5C" w:rsidP="00AF7805">
            <w:pPr>
              <w:spacing w:line="360" w:lineRule="auto"/>
              <w:rPr>
                <w:rFonts w:ascii="Arial" w:hAnsi="Arial" w:cs="Arial"/>
                <w:sz w:val="20"/>
              </w:rPr>
            </w:pPr>
            <w:r w:rsidRPr="00C902D4">
              <w:rPr>
                <w:rFonts w:ascii="Arial" w:hAnsi="Arial" w:cs="Arial"/>
                <w:color w:val="000000"/>
                <w:sz w:val="20"/>
              </w:rPr>
              <w:t>Nếu chọn “Có” thì xóa bản ghi</w:t>
            </w:r>
          </w:p>
          <w:p w14:paraId="3D8E1AAE" w14:textId="0EE3A9BD" w:rsidR="00D11E5C" w:rsidRPr="00C902D4" w:rsidRDefault="0007799D" w:rsidP="00AF7805">
            <w:pPr>
              <w:spacing w:line="360" w:lineRule="auto"/>
              <w:rPr>
                <w:rFonts w:ascii="Arial" w:hAnsi="Arial" w:cs="Arial"/>
                <w:sz w:val="20"/>
              </w:rPr>
            </w:pPr>
            <w:r w:rsidRPr="00C902D4">
              <w:rPr>
                <w:rFonts w:ascii="Arial" w:hAnsi="Arial" w:cs="Arial"/>
                <w:color w:val="000000"/>
                <w:sz w:val="20"/>
              </w:rPr>
              <w:t>C</w:t>
            </w:r>
            <w:r w:rsidR="00D11E5C" w:rsidRPr="00C902D4">
              <w:rPr>
                <w:rFonts w:ascii="Arial" w:hAnsi="Arial" w:cs="Arial"/>
                <w:color w:val="000000"/>
                <w:sz w:val="20"/>
              </w:rPr>
              <w:t>họn “Không” thì không xóa bản ghi</w:t>
            </w:r>
          </w:p>
        </w:tc>
      </w:tr>
      <w:tr w:rsidR="006D1A7D" w:rsidRPr="00C902D4" w14:paraId="3C1F8D40"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3F71DF4" w14:textId="77777777" w:rsidR="006D1A7D" w:rsidRPr="00C902D4" w:rsidRDefault="006D1A7D" w:rsidP="00AF7805">
            <w:pPr>
              <w:spacing w:line="360" w:lineRule="auto"/>
              <w:jc w:val="both"/>
              <w:rPr>
                <w:rFonts w:ascii="Arial" w:hAnsi="Arial" w:cs="Arial"/>
                <w:color w:val="000000"/>
                <w:sz w:val="20"/>
              </w:rPr>
            </w:pPr>
            <w:r w:rsidRPr="00C902D4">
              <w:rPr>
                <w:rFonts w:ascii="Arial" w:hAnsi="Arial" w:cs="Arial"/>
                <w:color w:val="000000"/>
                <w:sz w:val="20"/>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1A44F91A" w14:textId="32AECD8E" w:rsidR="006D1A7D" w:rsidRPr="00C902D4" w:rsidRDefault="006D1A7D" w:rsidP="00AF7805">
            <w:pPr>
              <w:spacing w:line="360" w:lineRule="auto"/>
              <w:rPr>
                <w:rFonts w:ascii="Arial" w:hAnsi="Arial" w:cs="Arial"/>
                <w:sz w:val="20"/>
              </w:rPr>
            </w:pPr>
            <w:bookmarkStart w:id="92" w:name="_Toc499816719"/>
            <w:r w:rsidRPr="00C902D4">
              <w:rPr>
                <w:rFonts w:ascii="Arial" w:hAnsi="Arial" w:cs="Arial"/>
                <w:sz w:val="20"/>
              </w:rPr>
              <w:t>Xuất excel</w:t>
            </w:r>
            <w:bookmarkEnd w:id="92"/>
          </w:p>
        </w:tc>
        <w:tc>
          <w:tcPr>
            <w:tcW w:w="0" w:type="auto"/>
            <w:tcBorders>
              <w:top w:val="single" w:sz="4" w:space="0" w:color="000000"/>
              <w:left w:val="single" w:sz="4" w:space="0" w:color="000000"/>
              <w:bottom w:val="single" w:sz="4" w:space="0" w:color="000000"/>
              <w:right w:val="single" w:sz="4" w:space="0" w:color="000000"/>
            </w:tcBorders>
            <w:vAlign w:val="center"/>
          </w:tcPr>
          <w:p w14:paraId="63151DA7" w14:textId="77777777" w:rsidR="006D1A7D" w:rsidRPr="00C902D4" w:rsidRDefault="006D1A7D" w:rsidP="00AF7805">
            <w:pPr>
              <w:spacing w:line="360" w:lineRule="auto"/>
              <w:rPr>
                <w:rFonts w:ascii="Arial" w:hAnsi="Arial" w:cs="Arial"/>
                <w:sz w:val="20"/>
              </w:rPr>
            </w:pPr>
            <w:r w:rsidRPr="00C902D4">
              <w:rPr>
                <w:rFonts w:ascii="Arial" w:hAnsi="Arial" w:cs="Arial"/>
                <w:sz w:val="20"/>
              </w:rPr>
              <w:t>Người dùng sử dụng chức năng này để xuất ra file excel danh sách nhóm lương</w:t>
            </w:r>
          </w:p>
        </w:tc>
      </w:tr>
    </w:tbl>
    <w:p w14:paraId="217A9436" w14:textId="77777777" w:rsidR="006D1A7D" w:rsidRPr="00C902D4" w:rsidRDefault="006D1A7D"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0BC793C" w14:textId="0A5209DE" w:rsidR="00D45C38" w:rsidRPr="00C902D4" w:rsidRDefault="00307842" w:rsidP="00AF7805">
      <w:pPr>
        <w:spacing w:line="360" w:lineRule="auto"/>
        <w:jc w:val="center"/>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0851485E" wp14:editId="51203F98">
            <wp:extent cx="5761990" cy="2251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1990" cy="2251855"/>
                    </a:xfrm>
                    <a:prstGeom prst="rect">
                      <a:avLst/>
                    </a:prstGeom>
                  </pic:spPr>
                </pic:pic>
              </a:graphicData>
            </a:graphic>
          </wp:inline>
        </w:drawing>
      </w:r>
    </w:p>
    <w:p w14:paraId="408F4BDC" w14:textId="77777777" w:rsidR="006D1A7D" w:rsidRPr="00C902D4" w:rsidRDefault="006D1A7D" w:rsidP="00AF7805">
      <w:pPr>
        <w:pStyle w:val="Heading5"/>
        <w:tabs>
          <w:tab w:val="clear" w:pos="1458"/>
          <w:tab w:val="num" w:pos="1080"/>
        </w:tabs>
        <w:spacing w:line="360" w:lineRule="auto"/>
        <w:ind w:hanging="1458"/>
        <w:rPr>
          <w:rFonts w:ascii="Arial" w:hAnsi="Arial" w:cs="Arial"/>
          <w:sz w:val="20"/>
          <w:szCs w:val="20"/>
        </w:rPr>
      </w:pPr>
      <w:bookmarkStart w:id="93" w:name="_Toc500541191"/>
      <w:r w:rsidRPr="00C902D4">
        <w:rPr>
          <w:rFonts w:ascii="Arial" w:hAnsi="Arial" w:cs="Arial"/>
          <w:sz w:val="20"/>
          <w:szCs w:val="20"/>
        </w:rPr>
        <w:t>Thiết lập bậc lương</w:t>
      </w:r>
      <w:bookmarkEnd w:id="93"/>
    </w:p>
    <w:p w14:paraId="545E0AEA"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6D5A49A" w14:textId="77777777" w:rsidR="006D1A7D" w:rsidRPr="00C902D4" w:rsidRDefault="006D1A7D" w:rsidP="00AF7805">
      <w:pPr>
        <w:pStyle w:val="atext"/>
        <w:spacing w:line="360" w:lineRule="auto"/>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592C89D5" wp14:editId="1CB09FA6">
            <wp:extent cx="4883401" cy="22162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83401" cy="2216264"/>
                    </a:xfrm>
                    <a:prstGeom prst="rect">
                      <a:avLst/>
                    </a:prstGeom>
                  </pic:spPr>
                </pic:pic>
              </a:graphicData>
            </a:graphic>
          </wp:inline>
        </w:drawing>
      </w:r>
    </w:p>
    <w:p w14:paraId="3D186982"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C947797"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6BCD41E"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t>Thiết lập bậc lương sử dụng cho toàn hệ thống</w:t>
      </w:r>
    </w:p>
    <w:p w14:paraId="65224AE7"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FA06F1C"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sz w:val="20"/>
          <w:szCs w:val="20"/>
        </w:rPr>
        <w:lastRenderedPageBreak/>
        <w:t>Đối tượng được quyền vào thiết lập bậc lương</w:t>
      </w:r>
    </w:p>
    <w:p w14:paraId="78D3744A" w14:textId="77777777" w:rsidR="006D1A7D" w:rsidRPr="00C902D4" w:rsidRDefault="006D1A7D"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321231B"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Thang lương, ngạch lương, bậc lương, số tiền, mô tả. </w:t>
      </w:r>
    </w:p>
    <w:p w14:paraId="094CB620" w14:textId="77777777" w:rsidR="006D1A7D" w:rsidRPr="00C902D4" w:rsidRDefault="006D1A7D"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Bậc lương thêm mới thành công sẽ hiển thị ở các trường thông tin tương ứng ở chức năng liên quan đến lương.</w:t>
      </w:r>
    </w:p>
    <w:p w14:paraId="5EF3B201" w14:textId="77777777" w:rsidR="006D1A7D" w:rsidRPr="00C902D4" w:rsidRDefault="006D1A7D"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Nguời dùng có thể thực hiện các chức năng Lấy mẫu Excel, Nhập từ Excel, Tải và in, Xóa, các chức năng hoạt động được mô tả ở dưới</w:t>
      </w:r>
    </w:p>
    <w:p w14:paraId="4600BC09"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51"/>
        <w:gridCol w:w="746"/>
        <w:gridCol w:w="571"/>
        <w:gridCol w:w="816"/>
        <w:gridCol w:w="1075"/>
        <w:gridCol w:w="742"/>
        <w:gridCol w:w="2181"/>
        <w:gridCol w:w="1288"/>
      </w:tblGrid>
      <w:tr w:rsidR="00307842" w:rsidRPr="00C902D4" w14:paraId="4D56A48A" w14:textId="77777777" w:rsidTr="00323FEF">
        <w:trPr>
          <w:trHeight w:val="440"/>
          <w:tblHeader/>
        </w:trPr>
        <w:tc>
          <w:tcPr>
            <w:tcW w:w="0" w:type="auto"/>
            <w:shd w:val="clear" w:color="auto" w:fill="auto"/>
            <w:vAlign w:val="center"/>
            <w:hideMark/>
          </w:tcPr>
          <w:p w14:paraId="253A7FC9"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504505AE"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02F7BEE1"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756268F8"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5B61EAE1"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567CA303"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6868BC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72ADE58D"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44C4743" w14:textId="77777777" w:rsidR="006D1A7D" w:rsidRPr="00C902D4" w:rsidRDefault="006D1A7D"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307842" w:rsidRPr="00C902D4" w14:paraId="044E6FD6" w14:textId="77777777" w:rsidTr="00323FEF">
        <w:trPr>
          <w:trHeight w:val="54"/>
        </w:trPr>
        <w:tc>
          <w:tcPr>
            <w:tcW w:w="0" w:type="auto"/>
            <w:shd w:val="clear" w:color="auto" w:fill="auto"/>
            <w:vAlign w:val="center"/>
          </w:tcPr>
          <w:p w14:paraId="0FF31BC0"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7C7C518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Thang lương</w:t>
            </w:r>
          </w:p>
        </w:tc>
        <w:tc>
          <w:tcPr>
            <w:tcW w:w="0" w:type="auto"/>
            <w:shd w:val="clear" w:color="auto" w:fill="auto"/>
            <w:vAlign w:val="center"/>
          </w:tcPr>
          <w:p w14:paraId="48501AB5"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441D5EDB"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35CCCDE0"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0D02EDCF" w14:textId="77777777" w:rsidR="006D1A7D" w:rsidRPr="00C902D4" w:rsidRDefault="006D1A7D" w:rsidP="00AF7805">
            <w:pPr>
              <w:spacing w:line="360" w:lineRule="auto"/>
              <w:jc w:val="both"/>
              <w:rPr>
                <w:rFonts w:ascii="Arial" w:hAnsi="Arial" w:cs="Arial"/>
                <w:sz w:val="20"/>
              </w:rPr>
            </w:pPr>
            <w:bookmarkStart w:id="94" w:name="OLE_LINK2"/>
            <w:bookmarkStart w:id="95" w:name="OLE_LINK3"/>
            <w:bookmarkStart w:id="96" w:name="OLE_LINK4"/>
            <w:r w:rsidRPr="00C902D4">
              <w:rPr>
                <w:rFonts w:ascii="Arial" w:hAnsi="Arial" w:cs="Arial"/>
                <w:sz w:val="20"/>
              </w:rPr>
              <w:t>Tham chiếu từ danh mục thang lương</w:t>
            </w:r>
            <w:bookmarkEnd w:id="94"/>
            <w:bookmarkEnd w:id="95"/>
            <w:bookmarkEnd w:id="96"/>
          </w:p>
        </w:tc>
        <w:tc>
          <w:tcPr>
            <w:tcW w:w="0" w:type="auto"/>
            <w:shd w:val="clear" w:color="auto" w:fill="auto"/>
            <w:vAlign w:val="center"/>
          </w:tcPr>
          <w:p w14:paraId="4469D319"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7CB953D7" w14:textId="77777777" w:rsidR="00453DAD" w:rsidRPr="00C902D4" w:rsidRDefault="00453DAD"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danh mục </w:t>
            </w:r>
            <w:r w:rsidRPr="00C902D4">
              <w:rPr>
                <w:rFonts w:ascii="Arial" w:hAnsi="Arial" w:cs="Arial"/>
                <w:sz w:val="20"/>
              </w:rPr>
              <w:t>thang lương</w:t>
            </w:r>
          </w:p>
          <w:p w14:paraId="6CD26380" w14:textId="77777777" w:rsidR="00453DAD" w:rsidRPr="00C902D4" w:rsidRDefault="00453DAD"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rPr>
              <w:t>thang lương</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thang lương</w:t>
            </w:r>
            <w:r w:rsidRPr="00C902D4">
              <w:rPr>
                <w:rFonts w:ascii="Arial" w:hAnsi="Arial" w:cs="Arial"/>
                <w:sz w:val="20"/>
                <w:lang w:val="vi-VN"/>
              </w:rPr>
              <w:t>.</w:t>
            </w:r>
          </w:p>
          <w:p w14:paraId="2AD44910" w14:textId="5E402434" w:rsidR="006D1A7D" w:rsidRPr="00C902D4" w:rsidRDefault="00453DAD" w:rsidP="00AF7805">
            <w:pPr>
              <w:spacing w:line="360" w:lineRule="auto"/>
              <w:jc w:val="both"/>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2D03C2A1"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307842" w:rsidRPr="00C902D4" w14:paraId="0716C0CC" w14:textId="77777777" w:rsidTr="00323FEF">
        <w:trPr>
          <w:trHeight w:val="602"/>
        </w:trPr>
        <w:tc>
          <w:tcPr>
            <w:tcW w:w="0" w:type="auto"/>
            <w:shd w:val="clear" w:color="auto" w:fill="auto"/>
            <w:vAlign w:val="center"/>
          </w:tcPr>
          <w:p w14:paraId="502513F2"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397B156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Ngạch lương</w:t>
            </w:r>
          </w:p>
        </w:tc>
        <w:tc>
          <w:tcPr>
            <w:tcW w:w="0" w:type="auto"/>
            <w:shd w:val="clear" w:color="auto" w:fill="auto"/>
            <w:vAlign w:val="center"/>
          </w:tcPr>
          <w:p w14:paraId="41F0551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Danh sách</w:t>
            </w:r>
          </w:p>
        </w:tc>
        <w:tc>
          <w:tcPr>
            <w:tcW w:w="0" w:type="auto"/>
            <w:shd w:val="clear" w:color="auto" w:fill="auto"/>
            <w:vAlign w:val="center"/>
          </w:tcPr>
          <w:p w14:paraId="3BFC9923" w14:textId="77777777" w:rsidR="006D1A7D" w:rsidRPr="00C902D4" w:rsidRDefault="006D1A7D" w:rsidP="00AF7805">
            <w:pPr>
              <w:spacing w:line="360" w:lineRule="auto"/>
              <w:jc w:val="both"/>
              <w:rPr>
                <w:rFonts w:ascii="Arial" w:hAnsi="Arial" w:cs="Arial"/>
                <w:sz w:val="20"/>
              </w:rPr>
            </w:pPr>
          </w:p>
        </w:tc>
        <w:tc>
          <w:tcPr>
            <w:tcW w:w="0" w:type="auto"/>
            <w:shd w:val="clear" w:color="auto" w:fill="auto"/>
            <w:vAlign w:val="center"/>
          </w:tcPr>
          <w:p w14:paraId="648BA86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5CC79B2E"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 xml:space="preserve">Tham chiếu từ </w:t>
            </w:r>
            <w:r w:rsidRPr="00C902D4">
              <w:rPr>
                <w:rFonts w:ascii="Arial" w:hAnsi="Arial" w:cs="Arial"/>
                <w:sz w:val="20"/>
              </w:rPr>
              <w:lastRenderedPageBreak/>
              <w:t>danh mục ngạch lương</w:t>
            </w:r>
          </w:p>
        </w:tc>
        <w:tc>
          <w:tcPr>
            <w:tcW w:w="0" w:type="auto"/>
            <w:shd w:val="clear" w:color="auto" w:fill="auto"/>
            <w:vAlign w:val="center"/>
          </w:tcPr>
          <w:p w14:paraId="70991CE8" w14:textId="77777777" w:rsidR="006D1A7D" w:rsidRPr="00C902D4" w:rsidRDefault="006D1A7D"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39D6A543" w14:textId="1F941399" w:rsidR="00453DAD" w:rsidRPr="00C902D4" w:rsidRDefault="00453DAD"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w:t>
            </w:r>
            <w:r w:rsidRPr="00C902D4">
              <w:rPr>
                <w:rFonts w:ascii="Arial" w:hAnsi="Arial" w:cs="Arial"/>
                <w:color w:val="000000"/>
                <w:sz w:val="20"/>
              </w:rPr>
              <w:lastRenderedPageBreak/>
              <w:t xml:space="preserve">các tham số đã được cấu hình, các tham số này tham chiếu từ danh mục </w:t>
            </w:r>
            <w:r w:rsidRPr="00C902D4">
              <w:rPr>
                <w:rFonts w:ascii="Arial" w:hAnsi="Arial" w:cs="Arial"/>
                <w:sz w:val="20"/>
              </w:rPr>
              <w:t>ngạch lương</w:t>
            </w:r>
          </w:p>
          <w:p w14:paraId="7A8EBDF3" w14:textId="32B59CCD" w:rsidR="00453DAD" w:rsidRPr="00C902D4" w:rsidRDefault="00453DAD"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rPr>
              <w:t>ngạch lương</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ngạch lương</w:t>
            </w:r>
            <w:r w:rsidRPr="00C902D4">
              <w:rPr>
                <w:rFonts w:ascii="Arial" w:hAnsi="Arial" w:cs="Arial"/>
                <w:sz w:val="20"/>
                <w:lang w:val="vi-VN"/>
              </w:rPr>
              <w:t>.</w:t>
            </w:r>
          </w:p>
          <w:p w14:paraId="3CF6F162" w14:textId="5119FF79" w:rsidR="006D1A7D" w:rsidRPr="00C902D4" w:rsidRDefault="00453DAD" w:rsidP="00AF7805">
            <w:pPr>
              <w:spacing w:line="360" w:lineRule="auto"/>
              <w:jc w:val="both"/>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6897153D"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Combobox</w:t>
            </w:r>
          </w:p>
        </w:tc>
      </w:tr>
      <w:tr w:rsidR="00307842" w:rsidRPr="00C902D4" w14:paraId="2BBD9766" w14:textId="77777777" w:rsidTr="00323FEF">
        <w:trPr>
          <w:trHeight w:val="764"/>
        </w:trPr>
        <w:tc>
          <w:tcPr>
            <w:tcW w:w="0" w:type="auto"/>
            <w:shd w:val="clear" w:color="auto" w:fill="auto"/>
            <w:vAlign w:val="center"/>
          </w:tcPr>
          <w:p w14:paraId="0EEEFA59"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0106F091" w14:textId="0FF5AE50" w:rsidR="006D1A7D" w:rsidRPr="00C902D4" w:rsidRDefault="006D1A7D" w:rsidP="00AF7805">
            <w:pPr>
              <w:spacing w:line="360" w:lineRule="auto"/>
              <w:rPr>
                <w:rFonts w:ascii="Arial" w:hAnsi="Arial" w:cs="Arial"/>
                <w:sz w:val="20"/>
              </w:rPr>
            </w:pPr>
            <w:bookmarkStart w:id="97" w:name="_Toc499816721"/>
            <w:r w:rsidRPr="00C902D4">
              <w:rPr>
                <w:rFonts w:ascii="Arial" w:hAnsi="Arial" w:cs="Arial"/>
                <w:sz w:val="20"/>
              </w:rPr>
              <w:t>Ngạch nghề nghiệp</w:t>
            </w:r>
            <w:bookmarkEnd w:id="97"/>
          </w:p>
        </w:tc>
        <w:tc>
          <w:tcPr>
            <w:tcW w:w="0" w:type="auto"/>
            <w:shd w:val="clear" w:color="auto" w:fill="auto"/>
            <w:vAlign w:val="center"/>
          </w:tcPr>
          <w:p w14:paraId="0247A20D" w14:textId="0BB174CF" w:rsidR="006D1A7D" w:rsidRPr="00C902D4" w:rsidRDefault="006D1A7D" w:rsidP="00AF7805">
            <w:pPr>
              <w:spacing w:line="360" w:lineRule="auto"/>
              <w:rPr>
                <w:rFonts w:ascii="Arial" w:hAnsi="Arial" w:cs="Arial"/>
                <w:sz w:val="20"/>
              </w:rPr>
            </w:pPr>
            <w:bookmarkStart w:id="98" w:name="_Toc499816723"/>
            <w:r w:rsidRPr="00C902D4">
              <w:rPr>
                <w:rFonts w:ascii="Arial" w:hAnsi="Arial" w:cs="Arial"/>
                <w:sz w:val="20"/>
              </w:rPr>
              <w:t>Danh sách</w:t>
            </w:r>
            <w:bookmarkEnd w:id="98"/>
          </w:p>
        </w:tc>
        <w:tc>
          <w:tcPr>
            <w:tcW w:w="0" w:type="auto"/>
            <w:shd w:val="clear" w:color="auto" w:fill="auto"/>
            <w:vAlign w:val="center"/>
          </w:tcPr>
          <w:p w14:paraId="1120891F" w14:textId="77777777" w:rsidR="006D1A7D" w:rsidRPr="00C902D4" w:rsidRDefault="006D1A7D" w:rsidP="00AF7805">
            <w:pPr>
              <w:spacing w:line="360" w:lineRule="auto"/>
              <w:rPr>
                <w:rFonts w:ascii="Arial" w:hAnsi="Arial" w:cs="Arial"/>
                <w:sz w:val="20"/>
              </w:rPr>
            </w:pPr>
          </w:p>
        </w:tc>
        <w:tc>
          <w:tcPr>
            <w:tcW w:w="0" w:type="auto"/>
            <w:shd w:val="clear" w:color="auto" w:fill="auto"/>
            <w:vAlign w:val="center"/>
          </w:tcPr>
          <w:p w14:paraId="2839124F" w14:textId="6CD980DC" w:rsidR="006D1A7D" w:rsidRPr="00C902D4" w:rsidRDefault="006D1A7D" w:rsidP="00AF7805">
            <w:pPr>
              <w:spacing w:line="360" w:lineRule="auto"/>
              <w:rPr>
                <w:rFonts w:ascii="Arial" w:hAnsi="Arial" w:cs="Arial"/>
                <w:sz w:val="20"/>
              </w:rPr>
            </w:pPr>
            <w:bookmarkStart w:id="99" w:name="_Toc499816724"/>
            <w:r w:rsidRPr="00C902D4">
              <w:rPr>
                <w:rFonts w:ascii="Arial" w:hAnsi="Arial" w:cs="Arial"/>
                <w:sz w:val="20"/>
              </w:rPr>
              <w:t>Không</w:t>
            </w:r>
            <w:bookmarkEnd w:id="99"/>
          </w:p>
        </w:tc>
        <w:tc>
          <w:tcPr>
            <w:tcW w:w="0" w:type="auto"/>
            <w:shd w:val="clear" w:color="auto" w:fill="auto"/>
            <w:vAlign w:val="center"/>
          </w:tcPr>
          <w:p w14:paraId="30803A0D" w14:textId="77777777" w:rsidR="006D1A7D" w:rsidRPr="00C902D4" w:rsidRDefault="006D1A7D" w:rsidP="00AF7805">
            <w:pPr>
              <w:spacing w:line="360" w:lineRule="auto"/>
              <w:rPr>
                <w:rFonts w:ascii="Arial" w:hAnsi="Arial" w:cs="Arial"/>
                <w:color w:val="000000"/>
                <w:sz w:val="20"/>
                <w:lang w:eastAsia="ja-JP"/>
              </w:rPr>
            </w:pPr>
            <w:r w:rsidRPr="00C902D4">
              <w:rPr>
                <w:rFonts w:ascii="Arial" w:hAnsi="Arial" w:cs="Arial"/>
                <w:sz w:val="20"/>
              </w:rPr>
              <w:t>Tham chiếu từ danh mục Ngạch nghề nghiệp</w:t>
            </w:r>
          </w:p>
        </w:tc>
        <w:tc>
          <w:tcPr>
            <w:tcW w:w="0" w:type="auto"/>
            <w:shd w:val="clear" w:color="auto" w:fill="auto"/>
            <w:vAlign w:val="center"/>
          </w:tcPr>
          <w:p w14:paraId="423FE2A5"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4ED90FB6" w14:textId="3A13623D" w:rsidR="00307842" w:rsidRPr="00C902D4" w:rsidRDefault="00307842" w:rsidP="00AF7805">
            <w:pPr>
              <w:spacing w:line="360" w:lineRule="auto"/>
              <w:rPr>
                <w:rFonts w:ascii="Arial" w:hAnsi="Arial" w:cs="Arial"/>
                <w:sz w:val="20"/>
              </w:rPr>
            </w:pPr>
            <w:r w:rsidRPr="00C902D4">
              <w:rPr>
                <w:rFonts w:ascii="Arial" w:hAnsi="Arial" w:cs="Arial"/>
                <w:color w:val="000000"/>
                <w:sz w:val="20"/>
              </w:rPr>
              <w:t>Chọn một trong danh sách, hệ thống liệt kê các tham số đã được cấu hình, các tham số này tham chiếu từ danh mục n</w:t>
            </w:r>
            <w:r w:rsidRPr="00C902D4">
              <w:rPr>
                <w:rFonts w:ascii="Arial" w:hAnsi="Arial" w:cs="Arial"/>
                <w:sz w:val="20"/>
              </w:rPr>
              <w:t>gạch nghề nghiệp</w:t>
            </w:r>
          </w:p>
          <w:p w14:paraId="783CAA08" w14:textId="7613A345" w:rsidR="00307842" w:rsidRPr="00C902D4" w:rsidRDefault="00307842"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danh mục </w:t>
            </w:r>
            <w:r w:rsidRPr="00C902D4">
              <w:rPr>
                <w:rFonts w:ascii="Arial" w:hAnsi="Arial" w:cs="Arial"/>
                <w:sz w:val="20"/>
              </w:rPr>
              <w:t>ngạch nghề nghiệp</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ngạch nghề nghiệp</w:t>
            </w:r>
            <w:r w:rsidRPr="00C902D4">
              <w:rPr>
                <w:rFonts w:ascii="Arial" w:hAnsi="Arial" w:cs="Arial"/>
                <w:sz w:val="20"/>
                <w:lang w:val="vi-VN"/>
              </w:rPr>
              <w:t>.</w:t>
            </w:r>
          </w:p>
          <w:p w14:paraId="27E6B4F0" w14:textId="03C28049" w:rsidR="006D1A7D" w:rsidRPr="00C902D4" w:rsidRDefault="00307842" w:rsidP="00AF7805">
            <w:pPr>
              <w:spacing w:line="360" w:lineRule="auto"/>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58B8270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307842" w:rsidRPr="00C902D4" w14:paraId="4DBE6C08" w14:textId="77777777" w:rsidTr="00323FEF">
        <w:trPr>
          <w:trHeight w:val="257"/>
        </w:trPr>
        <w:tc>
          <w:tcPr>
            <w:tcW w:w="0" w:type="auto"/>
            <w:shd w:val="clear" w:color="auto" w:fill="auto"/>
            <w:vAlign w:val="center"/>
          </w:tcPr>
          <w:p w14:paraId="236600D1"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1B3A26D2" w14:textId="0FB2FE99" w:rsidR="006D1A7D" w:rsidRPr="00C902D4" w:rsidRDefault="006D1A7D" w:rsidP="00AF7805">
            <w:pPr>
              <w:spacing w:line="360" w:lineRule="auto"/>
              <w:rPr>
                <w:rFonts w:ascii="Arial" w:hAnsi="Arial" w:cs="Arial"/>
                <w:sz w:val="20"/>
              </w:rPr>
            </w:pPr>
            <w:bookmarkStart w:id="100" w:name="_Toc499816725"/>
            <w:r w:rsidRPr="00C902D4">
              <w:rPr>
                <w:rFonts w:ascii="Arial" w:hAnsi="Arial" w:cs="Arial"/>
                <w:sz w:val="20"/>
              </w:rPr>
              <w:t>Bậc lương</w:t>
            </w:r>
            <w:bookmarkEnd w:id="100"/>
          </w:p>
        </w:tc>
        <w:tc>
          <w:tcPr>
            <w:tcW w:w="0" w:type="auto"/>
            <w:shd w:val="clear" w:color="auto" w:fill="auto"/>
            <w:vAlign w:val="center"/>
          </w:tcPr>
          <w:p w14:paraId="20F0186A" w14:textId="594903E8" w:rsidR="006D1A7D" w:rsidRPr="00C902D4" w:rsidRDefault="006D1A7D" w:rsidP="00AF7805">
            <w:pPr>
              <w:spacing w:line="360" w:lineRule="auto"/>
              <w:rPr>
                <w:rFonts w:ascii="Arial" w:hAnsi="Arial" w:cs="Arial"/>
                <w:sz w:val="20"/>
              </w:rPr>
            </w:pPr>
            <w:bookmarkStart w:id="101" w:name="_Toc499816727"/>
            <w:r w:rsidRPr="00C902D4">
              <w:rPr>
                <w:rFonts w:ascii="Arial" w:hAnsi="Arial" w:cs="Arial"/>
                <w:sz w:val="20"/>
              </w:rPr>
              <w:t>Ký tự</w:t>
            </w:r>
            <w:bookmarkEnd w:id="101"/>
          </w:p>
        </w:tc>
        <w:tc>
          <w:tcPr>
            <w:tcW w:w="0" w:type="auto"/>
            <w:shd w:val="clear" w:color="auto" w:fill="auto"/>
            <w:vAlign w:val="center"/>
          </w:tcPr>
          <w:p w14:paraId="35E550FB" w14:textId="7A179C72" w:rsidR="006D1A7D" w:rsidRPr="00C902D4" w:rsidRDefault="001D70F3"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3960890C" w14:textId="4BEBD41B" w:rsidR="006D1A7D" w:rsidRPr="00C902D4" w:rsidRDefault="006D1A7D" w:rsidP="00AF7805">
            <w:pPr>
              <w:spacing w:line="360" w:lineRule="auto"/>
              <w:rPr>
                <w:rFonts w:ascii="Arial" w:hAnsi="Arial" w:cs="Arial"/>
                <w:sz w:val="20"/>
              </w:rPr>
            </w:pPr>
            <w:bookmarkStart w:id="102" w:name="_Toc499816728"/>
            <w:r w:rsidRPr="00C902D4">
              <w:rPr>
                <w:rFonts w:ascii="Arial" w:hAnsi="Arial" w:cs="Arial"/>
                <w:sz w:val="20"/>
              </w:rPr>
              <w:t>Có</w:t>
            </w:r>
            <w:bookmarkEnd w:id="102"/>
          </w:p>
        </w:tc>
        <w:tc>
          <w:tcPr>
            <w:tcW w:w="0" w:type="auto"/>
            <w:shd w:val="clear" w:color="auto" w:fill="auto"/>
            <w:vAlign w:val="center"/>
          </w:tcPr>
          <w:p w14:paraId="47765F5C"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233529A2"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498B0431" w14:textId="5E011F02" w:rsidR="006D1A7D" w:rsidRPr="00C902D4" w:rsidRDefault="006D1A7D" w:rsidP="00AF7805">
            <w:pPr>
              <w:spacing w:line="360" w:lineRule="auto"/>
              <w:rPr>
                <w:rFonts w:ascii="Arial" w:hAnsi="Arial" w:cs="Arial"/>
                <w:sz w:val="20"/>
              </w:rPr>
            </w:pPr>
            <w:bookmarkStart w:id="103" w:name="_Toc499816726"/>
            <w:r w:rsidRPr="00C902D4">
              <w:rPr>
                <w:rFonts w:ascii="Arial" w:hAnsi="Arial" w:cs="Arial"/>
                <w:sz w:val="20"/>
              </w:rPr>
              <w:t>Tên bậc lương</w:t>
            </w:r>
            <w:bookmarkEnd w:id="103"/>
          </w:p>
        </w:tc>
        <w:tc>
          <w:tcPr>
            <w:tcW w:w="0" w:type="auto"/>
            <w:shd w:val="clear" w:color="auto" w:fill="auto"/>
            <w:vAlign w:val="center"/>
          </w:tcPr>
          <w:p w14:paraId="752CAB8E" w14:textId="77777777" w:rsidR="006D1A7D" w:rsidRPr="00C902D4" w:rsidRDefault="006D1A7D"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307842" w:rsidRPr="00C902D4" w14:paraId="45235498" w14:textId="77777777" w:rsidTr="00323FEF">
        <w:trPr>
          <w:trHeight w:val="1335"/>
        </w:trPr>
        <w:tc>
          <w:tcPr>
            <w:tcW w:w="0" w:type="auto"/>
            <w:shd w:val="clear" w:color="auto" w:fill="auto"/>
            <w:vAlign w:val="center"/>
          </w:tcPr>
          <w:p w14:paraId="1D435C14"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shd w:val="clear" w:color="auto" w:fill="auto"/>
            <w:vAlign w:val="center"/>
          </w:tcPr>
          <w:p w14:paraId="3C3037B1" w14:textId="13456090" w:rsidR="006D1A7D" w:rsidRPr="00C902D4" w:rsidRDefault="006D1A7D" w:rsidP="00AF7805">
            <w:pPr>
              <w:spacing w:line="360" w:lineRule="auto"/>
              <w:rPr>
                <w:rFonts w:ascii="Arial" w:hAnsi="Arial" w:cs="Arial"/>
                <w:sz w:val="20"/>
              </w:rPr>
            </w:pPr>
            <w:bookmarkStart w:id="104" w:name="_Toc499816729"/>
            <w:r w:rsidRPr="00C902D4">
              <w:rPr>
                <w:rFonts w:ascii="Arial" w:hAnsi="Arial" w:cs="Arial"/>
                <w:sz w:val="20"/>
              </w:rPr>
              <w:t>Tổng lương</w:t>
            </w:r>
            <w:bookmarkEnd w:id="104"/>
          </w:p>
        </w:tc>
        <w:tc>
          <w:tcPr>
            <w:tcW w:w="0" w:type="auto"/>
            <w:shd w:val="clear" w:color="auto" w:fill="auto"/>
            <w:vAlign w:val="center"/>
          </w:tcPr>
          <w:p w14:paraId="20D565A2" w14:textId="6EE1D902" w:rsidR="006D1A7D" w:rsidRPr="00C902D4" w:rsidRDefault="006D1A7D" w:rsidP="00AF7805">
            <w:pPr>
              <w:spacing w:line="360" w:lineRule="auto"/>
              <w:rPr>
                <w:rFonts w:ascii="Arial" w:hAnsi="Arial" w:cs="Arial"/>
                <w:sz w:val="20"/>
              </w:rPr>
            </w:pPr>
            <w:bookmarkStart w:id="105" w:name="_Toc499816731"/>
            <w:r w:rsidRPr="00C902D4">
              <w:rPr>
                <w:rFonts w:ascii="Arial" w:hAnsi="Arial" w:cs="Arial"/>
                <w:sz w:val="20"/>
              </w:rPr>
              <w:t>Số</w:t>
            </w:r>
            <w:bookmarkEnd w:id="105"/>
          </w:p>
        </w:tc>
        <w:tc>
          <w:tcPr>
            <w:tcW w:w="0" w:type="auto"/>
            <w:shd w:val="clear" w:color="auto" w:fill="auto"/>
            <w:vAlign w:val="center"/>
          </w:tcPr>
          <w:p w14:paraId="35A8B3A5" w14:textId="12A90AFF" w:rsidR="006D1A7D" w:rsidRPr="00C902D4" w:rsidRDefault="001D70F3"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240098D6" w14:textId="0A03CAED" w:rsidR="006D1A7D" w:rsidRPr="00C902D4" w:rsidRDefault="006D1A7D" w:rsidP="00AF7805">
            <w:pPr>
              <w:spacing w:line="360" w:lineRule="auto"/>
              <w:rPr>
                <w:rFonts w:ascii="Arial" w:hAnsi="Arial" w:cs="Arial"/>
                <w:sz w:val="20"/>
              </w:rPr>
            </w:pPr>
            <w:bookmarkStart w:id="106" w:name="_Toc499816732"/>
            <w:r w:rsidRPr="00C902D4">
              <w:rPr>
                <w:rFonts w:ascii="Arial" w:hAnsi="Arial" w:cs="Arial"/>
                <w:sz w:val="20"/>
              </w:rPr>
              <w:t>Có</w:t>
            </w:r>
            <w:bookmarkEnd w:id="106"/>
          </w:p>
        </w:tc>
        <w:tc>
          <w:tcPr>
            <w:tcW w:w="0" w:type="auto"/>
            <w:shd w:val="clear" w:color="auto" w:fill="auto"/>
            <w:vAlign w:val="center"/>
          </w:tcPr>
          <w:p w14:paraId="45F3FFB1"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3CA4FAC0"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20345C3D" w14:textId="091571A7" w:rsidR="006D1A7D" w:rsidRPr="00C902D4" w:rsidRDefault="006D1A7D" w:rsidP="00AF7805">
            <w:pPr>
              <w:spacing w:line="360" w:lineRule="auto"/>
              <w:rPr>
                <w:rFonts w:ascii="Arial" w:hAnsi="Arial" w:cs="Arial"/>
                <w:sz w:val="20"/>
              </w:rPr>
            </w:pPr>
            <w:bookmarkStart w:id="107" w:name="_Toc499816730"/>
            <w:r w:rsidRPr="00C902D4">
              <w:rPr>
                <w:rFonts w:ascii="Arial" w:hAnsi="Arial" w:cs="Arial"/>
                <w:sz w:val="20"/>
              </w:rPr>
              <w:t>Nhập tổng lương</w:t>
            </w:r>
            <w:bookmarkEnd w:id="107"/>
          </w:p>
        </w:tc>
        <w:tc>
          <w:tcPr>
            <w:tcW w:w="0" w:type="auto"/>
            <w:shd w:val="clear" w:color="auto" w:fill="auto"/>
            <w:vAlign w:val="center"/>
          </w:tcPr>
          <w:p w14:paraId="13C34463" w14:textId="77777777" w:rsidR="006D1A7D" w:rsidRPr="00C902D4" w:rsidRDefault="006D1A7D" w:rsidP="00AF7805">
            <w:pPr>
              <w:spacing w:line="360" w:lineRule="auto"/>
              <w:rPr>
                <w:rFonts w:ascii="Arial" w:hAnsi="Arial" w:cs="Arial"/>
                <w:color w:val="000000"/>
                <w:sz w:val="20"/>
                <w:lang w:eastAsia="ja-JP"/>
              </w:rPr>
            </w:pPr>
          </w:p>
        </w:tc>
      </w:tr>
      <w:tr w:rsidR="00307842" w:rsidRPr="00C902D4" w14:paraId="3E7C3015" w14:textId="77777777" w:rsidTr="00323FEF">
        <w:trPr>
          <w:trHeight w:val="1335"/>
        </w:trPr>
        <w:tc>
          <w:tcPr>
            <w:tcW w:w="0" w:type="auto"/>
            <w:shd w:val="clear" w:color="auto" w:fill="auto"/>
            <w:vAlign w:val="center"/>
          </w:tcPr>
          <w:p w14:paraId="777121C2"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4A2907D0" w14:textId="3A0A2C1D" w:rsidR="006D1A7D" w:rsidRPr="00C902D4" w:rsidRDefault="006D1A7D" w:rsidP="00AF7805">
            <w:pPr>
              <w:spacing w:line="360" w:lineRule="auto"/>
              <w:rPr>
                <w:rFonts w:ascii="Arial" w:hAnsi="Arial" w:cs="Arial"/>
                <w:sz w:val="20"/>
              </w:rPr>
            </w:pPr>
            <w:bookmarkStart w:id="108" w:name="_Toc499816733"/>
            <w:r w:rsidRPr="00C902D4">
              <w:rPr>
                <w:rFonts w:ascii="Arial" w:hAnsi="Arial" w:cs="Arial"/>
                <w:sz w:val="20"/>
              </w:rPr>
              <w:t>Lương cơ bản</w:t>
            </w:r>
            <w:bookmarkEnd w:id="108"/>
          </w:p>
        </w:tc>
        <w:tc>
          <w:tcPr>
            <w:tcW w:w="0" w:type="auto"/>
            <w:shd w:val="clear" w:color="auto" w:fill="auto"/>
            <w:vAlign w:val="center"/>
          </w:tcPr>
          <w:p w14:paraId="231D8577" w14:textId="516EBE5D" w:rsidR="006D1A7D" w:rsidRPr="00C902D4" w:rsidRDefault="006D1A7D" w:rsidP="00AF7805">
            <w:pPr>
              <w:spacing w:line="360" w:lineRule="auto"/>
              <w:rPr>
                <w:rFonts w:ascii="Arial" w:hAnsi="Arial" w:cs="Arial"/>
                <w:sz w:val="20"/>
              </w:rPr>
            </w:pPr>
            <w:bookmarkStart w:id="109" w:name="_Toc499816735"/>
            <w:r w:rsidRPr="00C902D4">
              <w:rPr>
                <w:rFonts w:ascii="Arial" w:hAnsi="Arial" w:cs="Arial"/>
                <w:sz w:val="20"/>
              </w:rPr>
              <w:t>Số</w:t>
            </w:r>
            <w:bookmarkEnd w:id="109"/>
          </w:p>
        </w:tc>
        <w:tc>
          <w:tcPr>
            <w:tcW w:w="0" w:type="auto"/>
            <w:shd w:val="clear" w:color="auto" w:fill="auto"/>
            <w:vAlign w:val="center"/>
          </w:tcPr>
          <w:p w14:paraId="3E95E3F9" w14:textId="6E9985A5" w:rsidR="006D1A7D" w:rsidRPr="00C902D4" w:rsidRDefault="001D70F3"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175794B6" w14:textId="06278ACD" w:rsidR="006D1A7D" w:rsidRPr="00C902D4" w:rsidRDefault="006D1A7D" w:rsidP="00AF7805">
            <w:pPr>
              <w:spacing w:line="360" w:lineRule="auto"/>
              <w:rPr>
                <w:rFonts w:ascii="Arial" w:hAnsi="Arial" w:cs="Arial"/>
                <w:sz w:val="20"/>
              </w:rPr>
            </w:pPr>
            <w:bookmarkStart w:id="110" w:name="_Toc499816736"/>
            <w:r w:rsidRPr="00C902D4">
              <w:rPr>
                <w:rFonts w:ascii="Arial" w:hAnsi="Arial" w:cs="Arial"/>
                <w:sz w:val="20"/>
              </w:rPr>
              <w:t>Không</w:t>
            </w:r>
            <w:bookmarkEnd w:id="110"/>
          </w:p>
        </w:tc>
        <w:tc>
          <w:tcPr>
            <w:tcW w:w="0" w:type="auto"/>
            <w:shd w:val="clear" w:color="auto" w:fill="auto"/>
            <w:vAlign w:val="center"/>
          </w:tcPr>
          <w:p w14:paraId="15F0C803"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5135CFEA"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18762006" w14:textId="2DAC5C8A" w:rsidR="006D1A7D" w:rsidRPr="00C902D4" w:rsidRDefault="006D1A7D" w:rsidP="00AF7805">
            <w:pPr>
              <w:spacing w:line="360" w:lineRule="auto"/>
              <w:rPr>
                <w:rFonts w:ascii="Arial" w:hAnsi="Arial" w:cs="Arial"/>
                <w:sz w:val="20"/>
              </w:rPr>
            </w:pPr>
            <w:bookmarkStart w:id="111" w:name="_Toc499816734"/>
            <w:r w:rsidRPr="00C902D4">
              <w:rPr>
                <w:rFonts w:ascii="Arial" w:hAnsi="Arial" w:cs="Arial"/>
                <w:sz w:val="20"/>
              </w:rPr>
              <w:t>Lương cơ bản.</w:t>
            </w:r>
            <w:bookmarkEnd w:id="111"/>
            <w:r w:rsidRPr="00C902D4">
              <w:rPr>
                <w:rFonts w:ascii="Arial" w:hAnsi="Arial" w:cs="Arial"/>
                <w:sz w:val="20"/>
              </w:rPr>
              <w:t xml:space="preserve"> </w:t>
            </w:r>
          </w:p>
        </w:tc>
        <w:tc>
          <w:tcPr>
            <w:tcW w:w="0" w:type="auto"/>
            <w:shd w:val="clear" w:color="auto" w:fill="auto"/>
            <w:vAlign w:val="center"/>
          </w:tcPr>
          <w:p w14:paraId="06B73BC2" w14:textId="77777777" w:rsidR="006D1A7D" w:rsidRPr="00C902D4" w:rsidRDefault="006D1A7D"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307842" w:rsidRPr="00C902D4" w14:paraId="717370FE" w14:textId="77777777" w:rsidTr="00323FEF">
        <w:trPr>
          <w:trHeight w:val="1335"/>
        </w:trPr>
        <w:tc>
          <w:tcPr>
            <w:tcW w:w="0" w:type="auto"/>
            <w:shd w:val="clear" w:color="auto" w:fill="auto"/>
            <w:vAlign w:val="center"/>
          </w:tcPr>
          <w:p w14:paraId="3D4D6EB8" w14:textId="77777777" w:rsidR="006D1A7D" w:rsidRPr="00C902D4" w:rsidRDefault="006D1A7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shd w:val="clear" w:color="auto" w:fill="auto"/>
            <w:vAlign w:val="center"/>
          </w:tcPr>
          <w:p w14:paraId="5E9D618F" w14:textId="2A1FC42A" w:rsidR="006D1A7D" w:rsidRPr="00C902D4" w:rsidRDefault="006D1A7D" w:rsidP="00AF7805">
            <w:pPr>
              <w:spacing w:line="360" w:lineRule="auto"/>
              <w:rPr>
                <w:rFonts w:ascii="Arial" w:hAnsi="Arial" w:cs="Arial"/>
                <w:sz w:val="20"/>
              </w:rPr>
            </w:pPr>
            <w:bookmarkStart w:id="112" w:name="_Toc499816737"/>
            <w:r w:rsidRPr="00C902D4">
              <w:rPr>
                <w:rFonts w:ascii="Arial" w:hAnsi="Arial" w:cs="Arial"/>
                <w:sz w:val="20"/>
              </w:rPr>
              <w:t>Thưởng đánh giá tháng</w:t>
            </w:r>
            <w:bookmarkEnd w:id="112"/>
          </w:p>
        </w:tc>
        <w:tc>
          <w:tcPr>
            <w:tcW w:w="0" w:type="auto"/>
            <w:shd w:val="clear" w:color="auto" w:fill="auto"/>
            <w:vAlign w:val="center"/>
          </w:tcPr>
          <w:p w14:paraId="56B4872F" w14:textId="6BE89102" w:rsidR="006D1A7D" w:rsidRPr="00C902D4" w:rsidRDefault="006D1A7D" w:rsidP="00AF7805">
            <w:pPr>
              <w:spacing w:line="360" w:lineRule="auto"/>
              <w:rPr>
                <w:rFonts w:ascii="Arial" w:hAnsi="Arial" w:cs="Arial"/>
                <w:sz w:val="20"/>
              </w:rPr>
            </w:pPr>
            <w:bookmarkStart w:id="113" w:name="_Toc499816738"/>
            <w:r w:rsidRPr="00C902D4">
              <w:rPr>
                <w:rFonts w:ascii="Arial" w:hAnsi="Arial" w:cs="Arial"/>
                <w:sz w:val="20"/>
              </w:rPr>
              <w:t>Số</w:t>
            </w:r>
            <w:bookmarkEnd w:id="113"/>
          </w:p>
        </w:tc>
        <w:tc>
          <w:tcPr>
            <w:tcW w:w="0" w:type="auto"/>
            <w:shd w:val="clear" w:color="auto" w:fill="auto"/>
            <w:vAlign w:val="center"/>
          </w:tcPr>
          <w:p w14:paraId="66B306EA" w14:textId="3668D3FE" w:rsidR="006D1A7D" w:rsidRPr="00C902D4" w:rsidRDefault="001D70F3" w:rsidP="00AF7805">
            <w:pPr>
              <w:spacing w:line="360" w:lineRule="auto"/>
              <w:rPr>
                <w:rFonts w:ascii="Arial" w:hAnsi="Arial" w:cs="Arial"/>
                <w:sz w:val="20"/>
              </w:rPr>
            </w:pPr>
            <w:r w:rsidRPr="00C902D4">
              <w:rPr>
                <w:rFonts w:ascii="Arial" w:hAnsi="Arial" w:cs="Arial"/>
                <w:sz w:val="20"/>
              </w:rPr>
              <w:t>15</w:t>
            </w:r>
          </w:p>
        </w:tc>
        <w:tc>
          <w:tcPr>
            <w:tcW w:w="0" w:type="auto"/>
            <w:shd w:val="clear" w:color="auto" w:fill="auto"/>
            <w:vAlign w:val="center"/>
          </w:tcPr>
          <w:p w14:paraId="7D1D2DF9" w14:textId="560E9D0F" w:rsidR="006D1A7D" w:rsidRPr="00C902D4" w:rsidRDefault="006D1A7D" w:rsidP="00AF7805">
            <w:pPr>
              <w:spacing w:line="360" w:lineRule="auto"/>
              <w:rPr>
                <w:rFonts w:ascii="Arial" w:hAnsi="Arial" w:cs="Arial"/>
                <w:sz w:val="20"/>
              </w:rPr>
            </w:pPr>
            <w:bookmarkStart w:id="114" w:name="_Toc499816739"/>
            <w:r w:rsidRPr="00C902D4">
              <w:rPr>
                <w:rFonts w:ascii="Arial" w:hAnsi="Arial" w:cs="Arial"/>
                <w:sz w:val="20"/>
              </w:rPr>
              <w:t>Không</w:t>
            </w:r>
            <w:bookmarkEnd w:id="114"/>
          </w:p>
        </w:tc>
        <w:tc>
          <w:tcPr>
            <w:tcW w:w="0" w:type="auto"/>
            <w:shd w:val="clear" w:color="auto" w:fill="auto"/>
            <w:vAlign w:val="center"/>
          </w:tcPr>
          <w:p w14:paraId="6379AA08"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4D7CE96B" w14:textId="77777777" w:rsidR="006D1A7D" w:rsidRPr="00C902D4" w:rsidRDefault="006D1A7D" w:rsidP="00AF7805">
            <w:pPr>
              <w:spacing w:line="360" w:lineRule="auto"/>
              <w:rPr>
                <w:rFonts w:ascii="Arial" w:hAnsi="Arial" w:cs="Arial"/>
                <w:color w:val="000000"/>
                <w:sz w:val="20"/>
                <w:lang w:eastAsia="ja-JP"/>
              </w:rPr>
            </w:pPr>
          </w:p>
        </w:tc>
        <w:tc>
          <w:tcPr>
            <w:tcW w:w="0" w:type="auto"/>
            <w:shd w:val="clear" w:color="auto" w:fill="auto"/>
            <w:vAlign w:val="center"/>
          </w:tcPr>
          <w:p w14:paraId="4C139905" w14:textId="77777777" w:rsidR="006D1A7D" w:rsidRPr="00C902D4" w:rsidRDefault="006D1A7D" w:rsidP="00AF7805">
            <w:pPr>
              <w:spacing w:line="360" w:lineRule="auto"/>
              <w:rPr>
                <w:rFonts w:ascii="Arial" w:hAnsi="Arial" w:cs="Arial"/>
                <w:sz w:val="20"/>
              </w:rPr>
            </w:pPr>
            <w:r w:rsidRPr="00C902D4">
              <w:rPr>
                <w:rFonts w:ascii="Arial" w:hAnsi="Arial" w:cs="Arial"/>
                <w:sz w:val="20"/>
              </w:rPr>
              <w:t xml:space="preserve">Trường hợp nhập lương cơ bản thì Thưởng đánh giá tháng = tổng lương – lương cơ bản. </w:t>
            </w:r>
          </w:p>
          <w:p w14:paraId="26E224EB" w14:textId="77777777" w:rsidR="006D1A7D" w:rsidRPr="00C902D4" w:rsidRDefault="006D1A7D" w:rsidP="00AF7805">
            <w:pPr>
              <w:spacing w:line="360" w:lineRule="auto"/>
              <w:rPr>
                <w:rFonts w:ascii="Arial" w:hAnsi="Arial" w:cs="Arial"/>
                <w:sz w:val="20"/>
              </w:rPr>
            </w:pPr>
            <w:r w:rsidRPr="00C902D4">
              <w:rPr>
                <w:rFonts w:ascii="Arial" w:hAnsi="Arial" w:cs="Arial"/>
                <w:sz w:val="20"/>
              </w:rPr>
              <w:t>Nếu không nhập trường Lương cơ bản thì thưởng đánh giá để trắng</w:t>
            </w:r>
          </w:p>
        </w:tc>
        <w:tc>
          <w:tcPr>
            <w:tcW w:w="0" w:type="auto"/>
            <w:shd w:val="clear" w:color="auto" w:fill="auto"/>
            <w:vAlign w:val="center"/>
          </w:tcPr>
          <w:p w14:paraId="4CAF0584" w14:textId="77777777" w:rsidR="006D1A7D" w:rsidRPr="00C902D4" w:rsidRDefault="006D1A7D"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960953" w:rsidRPr="00C902D4" w14:paraId="61252057" w14:textId="77777777" w:rsidTr="00323FEF">
        <w:trPr>
          <w:trHeight w:val="1335"/>
        </w:trPr>
        <w:tc>
          <w:tcPr>
            <w:tcW w:w="0" w:type="auto"/>
            <w:shd w:val="clear" w:color="auto" w:fill="auto"/>
            <w:vAlign w:val="center"/>
          </w:tcPr>
          <w:p w14:paraId="579B73B4" w14:textId="6856956D" w:rsidR="00960953" w:rsidRPr="00C902D4" w:rsidRDefault="00960953"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8</w:t>
            </w:r>
          </w:p>
        </w:tc>
        <w:tc>
          <w:tcPr>
            <w:tcW w:w="0" w:type="auto"/>
            <w:shd w:val="clear" w:color="auto" w:fill="auto"/>
            <w:vAlign w:val="center"/>
          </w:tcPr>
          <w:p w14:paraId="01B29597" w14:textId="5902BF18" w:rsidR="00960953" w:rsidRPr="00C902D4" w:rsidRDefault="00960953" w:rsidP="00AF7805">
            <w:pPr>
              <w:spacing w:line="360" w:lineRule="auto"/>
              <w:rPr>
                <w:rFonts w:ascii="Arial" w:hAnsi="Arial" w:cs="Arial"/>
                <w:sz w:val="20"/>
              </w:rPr>
            </w:pPr>
            <w:r w:rsidRPr="00C902D4">
              <w:rPr>
                <w:rFonts w:ascii="Arial" w:hAnsi="Arial" w:cs="Arial"/>
                <w:sz w:val="20"/>
              </w:rPr>
              <w:t>Trạng thái</w:t>
            </w:r>
          </w:p>
        </w:tc>
        <w:tc>
          <w:tcPr>
            <w:tcW w:w="0" w:type="auto"/>
            <w:shd w:val="clear" w:color="auto" w:fill="auto"/>
            <w:vAlign w:val="center"/>
          </w:tcPr>
          <w:p w14:paraId="3B216320" w14:textId="56B1628C" w:rsidR="00960953" w:rsidRPr="00C902D4" w:rsidRDefault="00960953" w:rsidP="00AF7805">
            <w:pPr>
              <w:spacing w:line="360" w:lineRule="auto"/>
              <w:rPr>
                <w:rFonts w:ascii="Arial" w:hAnsi="Arial" w:cs="Arial"/>
                <w:sz w:val="20"/>
              </w:rPr>
            </w:pPr>
            <w:r w:rsidRPr="00C902D4">
              <w:rPr>
                <w:rFonts w:ascii="Arial" w:hAnsi="Arial" w:cs="Arial"/>
                <w:sz w:val="20"/>
              </w:rPr>
              <w:t>Chọn một</w:t>
            </w:r>
          </w:p>
        </w:tc>
        <w:tc>
          <w:tcPr>
            <w:tcW w:w="0" w:type="auto"/>
            <w:shd w:val="clear" w:color="auto" w:fill="auto"/>
            <w:vAlign w:val="center"/>
          </w:tcPr>
          <w:p w14:paraId="0AE48EFC" w14:textId="77777777" w:rsidR="00960953" w:rsidRPr="00C902D4" w:rsidRDefault="00960953" w:rsidP="00AF7805">
            <w:pPr>
              <w:spacing w:line="360" w:lineRule="auto"/>
              <w:rPr>
                <w:rFonts w:ascii="Arial" w:hAnsi="Arial" w:cs="Arial"/>
                <w:sz w:val="20"/>
              </w:rPr>
            </w:pPr>
          </w:p>
        </w:tc>
        <w:tc>
          <w:tcPr>
            <w:tcW w:w="0" w:type="auto"/>
            <w:shd w:val="clear" w:color="auto" w:fill="auto"/>
            <w:vAlign w:val="center"/>
          </w:tcPr>
          <w:p w14:paraId="7D4E012E" w14:textId="0CB000DD" w:rsidR="00960953" w:rsidRPr="00C902D4" w:rsidRDefault="00960953"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4904549" w14:textId="77777777" w:rsidR="00960953" w:rsidRPr="00C902D4" w:rsidRDefault="00960953" w:rsidP="00AF7805">
            <w:pPr>
              <w:spacing w:line="360" w:lineRule="auto"/>
              <w:rPr>
                <w:rFonts w:ascii="Arial" w:hAnsi="Arial" w:cs="Arial"/>
                <w:color w:val="000000"/>
                <w:sz w:val="20"/>
                <w:lang w:eastAsia="ja-JP"/>
              </w:rPr>
            </w:pPr>
          </w:p>
        </w:tc>
        <w:tc>
          <w:tcPr>
            <w:tcW w:w="0" w:type="auto"/>
            <w:shd w:val="clear" w:color="auto" w:fill="auto"/>
            <w:vAlign w:val="center"/>
          </w:tcPr>
          <w:p w14:paraId="1DBED9DD" w14:textId="20B5664D" w:rsidR="00960953" w:rsidRPr="00C902D4" w:rsidRDefault="00960953"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shd w:val="clear" w:color="auto" w:fill="auto"/>
            <w:vAlign w:val="center"/>
          </w:tcPr>
          <w:p w14:paraId="6A2269CB" w14:textId="77777777" w:rsidR="00960953" w:rsidRPr="00C902D4" w:rsidRDefault="00960953" w:rsidP="00AF7805">
            <w:pPr>
              <w:spacing w:line="360" w:lineRule="auto"/>
              <w:rPr>
                <w:rFonts w:ascii="Arial" w:hAnsi="Arial" w:cs="Arial"/>
                <w:sz w:val="20"/>
              </w:rPr>
            </w:pPr>
            <w:r w:rsidRPr="00C902D4">
              <w:rPr>
                <w:rFonts w:ascii="Arial" w:hAnsi="Arial" w:cs="Arial"/>
                <w:sz w:val="20"/>
              </w:rPr>
              <w:t>Có các trạng thái:</w:t>
            </w:r>
          </w:p>
          <w:p w14:paraId="45417812" w14:textId="77777777" w:rsidR="00960953" w:rsidRPr="00C902D4" w:rsidRDefault="00960953" w:rsidP="00AF7805">
            <w:pPr>
              <w:spacing w:line="360" w:lineRule="auto"/>
              <w:rPr>
                <w:rFonts w:ascii="Arial" w:hAnsi="Arial" w:cs="Arial"/>
                <w:sz w:val="20"/>
              </w:rPr>
            </w:pPr>
            <w:r w:rsidRPr="00C902D4">
              <w:rPr>
                <w:rFonts w:ascii="Arial" w:hAnsi="Arial" w:cs="Arial"/>
                <w:sz w:val="20"/>
              </w:rPr>
              <w:t>Áp dụng</w:t>
            </w:r>
          </w:p>
          <w:p w14:paraId="3DB8ACAE" w14:textId="7BA836E2" w:rsidR="00960953" w:rsidRPr="00C902D4" w:rsidRDefault="00960953" w:rsidP="00AF7805">
            <w:pPr>
              <w:spacing w:line="360" w:lineRule="auto"/>
              <w:rPr>
                <w:rFonts w:ascii="Arial" w:hAnsi="Arial" w:cs="Arial"/>
                <w:sz w:val="20"/>
              </w:rPr>
            </w:pPr>
            <w:r w:rsidRPr="00C902D4">
              <w:rPr>
                <w:rFonts w:ascii="Arial" w:hAnsi="Arial" w:cs="Arial"/>
                <w:sz w:val="20"/>
              </w:rPr>
              <w:t>Ngừng áp dụng</w:t>
            </w:r>
          </w:p>
        </w:tc>
        <w:tc>
          <w:tcPr>
            <w:tcW w:w="0" w:type="auto"/>
            <w:shd w:val="clear" w:color="auto" w:fill="auto"/>
            <w:vAlign w:val="center"/>
          </w:tcPr>
          <w:p w14:paraId="70C56E4B" w14:textId="7F4E6EF7" w:rsidR="00960953" w:rsidRPr="00C902D4" w:rsidRDefault="00960953"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Drop down list</w:t>
            </w:r>
          </w:p>
        </w:tc>
      </w:tr>
    </w:tbl>
    <w:p w14:paraId="74C2AA85" w14:textId="77777777" w:rsidR="006D1A7D" w:rsidRPr="00C902D4" w:rsidRDefault="006D1A7D" w:rsidP="00AF7805">
      <w:pPr>
        <w:spacing w:line="360" w:lineRule="auto"/>
        <w:jc w:val="both"/>
        <w:rPr>
          <w:rFonts w:ascii="Arial" w:hAnsi="Arial" w:cs="Arial"/>
          <w:sz w:val="20"/>
        </w:rPr>
        <w:sectPr w:rsidR="006D1A7D" w:rsidRPr="00C902D4" w:rsidSect="002B53D6">
          <w:pgSz w:w="11909" w:h="16834" w:code="9"/>
          <w:pgMar w:top="1134" w:right="1134" w:bottom="1134" w:left="1701" w:header="567" w:footer="567" w:gutter="0"/>
          <w:pgNumType w:start="66"/>
          <w:cols w:space="720"/>
          <w:titlePg/>
          <w:docGrid w:linePitch="360"/>
        </w:sectPr>
      </w:pPr>
    </w:p>
    <w:p w14:paraId="6B149FE2" w14:textId="77777777" w:rsidR="006D1A7D" w:rsidRPr="00C902D4" w:rsidRDefault="006D1A7D" w:rsidP="00AF7805">
      <w:pPr>
        <w:spacing w:line="360" w:lineRule="auto"/>
        <w:jc w:val="both"/>
        <w:rPr>
          <w:rFonts w:ascii="Arial" w:hAnsi="Arial" w:cs="Arial"/>
          <w:sz w:val="20"/>
        </w:rPr>
        <w:sectPr w:rsidR="006D1A7D"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11468CC7" w14:textId="77777777" w:rsidR="006D1A7D" w:rsidRPr="00C902D4" w:rsidRDefault="006D1A7D"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27"/>
        <w:gridCol w:w="7170"/>
      </w:tblGrid>
      <w:tr w:rsidR="006D1A7D" w:rsidRPr="00C902D4" w14:paraId="31CA2E7A" w14:textId="77777777" w:rsidTr="00EA227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A936284"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33752F1"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C75E474" w14:textId="77777777" w:rsidR="006D1A7D" w:rsidRPr="00C902D4" w:rsidRDefault="006D1A7D" w:rsidP="00AF7805">
            <w:pPr>
              <w:spacing w:line="360" w:lineRule="auto"/>
              <w:jc w:val="both"/>
              <w:rPr>
                <w:rFonts w:ascii="Arial" w:hAnsi="Arial" w:cs="Arial"/>
                <w:b/>
                <w:sz w:val="20"/>
              </w:rPr>
            </w:pPr>
            <w:r w:rsidRPr="00C902D4">
              <w:rPr>
                <w:rFonts w:ascii="Arial" w:hAnsi="Arial" w:cs="Arial"/>
                <w:b/>
                <w:sz w:val="20"/>
              </w:rPr>
              <w:t>Mô tả</w:t>
            </w:r>
          </w:p>
        </w:tc>
      </w:tr>
      <w:tr w:rsidR="006D1A7D" w:rsidRPr="00C902D4" w14:paraId="214FBECD"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465CD39"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07EC173"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59D02607"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6D1A7D" w:rsidRPr="00C902D4" w14:paraId="6FE0ABF4"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B57734D"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4EF069F" w14:textId="77777777" w:rsidR="006D1A7D" w:rsidRPr="00C902D4" w:rsidRDefault="006D1A7D" w:rsidP="00AF7805">
            <w:pPr>
              <w:spacing w:line="360" w:lineRule="auto"/>
              <w:jc w:val="both"/>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140D251E" w14:textId="77777777" w:rsidR="00EA2271" w:rsidRPr="00C902D4" w:rsidRDefault="00EA2271"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575599B5"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9F69C3C"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4D4575A"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71280251" w14:textId="77777777" w:rsidR="00EA2271" w:rsidRPr="00C902D4" w:rsidRDefault="00EA2271"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26EDC979" w14:textId="77777777" w:rsidR="00EA2271" w:rsidRPr="00C902D4" w:rsidRDefault="00EA2271"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B56FDF4" w14:textId="77777777" w:rsidR="00EA2271" w:rsidRPr="00C902D4" w:rsidRDefault="00EA227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2A71BC1" w14:textId="235928B3" w:rsidR="006D1A7D" w:rsidRPr="00C902D4" w:rsidRDefault="00EA2271"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D1A7D" w:rsidRPr="00C902D4" w14:paraId="2C44C613"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9319E9D"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F9EA0F6"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2391D27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6D1A7D" w:rsidRPr="00C902D4" w14:paraId="3F67CA06"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56F9760"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50F1ADD"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2F8653B9" w14:textId="77777777" w:rsidR="006D1A7D" w:rsidRPr="00C902D4" w:rsidRDefault="006D1A7D"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4F46A5F7"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6459D2B0"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64F4A199"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17E8477F"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lastRenderedPageBreak/>
              <w:t>Thông tin đã tồn tại trong CSDL mà có cả trong file thì hệ thống sẽ thực hiện ghi đè (Update thông tin)</w:t>
            </w:r>
          </w:p>
          <w:p w14:paraId="450B8F9B" w14:textId="77777777" w:rsidR="006D1A7D" w:rsidRPr="00C902D4" w:rsidRDefault="006D1A7D"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6790F730" w14:textId="77777777" w:rsidR="006D1A7D" w:rsidRPr="00C902D4" w:rsidRDefault="006D1A7D" w:rsidP="00AF7805">
            <w:pPr>
              <w:spacing w:line="360" w:lineRule="auto"/>
              <w:jc w:val="both"/>
              <w:rPr>
                <w:rFonts w:ascii="Arial" w:hAnsi="Arial" w:cs="Arial"/>
                <w:sz w:val="20"/>
                <w:lang w:val="vi-VN"/>
              </w:rPr>
            </w:pPr>
            <w:r w:rsidRPr="00C902D4">
              <w:rPr>
                <w:rFonts w:ascii="Arial" w:hAnsi="Arial" w:cs="Arial"/>
                <w:bCs/>
                <w:color w:val="000000"/>
                <w:sz w:val="20"/>
                <w:lang w:val="vi-VN" w:eastAsia="ja-JP"/>
              </w:rPr>
              <w:t>Thông tin chưa tồn tại trong CSDL thì thực hiện thêm mới vào CSDL.</w:t>
            </w:r>
          </w:p>
        </w:tc>
      </w:tr>
      <w:tr w:rsidR="006D1A7D" w:rsidRPr="00C902D4" w14:paraId="049DD01E"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BBE1D01"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76B5428"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0B883D21" w14:textId="77777777" w:rsidR="006D1A7D" w:rsidRPr="00C902D4" w:rsidRDefault="006D1A7D"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D1A7D" w:rsidRPr="00C902D4" w14:paraId="4BBF3D1D"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545BA0F"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FF9CE7" w14:textId="3626EC36" w:rsidR="006D1A7D" w:rsidRPr="00C902D4" w:rsidRDefault="006D1A7D" w:rsidP="00AF7805">
            <w:pPr>
              <w:spacing w:line="360" w:lineRule="auto"/>
              <w:rPr>
                <w:rFonts w:ascii="Arial" w:hAnsi="Arial" w:cs="Arial"/>
                <w:sz w:val="20"/>
              </w:rPr>
            </w:pPr>
            <w:bookmarkStart w:id="115" w:name="_Toc499816740"/>
            <w:r w:rsidRPr="00C902D4">
              <w:rPr>
                <w:rFonts w:ascii="Arial" w:hAnsi="Arial" w:cs="Arial"/>
                <w:sz w:val="20"/>
              </w:rPr>
              <w:t>Xóa</w:t>
            </w:r>
            <w:bookmarkEnd w:id="115"/>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332063"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0838496A"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0168BD3C" w14:textId="77777777" w:rsidR="00D11E5C" w:rsidRPr="00C902D4" w:rsidRDefault="00D11E5C"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4D2E2B0C" w14:textId="77777777" w:rsidR="00D11E5C" w:rsidRPr="00C902D4" w:rsidRDefault="00D11E5C"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42ABBF0D" w14:textId="77777777" w:rsidR="00D11E5C" w:rsidRPr="00C902D4" w:rsidRDefault="00D11E5C"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276E40F8" w14:textId="6B4250CF" w:rsidR="00D11E5C" w:rsidRPr="00C902D4" w:rsidRDefault="0007799D"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w:t>
            </w:r>
            <w:r w:rsidR="00D11E5C" w:rsidRPr="00C902D4">
              <w:rPr>
                <w:rFonts w:cs="Arial"/>
                <w:color w:val="000000"/>
                <w:sz w:val="20"/>
                <w:szCs w:val="20"/>
              </w:rPr>
              <w:t>họn “Không” thì không xóa bản ghi</w:t>
            </w:r>
          </w:p>
        </w:tc>
      </w:tr>
      <w:tr w:rsidR="006D1A7D" w:rsidRPr="00C902D4" w14:paraId="6E03763E" w14:textId="77777777" w:rsidTr="00EA227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2986545" w14:textId="77777777" w:rsidR="006D1A7D" w:rsidRPr="00C902D4" w:rsidRDefault="006D1A7D" w:rsidP="00AF7805">
            <w:pPr>
              <w:pStyle w:val="ListParagraph"/>
              <w:keepLines/>
              <w:numPr>
                <w:ilvl w:val="0"/>
                <w:numId w:val="5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B71B27A" w14:textId="77D2E909" w:rsidR="006D1A7D" w:rsidRPr="00C902D4" w:rsidRDefault="006D1A7D" w:rsidP="00AF7805">
            <w:pPr>
              <w:spacing w:line="360" w:lineRule="auto"/>
              <w:rPr>
                <w:rFonts w:ascii="Arial" w:hAnsi="Arial" w:cs="Arial"/>
                <w:sz w:val="20"/>
              </w:rPr>
            </w:pPr>
            <w:bookmarkStart w:id="116" w:name="_Toc499816741"/>
            <w:r w:rsidRPr="00C902D4">
              <w:rPr>
                <w:rFonts w:ascii="Arial" w:hAnsi="Arial" w:cs="Arial"/>
                <w:sz w:val="20"/>
              </w:rPr>
              <w:t>Xuất excel</w:t>
            </w:r>
            <w:bookmarkEnd w:id="116"/>
          </w:p>
        </w:tc>
        <w:tc>
          <w:tcPr>
            <w:tcW w:w="0" w:type="auto"/>
            <w:tcBorders>
              <w:top w:val="single" w:sz="4" w:space="0" w:color="000000"/>
              <w:left w:val="single" w:sz="4" w:space="0" w:color="000000"/>
              <w:bottom w:val="single" w:sz="4" w:space="0" w:color="000000"/>
              <w:right w:val="single" w:sz="4" w:space="0" w:color="000000"/>
            </w:tcBorders>
            <w:vAlign w:val="center"/>
          </w:tcPr>
          <w:p w14:paraId="43D8C4D2" w14:textId="77777777" w:rsidR="006D1A7D" w:rsidRPr="00C902D4" w:rsidRDefault="006D1A7D"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15DC0D15" w14:textId="77777777" w:rsidR="006D1A7D" w:rsidRPr="00C902D4" w:rsidRDefault="006D1A7D"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62F8F701" w14:textId="7479BCD7" w:rsidR="005E0509" w:rsidRPr="00C902D4" w:rsidRDefault="00366384"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7D4E6D3A" wp14:editId="44C14447">
            <wp:extent cx="5378726" cy="2825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78726" cy="2825895"/>
                    </a:xfrm>
                    <a:prstGeom prst="rect">
                      <a:avLst/>
                    </a:prstGeom>
                  </pic:spPr>
                </pic:pic>
              </a:graphicData>
            </a:graphic>
          </wp:inline>
        </w:drawing>
      </w:r>
    </w:p>
    <w:p w14:paraId="4529C447" w14:textId="77777777" w:rsidR="004F5ABB" w:rsidRPr="00C902D4" w:rsidRDefault="004F5ABB" w:rsidP="00AF7805">
      <w:pPr>
        <w:pStyle w:val="Heading5"/>
        <w:tabs>
          <w:tab w:val="clear" w:pos="1458"/>
          <w:tab w:val="num" w:pos="1080"/>
        </w:tabs>
        <w:spacing w:line="360" w:lineRule="auto"/>
        <w:ind w:hanging="1458"/>
        <w:rPr>
          <w:rFonts w:ascii="Arial" w:hAnsi="Arial" w:cs="Arial"/>
          <w:sz w:val="20"/>
          <w:szCs w:val="20"/>
        </w:rPr>
      </w:pPr>
      <w:bookmarkStart w:id="117" w:name="_Toc500541192"/>
      <w:r w:rsidRPr="00C902D4">
        <w:rPr>
          <w:rFonts w:ascii="Arial" w:hAnsi="Arial" w:cs="Arial"/>
          <w:sz w:val="20"/>
          <w:szCs w:val="20"/>
        </w:rPr>
        <w:lastRenderedPageBreak/>
        <w:t>Thiết lập hệ thống thang bảng lương cho các Công ty</w:t>
      </w:r>
      <w:bookmarkEnd w:id="117"/>
    </w:p>
    <w:p w14:paraId="6E5BA677"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D0E18CB" w14:textId="77777777" w:rsidR="004F5ABB" w:rsidRPr="00C902D4" w:rsidRDefault="004F5ABB"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2DF61316" wp14:editId="54471153">
            <wp:extent cx="4883401" cy="2089257"/>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83401" cy="2089257"/>
                    </a:xfrm>
                    <a:prstGeom prst="rect">
                      <a:avLst/>
                    </a:prstGeom>
                  </pic:spPr>
                </pic:pic>
              </a:graphicData>
            </a:graphic>
          </wp:inline>
        </w:drawing>
      </w:r>
    </w:p>
    <w:p w14:paraId="30D9FD70"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5DC756C"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59191DD"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Thiết lập thang bảng lương cho hệ thống</w:t>
      </w:r>
    </w:p>
    <w:p w14:paraId="1C95BF20"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37D2016C"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hệ thống thang lương cho công ty</w:t>
      </w:r>
    </w:p>
    <w:p w14:paraId="0E8D5B10"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FEB2B95"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thiết lập một thang lương sử dụng cho hệ thống.</w:t>
      </w:r>
    </w:p>
    <w:p w14:paraId="5BF3EADD"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Người sử dụng thiết lập thành công thang bảng lương với các thông tin: Mã thang lương, Tên thang lương, Ngày hiệu lực, mô tả.</w:t>
      </w:r>
    </w:p>
    <w:p w14:paraId="3786042A"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Thang lương thêm mới thành công sẽ hiển thị thang lương ở thiết lập bậc lương, ngạch lương.</w:t>
      </w:r>
    </w:p>
    <w:p w14:paraId="2B5A9DF8"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4E6AFD59"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139"/>
        <w:gridCol w:w="854"/>
        <w:gridCol w:w="696"/>
        <w:gridCol w:w="853"/>
        <w:gridCol w:w="1166"/>
        <w:gridCol w:w="867"/>
        <w:gridCol w:w="1318"/>
        <w:gridCol w:w="1576"/>
      </w:tblGrid>
      <w:tr w:rsidR="004F5ABB" w:rsidRPr="00C902D4" w14:paraId="0A583B67" w14:textId="77777777" w:rsidTr="004F5ABB">
        <w:trPr>
          <w:trHeight w:val="1005"/>
          <w:tblHeader/>
        </w:trPr>
        <w:tc>
          <w:tcPr>
            <w:tcW w:w="0" w:type="auto"/>
            <w:shd w:val="clear" w:color="auto" w:fill="auto"/>
            <w:vAlign w:val="center"/>
            <w:hideMark/>
          </w:tcPr>
          <w:p w14:paraId="79861965"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lastRenderedPageBreak/>
              <w:t>STT</w:t>
            </w:r>
          </w:p>
        </w:tc>
        <w:tc>
          <w:tcPr>
            <w:tcW w:w="0" w:type="auto"/>
            <w:shd w:val="clear" w:color="auto" w:fill="auto"/>
            <w:vAlign w:val="center"/>
            <w:hideMark/>
          </w:tcPr>
          <w:p w14:paraId="28891E45"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2F5B0A2B"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52A1E9F0"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28987F9E"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7D64ABA8"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1A1A5561"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7F4A1BC3"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59180A83"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Đối tượng trên giao diện</w:t>
            </w:r>
          </w:p>
        </w:tc>
      </w:tr>
      <w:tr w:rsidR="004F5ABB" w:rsidRPr="00C902D4" w14:paraId="1715D329" w14:textId="77777777" w:rsidTr="004F5ABB">
        <w:trPr>
          <w:trHeight w:val="1335"/>
        </w:trPr>
        <w:tc>
          <w:tcPr>
            <w:tcW w:w="0" w:type="auto"/>
            <w:shd w:val="clear" w:color="auto" w:fill="auto"/>
            <w:vAlign w:val="center"/>
          </w:tcPr>
          <w:p w14:paraId="75EBA2E6" w14:textId="77777777" w:rsidR="004F5ABB" w:rsidRPr="00C902D4" w:rsidRDefault="004F5ABB" w:rsidP="00AF7805">
            <w:pPr>
              <w:pStyle w:val="ListParagraph"/>
              <w:keepLines/>
              <w:numPr>
                <w:ilvl w:val="0"/>
                <w:numId w:val="103"/>
              </w:numPr>
              <w:spacing w:after="120" w:line="360" w:lineRule="auto"/>
              <w:contextualSpacing/>
              <w:jc w:val="both"/>
              <w:rPr>
                <w:rFonts w:cs="Arial"/>
                <w:sz w:val="20"/>
                <w:szCs w:val="20"/>
                <w:lang w:eastAsia="ja-JP"/>
              </w:rPr>
            </w:pPr>
          </w:p>
        </w:tc>
        <w:tc>
          <w:tcPr>
            <w:tcW w:w="0" w:type="auto"/>
            <w:shd w:val="clear" w:color="auto" w:fill="auto"/>
            <w:vAlign w:val="center"/>
          </w:tcPr>
          <w:p w14:paraId="6BD55281"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Mã thang lương</w:t>
            </w:r>
          </w:p>
        </w:tc>
        <w:tc>
          <w:tcPr>
            <w:tcW w:w="0" w:type="auto"/>
            <w:shd w:val="clear" w:color="auto" w:fill="auto"/>
            <w:vAlign w:val="center"/>
          </w:tcPr>
          <w:p w14:paraId="71CB0FED"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62EFB0D" w14:textId="77777777" w:rsidR="004F5ABB" w:rsidRPr="00C902D4" w:rsidRDefault="004F5ABB" w:rsidP="00AF7805">
            <w:pPr>
              <w:spacing w:line="360" w:lineRule="auto"/>
              <w:jc w:val="both"/>
              <w:rPr>
                <w:rFonts w:ascii="Arial" w:hAnsi="Arial" w:cs="Arial"/>
                <w:sz w:val="20"/>
              </w:rPr>
            </w:pPr>
            <w:r w:rsidRPr="00C902D4">
              <w:rPr>
                <w:rFonts w:ascii="Arial" w:hAnsi="Arial" w:cs="Arial"/>
                <w:color w:val="000000"/>
                <w:sz w:val="20"/>
                <w:lang w:eastAsia="ja-JP"/>
              </w:rPr>
              <w:t>20</w:t>
            </w:r>
          </w:p>
        </w:tc>
        <w:tc>
          <w:tcPr>
            <w:tcW w:w="0" w:type="auto"/>
            <w:shd w:val="clear" w:color="auto" w:fill="auto"/>
            <w:vAlign w:val="center"/>
          </w:tcPr>
          <w:p w14:paraId="2361D041"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7A7F1FBB"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79F14C21"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902904A"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Mã của thang lương</w:t>
            </w:r>
          </w:p>
        </w:tc>
        <w:tc>
          <w:tcPr>
            <w:tcW w:w="0" w:type="auto"/>
            <w:shd w:val="clear" w:color="auto" w:fill="auto"/>
            <w:vAlign w:val="center"/>
          </w:tcPr>
          <w:p w14:paraId="32663BED"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042F2C6F" w14:textId="77777777" w:rsidTr="004F5ABB">
        <w:trPr>
          <w:trHeight w:val="1335"/>
        </w:trPr>
        <w:tc>
          <w:tcPr>
            <w:tcW w:w="0" w:type="auto"/>
            <w:shd w:val="clear" w:color="auto" w:fill="auto"/>
            <w:vAlign w:val="center"/>
          </w:tcPr>
          <w:p w14:paraId="3B527A20" w14:textId="77777777" w:rsidR="004F5ABB" w:rsidRPr="00C902D4" w:rsidRDefault="004F5ABB" w:rsidP="00AF7805">
            <w:pPr>
              <w:pStyle w:val="ListParagraph"/>
              <w:keepLines/>
              <w:numPr>
                <w:ilvl w:val="0"/>
                <w:numId w:val="103"/>
              </w:numPr>
              <w:spacing w:after="120" w:line="360" w:lineRule="auto"/>
              <w:contextualSpacing/>
              <w:jc w:val="both"/>
              <w:rPr>
                <w:rFonts w:cs="Arial"/>
                <w:sz w:val="20"/>
                <w:szCs w:val="20"/>
                <w:lang w:eastAsia="ja-JP"/>
              </w:rPr>
            </w:pPr>
          </w:p>
        </w:tc>
        <w:tc>
          <w:tcPr>
            <w:tcW w:w="0" w:type="auto"/>
            <w:shd w:val="clear" w:color="auto" w:fill="auto"/>
            <w:vAlign w:val="center"/>
          </w:tcPr>
          <w:p w14:paraId="6623FA3C"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Tên thang lương</w:t>
            </w:r>
          </w:p>
        </w:tc>
        <w:tc>
          <w:tcPr>
            <w:tcW w:w="0" w:type="auto"/>
            <w:shd w:val="clear" w:color="auto" w:fill="auto"/>
            <w:vAlign w:val="center"/>
          </w:tcPr>
          <w:p w14:paraId="0D43BD1F"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7ABB0242"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7352A06D"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43E15894"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70FFDA8"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7B82F257"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Tên thang lương</w:t>
            </w:r>
          </w:p>
        </w:tc>
        <w:tc>
          <w:tcPr>
            <w:tcW w:w="0" w:type="auto"/>
            <w:shd w:val="clear" w:color="auto" w:fill="auto"/>
            <w:vAlign w:val="center"/>
          </w:tcPr>
          <w:p w14:paraId="6997EB6A"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13CAA9F3" w14:textId="77777777" w:rsidTr="004F5ABB">
        <w:trPr>
          <w:trHeight w:val="50"/>
        </w:trPr>
        <w:tc>
          <w:tcPr>
            <w:tcW w:w="0" w:type="auto"/>
            <w:shd w:val="clear" w:color="auto" w:fill="auto"/>
            <w:vAlign w:val="center"/>
          </w:tcPr>
          <w:p w14:paraId="20C85985" w14:textId="77777777" w:rsidR="004F5ABB" w:rsidRPr="00C902D4" w:rsidRDefault="004F5ABB" w:rsidP="00AF7805">
            <w:pPr>
              <w:pStyle w:val="ListParagraph"/>
              <w:keepLines/>
              <w:numPr>
                <w:ilvl w:val="0"/>
                <w:numId w:val="103"/>
              </w:numPr>
              <w:spacing w:after="120" w:line="360" w:lineRule="auto"/>
              <w:contextualSpacing/>
              <w:jc w:val="both"/>
              <w:rPr>
                <w:rFonts w:cs="Arial"/>
                <w:sz w:val="20"/>
                <w:szCs w:val="20"/>
                <w:lang w:eastAsia="ja-JP"/>
              </w:rPr>
            </w:pPr>
          </w:p>
        </w:tc>
        <w:tc>
          <w:tcPr>
            <w:tcW w:w="0" w:type="auto"/>
            <w:shd w:val="clear" w:color="auto" w:fill="auto"/>
            <w:vAlign w:val="center"/>
          </w:tcPr>
          <w:p w14:paraId="411F09D3"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Ngày hiệu lực</w:t>
            </w:r>
          </w:p>
        </w:tc>
        <w:tc>
          <w:tcPr>
            <w:tcW w:w="0" w:type="auto"/>
            <w:shd w:val="clear" w:color="auto" w:fill="auto"/>
            <w:vAlign w:val="center"/>
          </w:tcPr>
          <w:p w14:paraId="5EC8BA91"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55AA417D"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7F9F3910"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1A5D2728"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02B3E541"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4A6E992C"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Ngày hiệu lực của thang bảng lương</w:t>
            </w:r>
          </w:p>
        </w:tc>
        <w:tc>
          <w:tcPr>
            <w:tcW w:w="0" w:type="auto"/>
            <w:shd w:val="clear" w:color="auto" w:fill="auto"/>
            <w:vAlign w:val="center"/>
          </w:tcPr>
          <w:p w14:paraId="0FF70D6C"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4F5ABB" w:rsidRPr="00C902D4" w14:paraId="74C2221D" w14:textId="77777777" w:rsidTr="004F5ABB">
        <w:trPr>
          <w:trHeight w:val="50"/>
        </w:trPr>
        <w:tc>
          <w:tcPr>
            <w:tcW w:w="0" w:type="auto"/>
            <w:shd w:val="clear" w:color="auto" w:fill="auto"/>
            <w:vAlign w:val="center"/>
          </w:tcPr>
          <w:p w14:paraId="60E68E37" w14:textId="77777777" w:rsidR="004F5ABB" w:rsidRPr="00C902D4" w:rsidRDefault="004F5ABB" w:rsidP="00AF7805">
            <w:pPr>
              <w:pStyle w:val="ListParagraph"/>
              <w:keepLines/>
              <w:numPr>
                <w:ilvl w:val="0"/>
                <w:numId w:val="103"/>
              </w:numPr>
              <w:spacing w:after="120" w:line="360" w:lineRule="auto"/>
              <w:contextualSpacing/>
              <w:jc w:val="both"/>
              <w:rPr>
                <w:rFonts w:cs="Arial"/>
                <w:sz w:val="20"/>
                <w:szCs w:val="20"/>
                <w:lang w:eastAsia="ja-JP"/>
              </w:rPr>
            </w:pPr>
          </w:p>
        </w:tc>
        <w:tc>
          <w:tcPr>
            <w:tcW w:w="0" w:type="auto"/>
            <w:shd w:val="clear" w:color="auto" w:fill="auto"/>
            <w:vAlign w:val="center"/>
          </w:tcPr>
          <w:p w14:paraId="07EAC401"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Mô tả</w:t>
            </w:r>
          </w:p>
        </w:tc>
        <w:tc>
          <w:tcPr>
            <w:tcW w:w="0" w:type="auto"/>
            <w:shd w:val="clear" w:color="auto" w:fill="auto"/>
            <w:vAlign w:val="center"/>
          </w:tcPr>
          <w:p w14:paraId="546DFCAE"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A838065" w14:textId="77777777" w:rsidR="004F5ABB" w:rsidRPr="00C902D4" w:rsidRDefault="004F5ABB" w:rsidP="00AF7805">
            <w:pPr>
              <w:spacing w:line="360" w:lineRule="auto"/>
              <w:jc w:val="both"/>
              <w:rPr>
                <w:rFonts w:ascii="Arial" w:hAnsi="Arial" w:cs="Arial"/>
                <w:sz w:val="20"/>
              </w:rPr>
            </w:pPr>
            <w:r w:rsidRPr="00C902D4">
              <w:rPr>
                <w:rFonts w:ascii="Arial" w:hAnsi="Arial" w:cs="Arial"/>
                <w:color w:val="000000"/>
                <w:sz w:val="20"/>
                <w:lang w:eastAsia="ja-JP"/>
              </w:rPr>
              <w:t>1000</w:t>
            </w:r>
          </w:p>
        </w:tc>
        <w:tc>
          <w:tcPr>
            <w:tcW w:w="0" w:type="auto"/>
            <w:shd w:val="clear" w:color="auto" w:fill="auto"/>
            <w:vAlign w:val="center"/>
          </w:tcPr>
          <w:p w14:paraId="41E16CB9"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014BA5F"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63E74BA"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1510CF7A"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Mô tả thêm</w:t>
            </w:r>
          </w:p>
        </w:tc>
        <w:tc>
          <w:tcPr>
            <w:tcW w:w="0" w:type="auto"/>
            <w:shd w:val="clear" w:color="auto" w:fill="auto"/>
            <w:vAlign w:val="center"/>
          </w:tcPr>
          <w:p w14:paraId="40F43C82"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02FC8BC6" w14:textId="77777777" w:rsidTr="004F5ABB">
        <w:trPr>
          <w:trHeight w:val="50"/>
        </w:trPr>
        <w:tc>
          <w:tcPr>
            <w:tcW w:w="0" w:type="auto"/>
            <w:gridSpan w:val="9"/>
            <w:shd w:val="clear" w:color="auto" w:fill="auto"/>
            <w:vAlign w:val="center"/>
          </w:tcPr>
          <w:p w14:paraId="56A39909" w14:textId="77777777" w:rsidR="004F5ABB" w:rsidRPr="00C902D4" w:rsidRDefault="004F5ABB" w:rsidP="00AF7805">
            <w:pPr>
              <w:spacing w:line="360" w:lineRule="auto"/>
              <w:rPr>
                <w:rFonts w:ascii="Arial" w:hAnsi="Arial" w:cs="Arial"/>
                <w:b/>
                <w:sz w:val="20"/>
              </w:rPr>
            </w:pPr>
            <w:r w:rsidRPr="00C902D4">
              <w:rPr>
                <w:rFonts w:ascii="Arial" w:hAnsi="Arial" w:cs="Arial"/>
                <w:b/>
                <w:sz w:val="20"/>
              </w:rPr>
              <w:t>Mô tả nghiệp vụ:</w:t>
            </w:r>
          </w:p>
          <w:p w14:paraId="5D32DAB0" w14:textId="77777777" w:rsidR="004F5ABB" w:rsidRPr="00C902D4" w:rsidRDefault="004F5ABB" w:rsidP="00AF7805">
            <w:pPr>
              <w:pStyle w:val="ListParagraph"/>
              <w:keepLines/>
              <w:numPr>
                <w:ilvl w:val="0"/>
                <w:numId w:val="48"/>
              </w:numPr>
              <w:spacing w:after="120" w:line="360" w:lineRule="auto"/>
              <w:ind w:left="1080"/>
              <w:contextualSpacing/>
              <w:jc w:val="both"/>
              <w:rPr>
                <w:rFonts w:cs="Arial"/>
                <w:sz w:val="20"/>
                <w:szCs w:val="20"/>
              </w:rPr>
            </w:pPr>
            <w:r w:rsidRPr="00C902D4">
              <w:rPr>
                <w:rFonts w:cs="Arial"/>
                <w:sz w:val="20"/>
                <w:szCs w:val="20"/>
              </w:rPr>
              <w:t>Thang bảng lương tập đoàn đang áp dụng</w:t>
            </w:r>
          </w:p>
        </w:tc>
      </w:tr>
    </w:tbl>
    <w:p w14:paraId="2D8AEBBE" w14:textId="77777777" w:rsidR="004F5ABB" w:rsidRPr="00C902D4" w:rsidRDefault="004F5ABB" w:rsidP="00AF7805">
      <w:pPr>
        <w:spacing w:line="360" w:lineRule="auto"/>
        <w:jc w:val="both"/>
        <w:rPr>
          <w:rFonts w:ascii="Arial" w:hAnsi="Arial" w:cs="Arial"/>
          <w:sz w:val="20"/>
        </w:rPr>
        <w:sectPr w:rsidR="004F5ABB" w:rsidRPr="00C902D4" w:rsidSect="002B53D6">
          <w:pgSz w:w="11909" w:h="16834" w:code="9"/>
          <w:pgMar w:top="1134" w:right="1134" w:bottom="1134" w:left="1701" w:header="567" w:footer="567" w:gutter="0"/>
          <w:pgNumType w:start="44"/>
          <w:cols w:space="720"/>
          <w:titlePg/>
          <w:docGrid w:linePitch="360"/>
        </w:sectPr>
      </w:pPr>
    </w:p>
    <w:p w14:paraId="4582B66F" w14:textId="77777777" w:rsidR="004F5ABB" w:rsidRPr="00C902D4" w:rsidRDefault="004F5ABB" w:rsidP="00AF7805">
      <w:pPr>
        <w:spacing w:line="360" w:lineRule="auto"/>
        <w:jc w:val="both"/>
        <w:rPr>
          <w:rFonts w:ascii="Arial" w:hAnsi="Arial" w:cs="Arial"/>
          <w:sz w:val="20"/>
        </w:rPr>
        <w:sectPr w:rsidR="004F5ABB"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429DAC12"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11"/>
        <w:gridCol w:w="7286"/>
      </w:tblGrid>
      <w:tr w:rsidR="004F5ABB" w:rsidRPr="00C902D4" w14:paraId="666F222D"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5DF1006"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97675B8"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08EEEE1"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Mô tả</w:t>
            </w:r>
          </w:p>
        </w:tc>
      </w:tr>
      <w:tr w:rsidR="004F5ABB" w:rsidRPr="00C902D4" w14:paraId="3A90B285"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07EFC87" w14:textId="77777777" w:rsidR="004F5ABB" w:rsidRPr="00C902D4" w:rsidRDefault="004F5ABB" w:rsidP="00AF7805">
            <w:pPr>
              <w:pStyle w:val="ListParagraph"/>
              <w:keepLines/>
              <w:numPr>
                <w:ilvl w:val="0"/>
                <w:numId w:val="10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32AA9B43"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56133979"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4F5ABB" w:rsidRPr="00C902D4" w14:paraId="355634E9"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C1D70CE" w14:textId="77777777" w:rsidR="004F5ABB" w:rsidRPr="00C902D4" w:rsidRDefault="004F5ABB" w:rsidP="00AF7805">
            <w:pPr>
              <w:pStyle w:val="ListParagraph"/>
              <w:keepLines/>
              <w:numPr>
                <w:ilvl w:val="0"/>
                <w:numId w:val="10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7D7C87"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1F4440" w14:textId="77777777" w:rsidR="004F5ABB" w:rsidRPr="00C902D4" w:rsidRDefault="004F5ABB"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5F8A12CE"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4F005495"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AB9B99C"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22127B94"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3A1B9171" w14:textId="77777777" w:rsidR="004F5ABB" w:rsidRPr="00C902D4" w:rsidRDefault="004F5AB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EA76A20" w14:textId="77777777" w:rsidR="004F5ABB" w:rsidRPr="00C902D4" w:rsidRDefault="004F5AB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079F31CF" w14:textId="77777777" w:rsidR="004F5ABB" w:rsidRPr="00C902D4" w:rsidRDefault="004F5AB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0146800F" w14:textId="77777777" w:rsidR="004F5ABB" w:rsidRPr="00C902D4" w:rsidRDefault="004F5ABB"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thang lương có mã thang lương đã tồn tại -&gt; hệ thống đưa ra cảnh báo “Mã thang lương đã tồn tại, yêu cầu nhập lại” </w:t>
            </w:r>
          </w:p>
          <w:p w14:paraId="08AB7939" w14:textId="77777777" w:rsidR="004F5ABB" w:rsidRPr="00C902D4" w:rsidRDefault="004F5ABB" w:rsidP="00AF7805">
            <w:pPr>
              <w:pStyle w:val="ListParagraph"/>
              <w:numPr>
                <w:ilvl w:val="0"/>
                <w:numId w:val="15"/>
              </w:numPr>
              <w:spacing w:after="120" w:line="360" w:lineRule="auto"/>
              <w:rPr>
                <w:rFonts w:cs="Arial"/>
                <w:sz w:val="20"/>
                <w:szCs w:val="20"/>
              </w:rPr>
            </w:pPr>
            <w:r w:rsidRPr="00C902D4">
              <w:rPr>
                <w:rFonts w:cs="Arial"/>
                <w:sz w:val="20"/>
                <w:szCs w:val="20"/>
              </w:rPr>
              <w:t>TH2: Mã thang lương = NULL -&gt; khi nhấn nút “Lưu” hệ thống sẽ hiển thị thông báo “Bạn phải nhập các trường bắt buộc trước khi Lưu”</w:t>
            </w:r>
          </w:p>
        </w:tc>
      </w:tr>
      <w:tr w:rsidR="004F5ABB" w:rsidRPr="00C902D4" w14:paraId="126001C0"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7388C46" w14:textId="77777777" w:rsidR="004F5ABB" w:rsidRPr="00C902D4" w:rsidRDefault="004F5ABB" w:rsidP="00AF7805">
            <w:pPr>
              <w:pStyle w:val="ListParagraph"/>
              <w:keepLines/>
              <w:numPr>
                <w:ilvl w:val="0"/>
                <w:numId w:val="10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F6A2F69"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07A9A65D"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4F5ABB" w:rsidRPr="00C902D4" w14:paraId="4EA53D53"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82FCC90" w14:textId="77777777" w:rsidR="004F5ABB" w:rsidRPr="00C902D4" w:rsidRDefault="004F5ABB" w:rsidP="00AF7805">
            <w:pPr>
              <w:pStyle w:val="ListParagraph"/>
              <w:keepLines/>
              <w:numPr>
                <w:ilvl w:val="0"/>
                <w:numId w:val="10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CC7716D"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7A573684" w14:textId="77777777" w:rsidR="004F5ABB" w:rsidRPr="00C902D4" w:rsidRDefault="004F5ABB" w:rsidP="00AF7805">
            <w:pPr>
              <w:spacing w:line="360" w:lineRule="auto"/>
              <w:rPr>
                <w:rFonts w:ascii="Arial" w:hAnsi="Arial" w:cs="Arial"/>
                <w:bCs/>
                <w:color w:val="000000"/>
                <w:sz w:val="20"/>
                <w:lang w:eastAsia="ja-JP"/>
              </w:rPr>
            </w:pPr>
            <w:r w:rsidRPr="00C902D4">
              <w:rPr>
                <w:rFonts w:ascii="Arial" w:hAnsi="Arial" w:cs="Arial"/>
                <w:bCs/>
                <w:color w:val="000000"/>
                <w:sz w:val="20"/>
                <w:lang w:eastAsia="ja-JP"/>
              </w:rPr>
              <w:t>Sử dụng chức năng này để chọn một bản ghi Mô tả công việc để xóa bản ghi. Chỉ được xóa bản ghi khi chưa được sử dụng ở form: Gán Đề xuất tuyển dụng, Kế hoạch tuyển dụng chi tiết.</w:t>
            </w:r>
          </w:p>
          <w:p w14:paraId="7ED35093" w14:textId="77777777" w:rsidR="004F5ABB" w:rsidRPr="00C902D4" w:rsidRDefault="004F5ABB" w:rsidP="00AF7805">
            <w:pPr>
              <w:spacing w:line="360" w:lineRule="auto"/>
              <w:rPr>
                <w:rFonts w:ascii="Arial" w:hAnsi="Arial" w:cs="Arial"/>
                <w:bCs/>
                <w:color w:val="000000"/>
                <w:sz w:val="20"/>
                <w:lang w:eastAsia="ja-JP"/>
              </w:rPr>
            </w:pPr>
            <w:r w:rsidRPr="00C902D4">
              <w:rPr>
                <w:rFonts w:ascii="Arial" w:hAnsi="Arial" w:cs="Arial"/>
                <w:bCs/>
                <w:color w:val="000000"/>
                <w:sz w:val="20"/>
                <w:lang w:eastAsia="ja-JP"/>
              </w:rPr>
              <w:t xml:space="preserve">Khi xóa, hệ thống hiển thị thông báo “Bạn muốn xóa bản ghi không?” </w:t>
            </w:r>
          </w:p>
          <w:p w14:paraId="0BC70387" w14:textId="77777777" w:rsidR="004F5ABB" w:rsidRPr="00C902D4" w:rsidRDefault="004F5AB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lastRenderedPageBreak/>
              <w:t xml:space="preserve">Hệ thống hiển thị “Có”, “Không”. </w:t>
            </w:r>
          </w:p>
          <w:p w14:paraId="6CDF09B6" w14:textId="77777777" w:rsidR="004F5ABB" w:rsidRPr="00C902D4" w:rsidRDefault="004F5AB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Nếu chọn “Có” thì xóa bản ghi</w:t>
            </w:r>
          </w:p>
          <w:p w14:paraId="438489BF" w14:textId="77777777" w:rsidR="004F5ABB" w:rsidRPr="00C902D4" w:rsidRDefault="004F5ABB" w:rsidP="00AF7805">
            <w:pPr>
              <w:spacing w:line="360" w:lineRule="auto"/>
              <w:jc w:val="both"/>
              <w:rPr>
                <w:rFonts w:ascii="Arial" w:hAnsi="Arial" w:cs="Arial"/>
                <w:sz w:val="20"/>
                <w:lang w:val="vi-VN"/>
              </w:rPr>
            </w:pPr>
            <w:r w:rsidRPr="00C902D4">
              <w:rPr>
                <w:rFonts w:ascii="Arial" w:hAnsi="Arial" w:cs="Arial"/>
                <w:bCs/>
                <w:color w:val="000000"/>
                <w:sz w:val="20"/>
                <w:lang w:val="vi-VN" w:eastAsia="ja-JP"/>
              </w:rPr>
              <w:t>Chọn “Không” thì không xóa bản ghi</w:t>
            </w:r>
          </w:p>
        </w:tc>
      </w:tr>
      <w:tr w:rsidR="004F5ABB" w:rsidRPr="00C902D4" w14:paraId="55FB599F"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42E8A4C" w14:textId="77777777" w:rsidR="004F5ABB" w:rsidRPr="00C902D4" w:rsidRDefault="004F5ABB" w:rsidP="00AF7805">
            <w:pPr>
              <w:pStyle w:val="ListParagraph"/>
              <w:keepLines/>
              <w:numPr>
                <w:ilvl w:val="0"/>
                <w:numId w:val="104"/>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787C43B9"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523F004D" w14:textId="77777777" w:rsidR="004F5ABB" w:rsidRPr="00C902D4" w:rsidRDefault="004F5ABB" w:rsidP="00AF7805">
            <w:pPr>
              <w:pStyle w:val="ListParagraph"/>
              <w:numPr>
                <w:ilvl w:val="0"/>
                <w:numId w:val="15"/>
              </w:numPr>
              <w:spacing w:after="120" w:line="360" w:lineRule="auto"/>
              <w:jc w:val="both"/>
              <w:rPr>
                <w:rFonts w:cs="Arial"/>
                <w:sz w:val="20"/>
                <w:szCs w:val="20"/>
              </w:rPr>
            </w:pPr>
            <w:r w:rsidRPr="00C902D4">
              <w:rPr>
                <w:rFonts w:cs="Arial"/>
                <w:sz w:val="20"/>
                <w:szCs w:val="20"/>
                <w:lang w:val="en-US"/>
              </w:rPr>
              <w:t>Người dùng sử dụng chức năng này để xuất file excel danh mục vị trí chức danh đã khai báo trong hệ thống.</w:t>
            </w:r>
          </w:p>
        </w:tc>
      </w:tr>
    </w:tbl>
    <w:p w14:paraId="26AA05D3"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63AE3A0E" w14:textId="77777777" w:rsidR="004F5ABB" w:rsidRPr="00C902D4" w:rsidRDefault="004F5ABB" w:rsidP="00AF7805">
      <w:pPr>
        <w:spacing w:line="360" w:lineRule="auto"/>
        <w:jc w:val="center"/>
        <w:rPr>
          <w:rFonts w:ascii="Arial" w:hAnsi="Arial" w:cs="Arial"/>
          <w:sz w:val="20"/>
        </w:rPr>
      </w:pPr>
      <w:r w:rsidRPr="00C902D4">
        <w:rPr>
          <w:rFonts w:ascii="Arial" w:hAnsi="Arial" w:cs="Arial"/>
          <w:noProof/>
          <w:snapToGrid w:val="0"/>
          <w:color w:val="000000"/>
          <w:w w:val="0"/>
          <w:sz w:val="20"/>
          <w:u w:color="000000"/>
          <w:bdr w:val="none" w:sz="0" w:space="0" w:color="000000"/>
          <w:shd w:val="clear" w:color="000000" w:fill="000000"/>
          <w:lang w:eastAsia="ja-JP"/>
        </w:rPr>
        <w:drawing>
          <wp:inline distT="0" distB="0" distL="0" distR="0" wp14:anchorId="4570914B" wp14:editId="0A82B28E">
            <wp:extent cx="5761990" cy="2007966"/>
            <wp:effectExtent l="0" t="0" r="0" b="0"/>
            <wp:docPr id="83" name="Picture 83" descr="C:\Users\Admin\AppData\Local\Temp\flaE3D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flaE3D1.tmp\Snapsho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1990" cy="2007966"/>
                    </a:xfrm>
                    <a:prstGeom prst="rect">
                      <a:avLst/>
                    </a:prstGeom>
                    <a:noFill/>
                    <a:ln>
                      <a:noFill/>
                    </a:ln>
                  </pic:spPr>
                </pic:pic>
              </a:graphicData>
            </a:graphic>
          </wp:inline>
        </w:drawing>
      </w:r>
    </w:p>
    <w:p w14:paraId="3E684D39" w14:textId="11E04D27" w:rsidR="00552D20" w:rsidRPr="00C902D4" w:rsidRDefault="00552D20" w:rsidP="00AF7805">
      <w:pPr>
        <w:pStyle w:val="Heading4"/>
        <w:spacing w:line="360" w:lineRule="auto"/>
        <w:rPr>
          <w:rFonts w:ascii="Arial" w:hAnsi="Arial" w:cs="Arial"/>
          <w:sz w:val="20"/>
          <w:szCs w:val="20"/>
        </w:rPr>
      </w:pPr>
      <w:bookmarkStart w:id="118" w:name="_Toc500541193"/>
      <w:r w:rsidRPr="00C902D4">
        <w:rPr>
          <w:rFonts w:ascii="Arial" w:hAnsi="Arial" w:cs="Arial"/>
          <w:sz w:val="20"/>
          <w:szCs w:val="20"/>
        </w:rPr>
        <w:t>Hồ sơ nhân sự</w:t>
      </w:r>
      <w:bookmarkEnd w:id="118"/>
    </w:p>
    <w:p w14:paraId="08495AA9" w14:textId="34766E0A" w:rsidR="00F95BF4" w:rsidRPr="00C902D4" w:rsidRDefault="00F95BF4" w:rsidP="00AF7805">
      <w:pPr>
        <w:pStyle w:val="Heading5"/>
        <w:tabs>
          <w:tab w:val="clear" w:pos="1458"/>
          <w:tab w:val="num" w:pos="1080"/>
        </w:tabs>
        <w:spacing w:line="360" w:lineRule="auto"/>
        <w:ind w:hanging="1458"/>
        <w:rPr>
          <w:rFonts w:ascii="Arial" w:hAnsi="Arial" w:cs="Arial"/>
          <w:sz w:val="20"/>
          <w:szCs w:val="20"/>
        </w:rPr>
      </w:pPr>
      <w:bookmarkStart w:id="119" w:name="_Toc500541194"/>
      <w:r w:rsidRPr="00C902D4">
        <w:rPr>
          <w:rFonts w:ascii="Arial" w:hAnsi="Arial" w:cs="Arial"/>
          <w:sz w:val="20"/>
          <w:szCs w:val="20"/>
        </w:rPr>
        <w:t>Danh mục quyết định</w:t>
      </w:r>
      <w:bookmarkEnd w:id="119"/>
    </w:p>
    <w:p w14:paraId="0127C89C"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E47B986" w14:textId="77777777" w:rsidR="00F95BF4" w:rsidRPr="00C902D4" w:rsidRDefault="00F95BF4" w:rsidP="00AF7805">
      <w:pPr>
        <w:spacing w:line="360" w:lineRule="auto"/>
        <w:rPr>
          <w:rFonts w:ascii="Arial" w:hAnsi="Arial" w:cs="Arial"/>
          <w:sz w:val="20"/>
        </w:rPr>
      </w:pPr>
      <w:r w:rsidRPr="00C902D4">
        <w:rPr>
          <w:rFonts w:ascii="Arial" w:hAnsi="Arial" w:cs="Arial"/>
          <w:sz w:val="20"/>
        </w:rPr>
        <w:object w:dxaOrig="12090" w:dyaOrig="3780" w14:anchorId="07683B7E">
          <v:shape id="_x0000_i2542" type="#_x0000_t75" style="width:453pt;height:142pt" o:ole="">
            <v:imagedata r:id="rId79" o:title=""/>
          </v:shape>
          <o:OLEObject Type="Embed" ProgID="Visio.Drawing.15" ShapeID="_x0000_i2542" DrawAspect="Content" ObjectID="_1574283825" r:id="rId80"/>
        </w:object>
      </w:r>
    </w:p>
    <w:p w14:paraId="50A53401"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CC8E626" w14:textId="77777777" w:rsidR="00F95BF4" w:rsidRPr="00C902D4" w:rsidRDefault="00F95BF4"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72322D32" w14:textId="77777777" w:rsidR="00F95BF4" w:rsidRPr="00C902D4" w:rsidRDefault="00F95BF4" w:rsidP="00AF7805">
      <w:pPr>
        <w:pStyle w:val="-Thng"/>
        <w:numPr>
          <w:ilvl w:val="0"/>
          <w:numId w:val="12"/>
        </w:numPr>
        <w:rPr>
          <w:rFonts w:cs="Arial"/>
        </w:rPr>
      </w:pPr>
      <w:r w:rsidRPr="00C902D4">
        <w:rPr>
          <w:rFonts w:cs="Arial"/>
        </w:rPr>
        <w:lastRenderedPageBreak/>
        <w:t xml:space="preserve">Chức năng này cho phép khai báo các loại quyết </w:t>
      </w:r>
      <w:r w:rsidRPr="00C902D4">
        <w:rPr>
          <w:rFonts w:cs="Arial"/>
          <w:lang w:val="en-US"/>
        </w:rPr>
        <w:t>định</w:t>
      </w:r>
      <w:r w:rsidRPr="00C902D4">
        <w:rPr>
          <w:rFonts w:cs="Arial"/>
        </w:rPr>
        <w:t xml:space="preserve"> của Công ty. </w:t>
      </w:r>
    </w:p>
    <w:p w14:paraId="09FCDEDD" w14:textId="77777777" w:rsidR="00F95BF4" w:rsidRPr="00C902D4" w:rsidRDefault="00F95BF4" w:rsidP="00AF7805">
      <w:pPr>
        <w:pStyle w:val="-Thng"/>
        <w:numPr>
          <w:ilvl w:val="0"/>
          <w:numId w:val="12"/>
        </w:numPr>
        <w:rPr>
          <w:rFonts w:cs="Arial"/>
        </w:rPr>
      </w:pPr>
      <w:r w:rsidRPr="00C902D4">
        <w:rPr>
          <w:rFonts w:cs="Arial"/>
        </w:rPr>
        <w:t>Mỗi loại quyết định sẽ được sử dụng khi khai báo quyết định của CBNV tại chức năng Quản lý quyết định.</w:t>
      </w:r>
    </w:p>
    <w:p w14:paraId="44FE75F6"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7100489D" w14:textId="77777777" w:rsidR="00F95BF4" w:rsidRPr="00C902D4" w:rsidRDefault="00F95BF4"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quyết định.</w:t>
      </w:r>
    </w:p>
    <w:p w14:paraId="32EE9E9B"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747659F" w14:textId="77777777" w:rsidR="00F95BF4" w:rsidRPr="00C902D4" w:rsidRDefault="00F95BF4"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Hồ sơ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quyết định.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591238E9" w14:textId="77777777" w:rsidR="00F95BF4" w:rsidRPr="00C902D4" w:rsidRDefault="00F95BF4"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2B1E2CAB" w14:textId="77777777" w:rsidR="00F95BF4" w:rsidRPr="00C902D4" w:rsidRDefault="00F95BF4" w:rsidP="00AF7805">
      <w:pPr>
        <w:pStyle w:val="atext"/>
        <w:numPr>
          <w:ilvl w:val="1"/>
          <w:numId w:val="42"/>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FA476C9" w14:textId="77777777" w:rsidR="00F95BF4" w:rsidRPr="00C902D4" w:rsidRDefault="00F95BF4" w:rsidP="00AF7805">
      <w:pPr>
        <w:pStyle w:val="atext"/>
        <w:numPr>
          <w:ilvl w:val="1"/>
          <w:numId w:val="42"/>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Tải mẫu in, Chọn, Xóa, Xuất excel.</w:t>
      </w:r>
    </w:p>
    <w:p w14:paraId="236DCE9E"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69C55D2"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Vùng nhập thông tin:</w:t>
      </w:r>
    </w:p>
    <w:tbl>
      <w:tblPr>
        <w:tblW w:w="9980" w:type="dxa"/>
        <w:tblInd w:w="-25"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23C25E19"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952BA2"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53B7D798"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4ED6B1DE"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1D726EB6"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4A0E0685"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171D0452"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4F3B75C3"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3721879E"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1C5C80B5"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5E9532C5"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72A09D5A" w14:textId="77777777" w:rsidR="00F95BF4" w:rsidRPr="00C902D4" w:rsidRDefault="00F95BF4" w:rsidP="00AF7805">
            <w:pPr>
              <w:pStyle w:val="ListParagraph"/>
              <w:numPr>
                <w:ilvl w:val="0"/>
                <w:numId w:val="62"/>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16C16F59"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quyết định</w:t>
            </w:r>
          </w:p>
        </w:tc>
        <w:tc>
          <w:tcPr>
            <w:tcW w:w="984" w:type="dxa"/>
            <w:tcBorders>
              <w:top w:val="single" w:sz="4" w:space="0" w:color="auto"/>
              <w:left w:val="nil"/>
              <w:bottom w:val="single" w:sz="4" w:space="0" w:color="auto"/>
              <w:right w:val="single" w:sz="4" w:space="0" w:color="auto"/>
            </w:tcBorders>
            <w:shd w:val="clear" w:color="auto" w:fill="auto"/>
            <w:vAlign w:val="center"/>
          </w:tcPr>
          <w:p w14:paraId="15D9614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4F76BB1C"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color w:val="000000"/>
                <w:sz w:val="20"/>
                <w:lang w:eastAsia="ja-JP"/>
              </w:rPr>
              <w:t>20</w:t>
            </w:r>
          </w:p>
        </w:tc>
        <w:tc>
          <w:tcPr>
            <w:tcW w:w="924" w:type="dxa"/>
            <w:tcBorders>
              <w:top w:val="single" w:sz="4" w:space="0" w:color="auto"/>
              <w:left w:val="nil"/>
              <w:bottom w:val="single" w:sz="4" w:space="0" w:color="auto"/>
              <w:right w:val="single" w:sz="4" w:space="0" w:color="auto"/>
            </w:tcBorders>
            <w:shd w:val="clear" w:color="auto" w:fill="auto"/>
            <w:vAlign w:val="center"/>
          </w:tcPr>
          <w:p w14:paraId="18F50FD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0C6D8FD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6232D6D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5368930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Tự sinh theo quy tắc: QĐ + Số thứ tự tăng dần 3 chữ số</w:t>
            </w:r>
          </w:p>
        </w:tc>
        <w:tc>
          <w:tcPr>
            <w:tcW w:w="1372" w:type="dxa"/>
            <w:tcBorders>
              <w:top w:val="single" w:sz="4" w:space="0" w:color="auto"/>
              <w:left w:val="nil"/>
              <w:bottom w:val="single" w:sz="4" w:space="0" w:color="auto"/>
              <w:right w:val="single" w:sz="4" w:space="0" w:color="auto"/>
            </w:tcBorders>
            <w:shd w:val="clear" w:color="auto" w:fill="auto"/>
            <w:vAlign w:val="center"/>
          </w:tcPr>
          <w:p w14:paraId="6DDD51B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F95BF4" w:rsidRPr="00C902D4" w14:paraId="3457A8DA"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1CC9A67B" w14:textId="77777777" w:rsidR="00F95BF4" w:rsidRPr="00C902D4" w:rsidRDefault="00F95BF4" w:rsidP="00AF7805">
            <w:pPr>
              <w:pStyle w:val="ListParagraph"/>
              <w:numPr>
                <w:ilvl w:val="0"/>
                <w:numId w:val="62"/>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7F047A45"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Tên quyết định</w:t>
            </w:r>
          </w:p>
        </w:tc>
        <w:tc>
          <w:tcPr>
            <w:tcW w:w="984" w:type="dxa"/>
            <w:tcBorders>
              <w:top w:val="single" w:sz="4" w:space="0" w:color="auto"/>
              <w:left w:val="nil"/>
              <w:bottom w:val="single" w:sz="4" w:space="0" w:color="auto"/>
              <w:right w:val="single" w:sz="4" w:space="0" w:color="auto"/>
            </w:tcBorders>
            <w:shd w:val="clear" w:color="auto" w:fill="auto"/>
            <w:vAlign w:val="center"/>
          </w:tcPr>
          <w:p w14:paraId="69D3B51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79D7B96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63EF9FA5"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7ACC5BDF"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0CED7F8A"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0E4278A0"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271A3B0A"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F95BF4" w:rsidRPr="00C902D4" w14:paraId="136EF714" w14:textId="77777777" w:rsidTr="00F95BF4">
        <w:trPr>
          <w:trHeight w:val="1335"/>
        </w:trPr>
        <w:tc>
          <w:tcPr>
            <w:tcW w:w="708" w:type="dxa"/>
            <w:tcBorders>
              <w:top w:val="nil"/>
              <w:left w:val="single" w:sz="4" w:space="0" w:color="auto"/>
              <w:bottom w:val="single" w:sz="4" w:space="0" w:color="auto"/>
              <w:right w:val="single" w:sz="4" w:space="0" w:color="auto"/>
            </w:tcBorders>
            <w:shd w:val="clear" w:color="auto" w:fill="auto"/>
            <w:vAlign w:val="center"/>
          </w:tcPr>
          <w:p w14:paraId="21F59235" w14:textId="77777777" w:rsidR="00F95BF4" w:rsidRPr="00C902D4" w:rsidRDefault="00F95BF4" w:rsidP="00AF7805">
            <w:pPr>
              <w:pStyle w:val="ListParagraph"/>
              <w:numPr>
                <w:ilvl w:val="0"/>
                <w:numId w:val="6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64F6BB04"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Trạng thái</w:t>
            </w:r>
          </w:p>
        </w:tc>
        <w:tc>
          <w:tcPr>
            <w:tcW w:w="984" w:type="dxa"/>
            <w:tcBorders>
              <w:top w:val="nil"/>
              <w:left w:val="nil"/>
              <w:bottom w:val="single" w:sz="4" w:space="0" w:color="auto"/>
              <w:right w:val="single" w:sz="4" w:space="0" w:color="auto"/>
            </w:tcBorders>
            <w:shd w:val="clear" w:color="auto" w:fill="auto"/>
            <w:vAlign w:val="center"/>
          </w:tcPr>
          <w:p w14:paraId="6871786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736" w:type="dxa"/>
            <w:tcBorders>
              <w:top w:val="nil"/>
              <w:left w:val="nil"/>
              <w:bottom w:val="single" w:sz="4" w:space="0" w:color="auto"/>
              <w:right w:val="single" w:sz="4" w:space="0" w:color="auto"/>
            </w:tcBorders>
            <w:shd w:val="clear" w:color="auto" w:fill="auto"/>
            <w:vAlign w:val="center"/>
          </w:tcPr>
          <w:p w14:paraId="6424A2C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6C851E8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nil"/>
              <w:left w:val="nil"/>
              <w:bottom w:val="single" w:sz="4" w:space="0" w:color="auto"/>
              <w:right w:val="single" w:sz="4" w:space="0" w:color="auto"/>
            </w:tcBorders>
            <w:shd w:val="clear" w:color="auto" w:fill="auto"/>
            <w:vAlign w:val="center"/>
          </w:tcPr>
          <w:p w14:paraId="49F02AE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906" w:type="dxa"/>
            <w:tcBorders>
              <w:top w:val="nil"/>
              <w:left w:val="nil"/>
              <w:bottom w:val="single" w:sz="4" w:space="0" w:color="auto"/>
              <w:right w:val="single" w:sz="4" w:space="0" w:color="auto"/>
            </w:tcBorders>
            <w:shd w:val="clear" w:color="auto" w:fill="auto"/>
            <w:vAlign w:val="center"/>
          </w:tcPr>
          <w:p w14:paraId="1DA9E8DC"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Áp dụng</w:t>
            </w:r>
          </w:p>
        </w:tc>
        <w:tc>
          <w:tcPr>
            <w:tcW w:w="1758" w:type="dxa"/>
            <w:tcBorders>
              <w:top w:val="nil"/>
              <w:left w:val="nil"/>
              <w:bottom w:val="single" w:sz="4" w:space="0" w:color="auto"/>
              <w:right w:val="single" w:sz="4" w:space="0" w:color="auto"/>
            </w:tcBorders>
            <w:shd w:val="clear" w:color="auto" w:fill="auto"/>
            <w:vAlign w:val="center"/>
          </w:tcPr>
          <w:p w14:paraId="1A5701B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1372" w:type="dxa"/>
            <w:tcBorders>
              <w:top w:val="nil"/>
              <w:left w:val="nil"/>
              <w:bottom w:val="single" w:sz="4" w:space="0" w:color="auto"/>
              <w:right w:val="single" w:sz="4" w:space="0" w:color="auto"/>
            </w:tcBorders>
            <w:shd w:val="clear" w:color="auto" w:fill="auto"/>
            <w:vAlign w:val="center"/>
          </w:tcPr>
          <w:p w14:paraId="16E9690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F95BF4" w:rsidRPr="00C902D4" w14:paraId="17E51309"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23098353" w14:textId="77777777" w:rsidR="00F95BF4" w:rsidRPr="00C902D4" w:rsidRDefault="00F95BF4" w:rsidP="00AF7805">
            <w:pPr>
              <w:pStyle w:val="ListParagraph"/>
              <w:numPr>
                <w:ilvl w:val="0"/>
                <w:numId w:val="6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3EFFBE73"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Mô tả</w:t>
            </w:r>
          </w:p>
        </w:tc>
        <w:tc>
          <w:tcPr>
            <w:tcW w:w="984" w:type="dxa"/>
            <w:tcBorders>
              <w:top w:val="nil"/>
              <w:left w:val="nil"/>
              <w:bottom w:val="single" w:sz="4" w:space="0" w:color="auto"/>
              <w:right w:val="single" w:sz="4" w:space="0" w:color="auto"/>
            </w:tcBorders>
            <w:shd w:val="clear" w:color="auto" w:fill="auto"/>
            <w:vAlign w:val="center"/>
          </w:tcPr>
          <w:p w14:paraId="743A1D9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nil"/>
              <w:left w:val="nil"/>
              <w:bottom w:val="single" w:sz="4" w:space="0" w:color="auto"/>
              <w:right w:val="single" w:sz="4" w:space="0" w:color="auto"/>
            </w:tcBorders>
            <w:shd w:val="clear" w:color="auto" w:fill="auto"/>
            <w:vAlign w:val="center"/>
          </w:tcPr>
          <w:p w14:paraId="748D0AB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924" w:type="dxa"/>
            <w:tcBorders>
              <w:top w:val="nil"/>
              <w:left w:val="nil"/>
              <w:bottom w:val="single" w:sz="4" w:space="0" w:color="auto"/>
              <w:right w:val="single" w:sz="4" w:space="0" w:color="auto"/>
            </w:tcBorders>
            <w:shd w:val="clear" w:color="auto" w:fill="auto"/>
            <w:vAlign w:val="center"/>
          </w:tcPr>
          <w:p w14:paraId="61E0A31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01DD5B09"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23FA2C28"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4F7CC3BD"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nil"/>
              <w:left w:val="nil"/>
              <w:bottom w:val="single" w:sz="4" w:space="0" w:color="auto"/>
              <w:right w:val="single" w:sz="4" w:space="0" w:color="auto"/>
            </w:tcBorders>
            <w:shd w:val="clear" w:color="auto" w:fill="auto"/>
            <w:vAlign w:val="center"/>
          </w:tcPr>
          <w:p w14:paraId="006E05E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4A1808E0"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2FCB8F7C" w14:textId="77777777" w:rsidTr="00EE6F7F">
        <w:trPr>
          <w:tblHeader/>
        </w:trPr>
        <w:tc>
          <w:tcPr>
            <w:tcW w:w="708" w:type="dxa"/>
            <w:vAlign w:val="center"/>
          </w:tcPr>
          <w:p w14:paraId="17195F18" w14:textId="77777777" w:rsidR="00F95BF4" w:rsidRPr="00C902D4" w:rsidRDefault="00F95BF4" w:rsidP="00AF7805">
            <w:pPr>
              <w:pStyle w:val="-Tiubng"/>
              <w:rPr>
                <w:rFonts w:cs="Arial"/>
              </w:rPr>
            </w:pPr>
            <w:r w:rsidRPr="00C902D4">
              <w:rPr>
                <w:rFonts w:cs="Arial"/>
              </w:rPr>
              <w:lastRenderedPageBreak/>
              <w:t>STT</w:t>
            </w:r>
          </w:p>
        </w:tc>
        <w:tc>
          <w:tcPr>
            <w:tcW w:w="2167" w:type="dxa"/>
            <w:vAlign w:val="center"/>
          </w:tcPr>
          <w:p w14:paraId="4361D21E"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1AC69DCB"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50A046DE"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21E94510" w14:textId="77777777" w:rsidTr="00EE6F7F">
        <w:trPr>
          <w:tblHeader/>
        </w:trPr>
        <w:tc>
          <w:tcPr>
            <w:tcW w:w="708" w:type="dxa"/>
            <w:vAlign w:val="center"/>
          </w:tcPr>
          <w:p w14:paraId="2F4C63E9" w14:textId="77777777" w:rsidR="00F95BF4" w:rsidRPr="00C902D4" w:rsidRDefault="00F95BF4" w:rsidP="00AF7805">
            <w:pPr>
              <w:pStyle w:val="-Thng"/>
              <w:ind w:firstLine="0"/>
              <w:jc w:val="center"/>
              <w:rPr>
                <w:rFonts w:cs="Arial"/>
                <w:lang w:val="en-US"/>
              </w:rPr>
            </w:pPr>
            <w:r w:rsidRPr="00C902D4">
              <w:rPr>
                <w:rFonts w:cs="Arial"/>
                <w:lang w:val="en-US"/>
              </w:rPr>
              <w:t>1</w:t>
            </w:r>
          </w:p>
        </w:tc>
        <w:tc>
          <w:tcPr>
            <w:tcW w:w="2167" w:type="dxa"/>
            <w:vAlign w:val="center"/>
          </w:tcPr>
          <w:p w14:paraId="20A1AFA6" w14:textId="77777777" w:rsidR="00F95BF4" w:rsidRPr="00C902D4" w:rsidRDefault="00F95BF4" w:rsidP="00AF7805">
            <w:pPr>
              <w:pStyle w:val="-Thng"/>
              <w:ind w:firstLine="0"/>
              <w:jc w:val="left"/>
              <w:rPr>
                <w:rFonts w:cs="Arial"/>
                <w:lang w:val="en-US"/>
              </w:rPr>
            </w:pPr>
            <w:r w:rsidRPr="00C902D4">
              <w:rPr>
                <w:rFonts w:cs="Arial"/>
                <w:lang w:val="en-US"/>
              </w:rPr>
              <w:t>Mã quyết định</w:t>
            </w:r>
          </w:p>
        </w:tc>
        <w:tc>
          <w:tcPr>
            <w:tcW w:w="3870" w:type="dxa"/>
            <w:vAlign w:val="center"/>
          </w:tcPr>
          <w:p w14:paraId="75DC2A26" w14:textId="77777777" w:rsidR="00F95BF4" w:rsidRPr="00C902D4" w:rsidRDefault="00F95BF4"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Mã </w:t>
            </w:r>
            <w:r w:rsidRPr="00C902D4">
              <w:rPr>
                <w:rFonts w:cs="Arial"/>
                <w:lang w:val="en-US"/>
              </w:rPr>
              <w:t>quyết định</w:t>
            </w:r>
          </w:p>
        </w:tc>
        <w:tc>
          <w:tcPr>
            <w:tcW w:w="3240" w:type="dxa"/>
            <w:vAlign w:val="center"/>
          </w:tcPr>
          <w:p w14:paraId="1A49F283"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5B1ED340" w14:textId="77777777" w:rsidTr="00EE6F7F">
        <w:trPr>
          <w:tblHeader/>
        </w:trPr>
        <w:tc>
          <w:tcPr>
            <w:tcW w:w="708" w:type="dxa"/>
            <w:vAlign w:val="center"/>
          </w:tcPr>
          <w:p w14:paraId="0D0B3681" w14:textId="77777777" w:rsidR="00F95BF4" w:rsidRPr="00C902D4" w:rsidRDefault="00F95BF4" w:rsidP="00AF7805">
            <w:pPr>
              <w:pStyle w:val="-Thng"/>
              <w:ind w:firstLine="0"/>
              <w:jc w:val="center"/>
              <w:rPr>
                <w:rFonts w:cs="Arial"/>
                <w:lang w:val="en-US"/>
              </w:rPr>
            </w:pPr>
            <w:r w:rsidRPr="00C902D4">
              <w:rPr>
                <w:rFonts w:cs="Arial"/>
                <w:lang w:val="en-US"/>
              </w:rPr>
              <w:t>2</w:t>
            </w:r>
          </w:p>
        </w:tc>
        <w:tc>
          <w:tcPr>
            <w:tcW w:w="2167" w:type="dxa"/>
            <w:vAlign w:val="center"/>
          </w:tcPr>
          <w:p w14:paraId="0236B57B" w14:textId="77777777" w:rsidR="00F95BF4" w:rsidRPr="00C902D4" w:rsidRDefault="00F95BF4" w:rsidP="00AF7805">
            <w:pPr>
              <w:pStyle w:val="-Thng"/>
              <w:ind w:firstLine="0"/>
              <w:jc w:val="left"/>
              <w:rPr>
                <w:rFonts w:cs="Arial"/>
                <w:lang w:val="en-US"/>
              </w:rPr>
            </w:pPr>
            <w:r w:rsidRPr="00C902D4">
              <w:rPr>
                <w:rFonts w:cs="Arial"/>
                <w:lang w:val="en-US"/>
              </w:rPr>
              <w:t>Tên quyết định</w:t>
            </w:r>
          </w:p>
        </w:tc>
        <w:tc>
          <w:tcPr>
            <w:tcW w:w="3870" w:type="dxa"/>
            <w:vAlign w:val="center"/>
          </w:tcPr>
          <w:p w14:paraId="07DCCF28" w14:textId="77777777" w:rsidR="00F95BF4" w:rsidRPr="00C902D4" w:rsidRDefault="00F95BF4"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Tên </w:t>
            </w:r>
            <w:r w:rsidRPr="00C902D4">
              <w:rPr>
                <w:rFonts w:cs="Arial"/>
                <w:lang w:val="en-US"/>
              </w:rPr>
              <w:t>quyết định</w:t>
            </w:r>
          </w:p>
        </w:tc>
        <w:tc>
          <w:tcPr>
            <w:tcW w:w="3240" w:type="dxa"/>
            <w:vAlign w:val="center"/>
          </w:tcPr>
          <w:p w14:paraId="3D03F019"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0C683F74" w14:textId="77777777" w:rsidTr="00EE6F7F">
        <w:trPr>
          <w:tblHeader/>
        </w:trPr>
        <w:tc>
          <w:tcPr>
            <w:tcW w:w="708" w:type="dxa"/>
            <w:vAlign w:val="center"/>
          </w:tcPr>
          <w:p w14:paraId="489B298C" w14:textId="77777777" w:rsidR="00F95BF4" w:rsidRPr="00C902D4" w:rsidRDefault="00F95BF4" w:rsidP="00AF7805">
            <w:pPr>
              <w:pStyle w:val="-Thng"/>
              <w:ind w:firstLine="0"/>
              <w:jc w:val="center"/>
              <w:rPr>
                <w:rFonts w:cs="Arial"/>
                <w:lang w:val="en-US"/>
              </w:rPr>
            </w:pPr>
            <w:r w:rsidRPr="00C902D4">
              <w:rPr>
                <w:rFonts w:cs="Arial"/>
                <w:lang w:val="en-US"/>
              </w:rPr>
              <w:t>3</w:t>
            </w:r>
          </w:p>
        </w:tc>
        <w:tc>
          <w:tcPr>
            <w:tcW w:w="2167" w:type="dxa"/>
            <w:vAlign w:val="center"/>
          </w:tcPr>
          <w:p w14:paraId="0395BDE6" w14:textId="77777777" w:rsidR="00F95BF4" w:rsidRPr="00C902D4" w:rsidRDefault="00F95BF4" w:rsidP="00AF7805">
            <w:pPr>
              <w:pStyle w:val="-Thng"/>
              <w:ind w:firstLine="0"/>
              <w:jc w:val="left"/>
              <w:rPr>
                <w:rFonts w:cs="Arial"/>
                <w:lang w:val="en-US"/>
              </w:rPr>
            </w:pPr>
            <w:r w:rsidRPr="00C902D4">
              <w:rPr>
                <w:rFonts w:cs="Arial"/>
              </w:rPr>
              <w:t>Trạng thái</w:t>
            </w:r>
          </w:p>
        </w:tc>
        <w:tc>
          <w:tcPr>
            <w:tcW w:w="3870" w:type="dxa"/>
            <w:vAlign w:val="center"/>
          </w:tcPr>
          <w:p w14:paraId="22A2D276" w14:textId="77777777" w:rsidR="00F95BF4" w:rsidRPr="00C902D4" w:rsidRDefault="00F95BF4"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3240" w:type="dxa"/>
            <w:vAlign w:val="center"/>
          </w:tcPr>
          <w:p w14:paraId="5B70AB4B"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bl>
    <w:p w14:paraId="16570B80"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Màn hình khi chọn vào nút [Tải mẫu in]:</w:t>
      </w:r>
    </w:p>
    <w:tbl>
      <w:tblPr>
        <w:tblW w:w="9980" w:type="dxa"/>
        <w:tblInd w:w="-30"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3AA8DB31"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460F67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36DCA36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497479C8"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1470DAAE"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488203B3"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3ED4D699"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06398CFE"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68E2A4D8"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59DAD1A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32BCC808"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7AEDA823" w14:textId="77777777" w:rsidR="00F95BF4" w:rsidRPr="00C902D4" w:rsidRDefault="00F95BF4"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1</w:t>
            </w:r>
          </w:p>
        </w:tc>
        <w:tc>
          <w:tcPr>
            <w:tcW w:w="1322" w:type="dxa"/>
            <w:tcBorders>
              <w:top w:val="single" w:sz="4" w:space="0" w:color="auto"/>
              <w:left w:val="nil"/>
              <w:bottom w:val="single" w:sz="4" w:space="0" w:color="auto"/>
              <w:right w:val="single" w:sz="4" w:space="0" w:color="auto"/>
            </w:tcBorders>
            <w:shd w:val="clear" w:color="auto" w:fill="auto"/>
            <w:vAlign w:val="center"/>
          </w:tcPr>
          <w:p w14:paraId="0A582F8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Tên mẫu in</w:t>
            </w:r>
          </w:p>
        </w:tc>
        <w:tc>
          <w:tcPr>
            <w:tcW w:w="984" w:type="dxa"/>
            <w:tcBorders>
              <w:top w:val="single" w:sz="4" w:space="0" w:color="auto"/>
              <w:left w:val="nil"/>
              <w:bottom w:val="single" w:sz="4" w:space="0" w:color="auto"/>
              <w:right w:val="single" w:sz="4" w:space="0" w:color="auto"/>
            </w:tcBorders>
            <w:shd w:val="clear" w:color="auto" w:fill="auto"/>
            <w:vAlign w:val="center"/>
          </w:tcPr>
          <w:p w14:paraId="74249F7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3C068C5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6243E0F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611A565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4A7050E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51DC9851"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16CC3292"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F95BF4" w:rsidRPr="00C902D4" w14:paraId="77C66C62"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F52AF34" w14:textId="77777777" w:rsidR="00F95BF4" w:rsidRPr="00C902D4" w:rsidRDefault="00F95BF4"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2</w:t>
            </w:r>
          </w:p>
        </w:tc>
        <w:tc>
          <w:tcPr>
            <w:tcW w:w="1322" w:type="dxa"/>
            <w:tcBorders>
              <w:top w:val="single" w:sz="4" w:space="0" w:color="auto"/>
              <w:left w:val="nil"/>
              <w:bottom w:val="single" w:sz="4" w:space="0" w:color="auto"/>
              <w:right w:val="single" w:sz="4" w:space="0" w:color="auto"/>
            </w:tcBorders>
            <w:shd w:val="clear" w:color="auto" w:fill="auto"/>
            <w:vAlign w:val="center"/>
          </w:tcPr>
          <w:p w14:paraId="72181EA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Chọn mẫu in</w:t>
            </w:r>
          </w:p>
        </w:tc>
        <w:tc>
          <w:tcPr>
            <w:tcW w:w="984" w:type="dxa"/>
            <w:tcBorders>
              <w:top w:val="single" w:sz="4" w:space="0" w:color="auto"/>
              <w:left w:val="nil"/>
              <w:bottom w:val="single" w:sz="4" w:space="0" w:color="auto"/>
              <w:right w:val="single" w:sz="4" w:space="0" w:color="auto"/>
            </w:tcBorders>
            <w:shd w:val="clear" w:color="auto" w:fill="auto"/>
            <w:vAlign w:val="center"/>
          </w:tcPr>
          <w:p w14:paraId="225BDDEF"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Chọn tệp</w:t>
            </w:r>
          </w:p>
        </w:tc>
        <w:tc>
          <w:tcPr>
            <w:tcW w:w="736" w:type="dxa"/>
            <w:tcBorders>
              <w:top w:val="single" w:sz="4" w:space="0" w:color="auto"/>
              <w:left w:val="nil"/>
              <w:bottom w:val="single" w:sz="4" w:space="0" w:color="auto"/>
              <w:right w:val="single" w:sz="4" w:space="0" w:color="auto"/>
            </w:tcBorders>
            <w:shd w:val="clear" w:color="auto" w:fill="auto"/>
            <w:vAlign w:val="center"/>
          </w:tcPr>
          <w:p w14:paraId="395DCC6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5E775632"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2332A0A5"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6849A3AB"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6C18CD21"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 Định dạng file: .doc, .docx, .excel, .pdf</w:t>
            </w:r>
          </w:p>
          <w:p w14:paraId="0E826E6A"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 Dung lượng: Tối đa 2 MB</w:t>
            </w:r>
          </w:p>
        </w:tc>
        <w:tc>
          <w:tcPr>
            <w:tcW w:w="1372" w:type="dxa"/>
            <w:tcBorders>
              <w:top w:val="single" w:sz="4" w:space="0" w:color="auto"/>
              <w:left w:val="nil"/>
              <w:bottom w:val="single" w:sz="4" w:space="0" w:color="auto"/>
              <w:right w:val="single" w:sz="4" w:space="0" w:color="auto"/>
            </w:tcBorders>
            <w:shd w:val="clear" w:color="auto" w:fill="auto"/>
            <w:vAlign w:val="center"/>
          </w:tcPr>
          <w:p w14:paraId="3CD2A31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Upload file</w:t>
            </w:r>
          </w:p>
        </w:tc>
      </w:tr>
    </w:tbl>
    <w:p w14:paraId="1238E810"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mẫu in đã tải:</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7FE550E9" w14:textId="77777777" w:rsidTr="00F95BF4">
        <w:trPr>
          <w:tblHeader/>
        </w:trPr>
        <w:tc>
          <w:tcPr>
            <w:tcW w:w="708" w:type="dxa"/>
            <w:vAlign w:val="center"/>
          </w:tcPr>
          <w:p w14:paraId="2C2B560D" w14:textId="77777777" w:rsidR="00F95BF4" w:rsidRPr="00C902D4" w:rsidRDefault="00F95BF4" w:rsidP="00AF7805">
            <w:pPr>
              <w:pStyle w:val="-Tiubng"/>
              <w:rPr>
                <w:rFonts w:cs="Arial"/>
              </w:rPr>
            </w:pPr>
            <w:r w:rsidRPr="00C902D4">
              <w:rPr>
                <w:rFonts w:cs="Arial"/>
              </w:rPr>
              <w:t>STT</w:t>
            </w:r>
          </w:p>
        </w:tc>
        <w:tc>
          <w:tcPr>
            <w:tcW w:w="2167" w:type="dxa"/>
            <w:vAlign w:val="center"/>
          </w:tcPr>
          <w:p w14:paraId="1590F8F5"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75AB865F"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504EF3A1"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355FDC75" w14:textId="77777777" w:rsidTr="00F95BF4">
        <w:trPr>
          <w:tblHeader/>
        </w:trPr>
        <w:tc>
          <w:tcPr>
            <w:tcW w:w="708" w:type="dxa"/>
            <w:vAlign w:val="center"/>
          </w:tcPr>
          <w:p w14:paraId="1B5DEA4A" w14:textId="77777777" w:rsidR="00F95BF4" w:rsidRPr="00C902D4" w:rsidRDefault="00F95BF4" w:rsidP="00AF7805">
            <w:pPr>
              <w:pStyle w:val="-Thng"/>
              <w:ind w:firstLine="0"/>
              <w:jc w:val="center"/>
              <w:rPr>
                <w:rFonts w:cs="Arial"/>
                <w:lang w:val="en-US"/>
              </w:rPr>
            </w:pPr>
            <w:r w:rsidRPr="00C902D4">
              <w:rPr>
                <w:rFonts w:cs="Arial"/>
                <w:lang w:val="en-US"/>
              </w:rPr>
              <w:t>1</w:t>
            </w:r>
          </w:p>
        </w:tc>
        <w:tc>
          <w:tcPr>
            <w:tcW w:w="2167" w:type="dxa"/>
            <w:vAlign w:val="center"/>
          </w:tcPr>
          <w:p w14:paraId="7CF1E53B" w14:textId="77777777" w:rsidR="00F95BF4" w:rsidRPr="00C902D4" w:rsidRDefault="00F95BF4" w:rsidP="00AF7805">
            <w:pPr>
              <w:pStyle w:val="-Thng"/>
              <w:ind w:firstLine="0"/>
              <w:jc w:val="left"/>
              <w:rPr>
                <w:rFonts w:cs="Arial"/>
                <w:lang w:val="en-US"/>
              </w:rPr>
            </w:pPr>
            <w:r w:rsidRPr="00C902D4">
              <w:rPr>
                <w:rFonts w:cs="Arial"/>
                <w:lang w:val="en-US"/>
              </w:rPr>
              <w:t>Tên mẫu in</w:t>
            </w:r>
          </w:p>
        </w:tc>
        <w:tc>
          <w:tcPr>
            <w:tcW w:w="3870" w:type="dxa"/>
            <w:vAlign w:val="center"/>
          </w:tcPr>
          <w:p w14:paraId="66F40C28" w14:textId="77777777" w:rsidR="00F95BF4" w:rsidRPr="00C902D4" w:rsidRDefault="00F95BF4" w:rsidP="00AF7805">
            <w:pPr>
              <w:pStyle w:val="-Thng"/>
              <w:ind w:firstLine="0"/>
              <w:jc w:val="left"/>
              <w:rPr>
                <w:rFonts w:cs="Arial"/>
                <w:lang w:val="en-US"/>
              </w:rPr>
            </w:pPr>
            <w:r w:rsidRPr="00C902D4">
              <w:rPr>
                <w:rFonts w:cs="Arial"/>
                <w:lang w:val="en-US"/>
              </w:rPr>
              <w:t>Hiển thị theo trường “Tên mẫu in”</w:t>
            </w:r>
          </w:p>
        </w:tc>
        <w:tc>
          <w:tcPr>
            <w:tcW w:w="3240" w:type="dxa"/>
            <w:vAlign w:val="center"/>
          </w:tcPr>
          <w:p w14:paraId="3B8340F5"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45296F9F" w14:textId="77777777" w:rsidTr="00F95BF4">
        <w:trPr>
          <w:tblHeader/>
        </w:trPr>
        <w:tc>
          <w:tcPr>
            <w:tcW w:w="708" w:type="dxa"/>
            <w:vAlign w:val="center"/>
          </w:tcPr>
          <w:p w14:paraId="39994C19" w14:textId="77777777" w:rsidR="00F95BF4" w:rsidRPr="00C902D4" w:rsidRDefault="00F95BF4" w:rsidP="00AF7805">
            <w:pPr>
              <w:pStyle w:val="-Thng"/>
              <w:ind w:firstLine="0"/>
              <w:jc w:val="center"/>
              <w:rPr>
                <w:rFonts w:cs="Arial"/>
                <w:lang w:val="en-US"/>
              </w:rPr>
            </w:pPr>
            <w:r w:rsidRPr="00C902D4">
              <w:rPr>
                <w:rFonts w:cs="Arial"/>
                <w:lang w:val="en-US"/>
              </w:rPr>
              <w:t>2</w:t>
            </w:r>
          </w:p>
        </w:tc>
        <w:tc>
          <w:tcPr>
            <w:tcW w:w="2167" w:type="dxa"/>
            <w:vAlign w:val="center"/>
          </w:tcPr>
          <w:p w14:paraId="49091B85" w14:textId="77777777" w:rsidR="00F95BF4" w:rsidRPr="00C902D4" w:rsidRDefault="00F95BF4" w:rsidP="00AF7805">
            <w:pPr>
              <w:pStyle w:val="-Thng"/>
              <w:ind w:firstLine="0"/>
              <w:jc w:val="left"/>
              <w:rPr>
                <w:rFonts w:cs="Arial"/>
                <w:lang w:val="en-US"/>
              </w:rPr>
            </w:pPr>
            <w:r w:rsidRPr="00C902D4">
              <w:rPr>
                <w:rFonts w:cs="Arial"/>
                <w:lang w:val="en-US"/>
              </w:rPr>
              <w:t>Ngày nhập</w:t>
            </w:r>
          </w:p>
        </w:tc>
        <w:tc>
          <w:tcPr>
            <w:tcW w:w="3870" w:type="dxa"/>
            <w:vAlign w:val="center"/>
          </w:tcPr>
          <w:p w14:paraId="7D719F3F" w14:textId="77777777" w:rsidR="00F95BF4" w:rsidRPr="00C902D4" w:rsidRDefault="00F95BF4" w:rsidP="00AF7805">
            <w:pPr>
              <w:pStyle w:val="-Thng"/>
              <w:ind w:firstLine="0"/>
              <w:jc w:val="left"/>
              <w:rPr>
                <w:rFonts w:cs="Arial"/>
                <w:lang w:val="en-US"/>
              </w:rPr>
            </w:pPr>
            <w:r w:rsidRPr="00C902D4">
              <w:rPr>
                <w:rFonts w:cs="Arial"/>
                <w:lang w:val="en-US"/>
              </w:rPr>
              <w:t>Lấy theo ngày nhập mẫu in lên hệ thống</w:t>
            </w:r>
          </w:p>
        </w:tc>
        <w:tc>
          <w:tcPr>
            <w:tcW w:w="3240" w:type="dxa"/>
            <w:vAlign w:val="center"/>
          </w:tcPr>
          <w:p w14:paraId="0AF71D3D"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bl>
    <w:p w14:paraId="61AC0505"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Danh sách liệt kê </w:t>
      </w:r>
      <w:r w:rsidRPr="00C902D4">
        <w:rPr>
          <w:rFonts w:cs="Arial"/>
          <w:szCs w:val="20"/>
          <w:lang w:val="vi-VN"/>
        </w:rPr>
        <w:t xml:space="preserve">các </w:t>
      </w:r>
      <w:r w:rsidRPr="00C902D4">
        <w:rPr>
          <w:rFonts w:cs="Arial"/>
          <w:szCs w:val="20"/>
        </w:rPr>
        <w:t>quyết định và mẫu quyết định đã nhập vào hệ thống.</w:t>
      </w:r>
    </w:p>
    <w:p w14:paraId="1F497DFD"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1731F56"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18860A93" w14:textId="77777777" w:rsidR="00F95BF4" w:rsidRPr="00C902D4" w:rsidRDefault="00F95BF4" w:rsidP="00AF7805">
      <w:pPr>
        <w:pStyle w:val="-Gch"/>
        <w:ind w:firstLine="0"/>
        <w:rPr>
          <w:rFonts w:cs="Arial"/>
          <w:b/>
          <w:szCs w:val="20"/>
        </w:rPr>
      </w:pPr>
      <w:r w:rsidRPr="00C902D4">
        <w:rPr>
          <w:rFonts w:cs="Arial"/>
          <w:b/>
          <w:szCs w:val="20"/>
        </w:rPr>
        <w:t>Mô tả nghiệp vụ:</w:t>
      </w:r>
    </w:p>
    <w:p w14:paraId="69506531"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Các loại quyết định Tập đoàn đang áp dụng:</w:t>
      </w:r>
    </w:p>
    <w:p w14:paraId="4C47070E"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tiếp nhận</w:t>
      </w:r>
    </w:p>
    <w:p w14:paraId="5BE68065"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bổ nhiệm</w:t>
      </w:r>
    </w:p>
    <w:p w14:paraId="34D89A81"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điều chỉnh lương</w:t>
      </w:r>
    </w:p>
    <w:p w14:paraId="74AC0B58"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gia hạn chính thức</w:t>
      </w:r>
    </w:p>
    <w:p w14:paraId="073C2FED"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điều chuyển</w:t>
      </w:r>
    </w:p>
    <w:p w14:paraId="2B073B71"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miễn nhiệm</w:t>
      </w:r>
    </w:p>
    <w:p w14:paraId="4F801533"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cấp bậc, vị trí</w:t>
      </w:r>
    </w:p>
    <w:p w14:paraId="7FBA1360" w14:textId="77777777" w:rsidR="00F95BF4" w:rsidRPr="00C902D4" w:rsidRDefault="00F95BF4" w:rsidP="00AF7805">
      <w:pPr>
        <w:pStyle w:val="-Gch"/>
        <w:numPr>
          <w:ilvl w:val="0"/>
          <w:numId w:val="63"/>
        </w:numPr>
        <w:rPr>
          <w:rFonts w:cs="Arial"/>
          <w:szCs w:val="20"/>
        </w:rPr>
      </w:pPr>
      <w:r w:rsidRPr="00C902D4">
        <w:rPr>
          <w:rFonts w:cs="Arial"/>
          <w:szCs w:val="20"/>
        </w:rPr>
        <w:lastRenderedPageBreak/>
        <w:t xml:space="preserve"> Quyết định nghỉ không lương</w:t>
      </w:r>
    </w:p>
    <w:p w14:paraId="20863F84" w14:textId="77777777" w:rsidR="00F95BF4" w:rsidRPr="00C902D4" w:rsidRDefault="00F95BF4" w:rsidP="00AF7805">
      <w:pPr>
        <w:pStyle w:val="-Gch"/>
        <w:numPr>
          <w:ilvl w:val="0"/>
          <w:numId w:val="63"/>
        </w:numPr>
        <w:rPr>
          <w:rFonts w:cs="Arial"/>
          <w:szCs w:val="20"/>
        </w:rPr>
      </w:pPr>
      <w:r w:rsidRPr="00C902D4">
        <w:rPr>
          <w:rFonts w:cs="Arial"/>
          <w:szCs w:val="20"/>
        </w:rPr>
        <w:t xml:space="preserve"> Quyết định cử đi công tác</w:t>
      </w:r>
    </w:p>
    <w:p w14:paraId="593F6552"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9985" w:type="dxa"/>
        <w:tblLook w:val="04A0" w:firstRow="1" w:lastRow="0" w:firstColumn="1" w:lastColumn="0" w:noHBand="0" w:noVBand="1"/>
      </w:tblPr>
      <w:tblGrid>
        <w:gridCol w:w="715"/>
        <w:gridCol w:w="2160"/>
        <w:gridCol w:w="7110"/>
      </w:tblGrid>
      <w:tr w:rsidR="00F95BF4" w:rsidRPr="00C902D4" w14:paraId="329EEE66" w14:textId="77777777" w:rsidTr="008465E6">
        <w:trPr>
          <w:trHeight w:val="377"/>
        </w:trPr>
        <w:tc>
          <w:tcPr>
            <w:tcW w:w="715" w:type="dxa"/>
            <w:vAlign w:val="center"/>
          </w:tcPr>
          <w:p w14:paraId="701EE7BB"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6CACF52E"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4246D67A"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F95BF4" w:rsidRPr="00C902D4" w14:paraId="3D39A748" w14:textId="77777777" w:rsidTr="008465E6">
        <w:tc>
          <w:tcPr>
            <w:tcW w:w="715" w:type="dxa"/>
            <w:vAlign w:val="center"/>
          </w:tcPr>
          <w:p w14:paraId="162C7DFF"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43EA694B"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7110" w:type="dxa"/>
            <w:vAlign w:val="center"/>
          </w:tcPr>
          <w:p w14:paraId="12D62AEE"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F95BF4" w:rsidRPr="00C902D4" w14:paraId="3BBC99FC" w14:textId="77777777" w:rsidTr="008465E6">
        <w:tc>
          <w:tcPr>
            <w:tcW w:w="715" w:type="dxa"/>
            <w:vAlign w:val="center"/>
          </w:tcPr>
          <w:p w14:paraId="67D33F2F"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2E2BD999"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63478F28" w14:textId="77777777" w:rsidR="00F95BF4" w:rsidRPr="00C902D4" w:rsidRDefault="00F95BF4"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B4BE3CC"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396EE306"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E0835D1"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4C058E8F"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0C3AD2B4" w14:textId="77777777" w:rsidR="00F95BF4" w:rsidRPr="00C902D4" w:rsidRDefault="00F95BF4"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7B1F332" w14:textId="77777777" w:rsidR="00F95BF4" w:rsidRPr="00C902D4" w:rsidRDefault="00F95BF4"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0CB9AA9"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6DF90289" w14:textId="77777777" w:rsidR="00F95BF4" w:rsidRPr="00C902D4" w:rsidRDefault="00F95BF4"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04E32401"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18E8F2F0"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F95BF4" w:rsidRPr="00C902D4" w14:paraId="12347993" w14:textId="77777777" w:rsidTr="008465E6">
        <w:tc>
          <w:tcPr>
            <w:tcW w:w="715" w:type="dxa"/>
            <w:vAlign w:val="center"/>
          </w:tcPr>
          <w:p w14:paraId="4D6C263F"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49042696"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Tải mẫu in</w:t>
            </w:r>
          </w:p>
        </w:tc>
        <w:tc>
          <w:tcPr>
            <w:tcW w:w="7110" w:type="dxa"/>
            <w:vAlign w:val="center"/>
          </w:tcPr>
          <w:p w14:paraId="3F493151"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Người dùng sử dụng chức năng này để đưa mẫu quyết định lên hệ thống. Để thực hiện in quyết định ở chức năng “Quản lý quyết định”.</w:t>
            </w:r>
          </w:p>
          <w:p w14:paraId="75F5CEAF"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Người dùng thao tác tại các nút chức năng sau:</w:t>
            </w:r>
          </w:p>
          <w:p w14:paraId="7206FCBE"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lang w:val="en-US"/>
              </w:rPr>
              <w:t>[Ghi]: Sử dụng chức năng này để lưu lại các thông tin đã nhập.</w:t>
            </w:r>
          </w:p>
          <w:p w14:paraId="111AF7E4"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[Xóa]: Sử dụng chức năng này khi muốn xóa mẫu in. Khi xóa chương trình sẽ hiển thị ra thông báo “</w:t>
            </w:r>
            <w:r w:rsidRPr="00C902D4">
              <w:rPr>
                <w:rFonts w:cs="Arial"/>
                <w:color w:val="000000"/>
                <w:sz w:val="20"/>
                <w:szCs w:val="20"/>
              </w:rPr>
              <w:t>Bạn muốn xóa bản ghi không?” và 2 nút [Có], [Không].</w:t>
            </w:r>
            <w:r w:rsidRPr="00C902D4">
              <w:rPr>
                <w:rFonts w:cs="Arial"/>
                <w:sz w:val="20"/>
                <w:szCs w:val="20"/>
              </w:rPr>
              <w:t xml:space="preserve"> </w:t>
            </w:r>
          </w:p>
          <w:p w14:paraId="52A4AAD6"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123AB8C0"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1CE4B87"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[Download]: Sử dụng chức năng này để chọn mẫu in đã được lên hệ thống và tải mẫu in về.</w:t>
            </w:r>
          </w:p>
        </w:tc>
      </w:tr>
      <w:tr w:rsidR="00F95BF4" w:rsidRPr="00C902D4" w14:paraId="34AC9A38" w14:textId="77777777" w:rsidTr="008465E6">
        <w:tc>
          <w:tcPr>
            <w:tcW w:w="715" w:type="dxa"/>
            <w:vAlign w:val="center"/>
          </w:tcPr>
          <w:p w14:paraId="0228B5E0"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6ED61210"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7110" w:type="dxa"/>
            <w:vAlign w:val="center"/>
          </w:tcPr>
          <w:p w14:paraId="257FD8CB"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F95BF4" w:rsidRPr="00C902D4" w14:paraId="76D559FD" w14:textId="77777777" w:rsidTr="008465E6">
        <w:tc>
          <w:tcPr>
            <w:tcW w:w="715" w:type="dxa"/>
            <w:vAlign w:val="center"/>
          </w:tcPr>
          <w:p w14:paraId="5CA53234"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4883E941"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7110" w:type="dxa"/>
            <w:vAlign w:val="center"/>
          </w:tcPr>
          <w:p w14:paraId="07983FD4"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F95BF4" w:rsidRPr="00C902D4" w14:paraId="17876DEE" w14:textId="77777777" w:rsidTr="008465E6">
        <w:tc>
          <w:tcPr>
            <w:tcW w:w="715" w:type="dxa"/>
            <w:vAlign w:val="center"/>
          </w:tcPr>
          <w:p w14:paraId="71EA4507"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43672324"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7110" w:type="dxa"/>
            <w:vAlign w:val="center"/>
          </w:tcPr>
          <w:p w14:paraId="66BBF0D2"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531292D6"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0A9800D3"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04645368"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17E06B77"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F95BF4" w:rsidRPr="00C902D4" w14:paraId="3FDFA02B" w14:textId="77777777" w:rsidTr="008465E6">
        <w:tc>
          <w:tcPr>
            <w:tcW w:w="715" w:type="dxa"/>
            <w:vAlign w:val="center"/>
          </w:tcPr>
          <w:p w14:paraId="4190F1B1" w14:textId="77777777" w:rsidR="00F95BF4" w:rsidRPr="00C902D4" w:rsidRDefault="00F95BF4" w:rsidP="00AF7805">
            <w:pPr>
              <w:pStyle w:val="ListParagraph"/>
              <w:numPr>
                <w:ilvl w:val="0"/>
                <w:numId w:val="64"/>
              </w:numPr>
              <w:tabs>
                <w:tab w:val="left" w:pos="630"/>
              </w:tabs>
              <w:spacing w:before="60" w:after="60" w:line="360" w:lineRule="auto"/>
              <w:ind w:left="504"/>
              <w:contextualSpacing/>
              <w:jc w:val="center"/>
              <w:rPr>
                <w:rFonts w:cs="Arial"/>
                <w:sz w:val="20"/>
                <w:szCs w:val="20"/>
              </w:rPr>
            </w:pPr>
          </w:p>
        </w:tc>
        <w:tc>
          <w:tcPr>
            <w:tcW w:w="2160" w:type="dxa"/>
            <w:vAlign w:val="center"/>
          </w:tcPr>
          <w:p w14:paraId="7094EFE9"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1CC4AAF8"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011074AE" w14:textId="77777777" w:rsidR="00F95BF4" w:rsidRPr="00C902D4" w:rsidRDefault="00F95BF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6F58EFA1" w14:textId="77777777" w:rsidR="00F95BF4" w:rsidRPr="00C902D4" w:rsidRDefault="00F95BF4"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10370125" wp14:editId="29339D0B">
            <wp:extent cx="5761990" cy="21697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2169795"/>
                    </a:xfrm>
                    <a:prstGeom prst="rect">
                      <a:avLst/>
                    </a:prstGeom>
                  </pic:spPr>
                </pic:pic>
              </a:graphicData>
            </a:graphic>
          </wp:inline>
        </w:drawing>
      </w:r>
    </w:p>
    <w:p w14:paraId="41EDEB13"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quyết định</w:t>
      </w:r>
    </w:p>
    <w:p w14:paraId="5F601962"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noProof/>
          <w:sz w:val="20"/>
          <w:lang w:eastAsia="ja-JP"/>
        </w:rPr>
        <w:drawing>
          <wp:inline distT="0" distB="0" distL="0" distR="0" wp14:anchorId="3C1C761B" wp14:editId="2AEBABBF">
            <wp:extent cx="5761990" cy="18472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1847215"/>
                    </a:xfrm>
                    <a:prstGeom prst="rect">
                      <a:avLst/>
                    </a:prstGeom>
                  </pic:spPr>
                </pic:pic>
              </a:graphicData>
            </a:graphic>
          </wp:inline>
        </w:drawing>
      </w:r>
    </w:p>
    <w:p w14:paraId="04BAAA82"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Tải mẫu in</w:t>
      </w:r>
    </w:p>
    <w:p w14:paraId="082BF1E8" w14:textId="77777777" w:rsidR="00F95BF4" w:rsidRPr="00C902D4" w:rsidRDefault="00F95BF4" w:rsidP="00AF7805">
      <w:pPr>
        <w:pStyle w:val="Heading5"/>
        <w:tabs>
          <w:tab w:val="clear" w:pos="1458"/>
          <w:tab w:val="num" w:pos="1080"/>
        </w:tabs>
        <w:spacing w:line="360" w:lineRule="auto"/>
        <w:ind w:hanging="1458"/>
        <w:rPr>
          <w:rFonts w:ascii="Arial" w:hAnsi="Arial" w:cs="Arial"/>
          <w:sz w:val="20"/>
          <w:szCs w:val="20"/>
        </w:rPr>
      </w:pPr>
      <w:bookmarkStart w:id="120" w:name="_Toc500541195"/>
      <w:r w:rsidRPr="00C902D4">
        <w:rPr>
          <w:rFonts w:ascii="Arial" w:hAnsi="Arial" w:cs="Arial"/>
          <w:sz w:val="20"/>
          <w:szCs w:val="20"/>
        </w:rPr>
        <w:lastRenderedPageBreak/>
        <w:t>Danh mục loại hợp đồng lao động</w:t>
      </w:r>
      <w:bookmarkEnd w:id="120"/>
    </w:p>
    <w:p w14:paraId="18EBF8FF"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2FBC0C74" w14:textId="77777777" w:rsidR="00F95BF4" w:rsidRPr="00C902D4" w:rsidRDefault="00F95BF4" w:rsidP="00AF7805">
      <w:pPr>
        <w:spacing w:line="360" w:lineRule="auto"/>
        <w:rPr>
          <w:rFonts w:ascii="Arial" w:hAnsi="Arial" w:cs="Arial"/>
          <w:sz w:val="20"/>
        </w:rPr>
      </w:pPr>
      <w:r w:rsidRPr="00C902D4">
        <w:rPr>
          <w:rFonts w:ascii="Arial" w:hAnsi="Arial" w:cs="Arial"/>
          <w:sz w:val="20"/>
        </w:rPr>
        <w:object w:dxaOrig="12090" w:dyaOrig="3780" w14:anchorId="44BF07D9">
          <v:shape id="_x0000_i2543" type="#_x0000_t75" style="width:453.5pt;height:2in" o:ole="">
            <v:imagedata r:id="rId83" o:title=""/>
          </v:shape>
          <o:OLEObject Type="Embed" ProgID="Visio.Drawing.15" ShapeID="_x0000_i2543" DrawAspect="Content" ObjectID="_1574283826" r:id="rId84"/>
        </w:object>
      </w:r>
    </w:p>
    <w:p w14:paraId="5C36925C"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499B38E" w14:textId="77777777" w:rsidR="00F95BF4" w:rsidRPr="00C902D4" w:rsidRDefault="00F95BF4"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78A2A27" w14:textId="77777777" w:rsidR="00F95BF4" w:rsidRPr="00C902D4" w:rsidRDefault="00F95BF4" w:rsidP="00AF7805">
      <w:pPr>
        <w:pStyle w:val="-Thng"/>
        <w:numPr>
          <w:ilvl w:val="0"/>
          <w:numId w:val="12"/>
        </w:numPr>
        <w:rPr>
          <w:rFonts w:cs="Arial"/>
        </w:rPr>
      </w:pPr>
      <w:r w:rsidRPr="00C902D4">
        <w:rPr>
          <w:rFonts w:cs="Arial"/>
        </w:rPr>
        <w:t xml:space="preserve">Chức năng này cho phép khai báo các loại hợp đồng của Công ty. </w:t>
      </w:r>
    </w:p>
    <w:p w14:paraId="5A7FCC4B" w14:textId="77777777" w:rsidR="00F95BF4" w:rsidRPr="00C902D4" w:rsidRDefault="00F95BF4" w:rsidP="00AF7805">
      <w:pPr>
        <w:pStyle w:val="-Thng"/>
        <w:numPr>
          <w:ilvl w:val="0"/>
          <w:numId w:val="12"/>
        </w:numPr>
        <w:rPr>
          <w:rFonts w:cs="Arial"/>
        </w:rPr>
      </w:pPr>
      <w:r w:rsidRPr="00C902D4">
        <w:rPr>
          <w:rFonts w:cs="Arial"/>
        </w:rPr>
        <w:t>Loại hợp đồng sẽ được sử dụng khi khai báo hợp đồng lao động cho nhân viên tại chức năng Quản lý hợp đồng.</w:t>
      </w:r>
    </w:p>
    <w:p w14:paraId="73CD46F0"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5276265" w14:textId="77777777" w:rsidR="00F95BF4" w:rsidRPr="00C902D4" w:rsidRDefault="00F95BF4"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loại hợp đồng lao động.</w:t>
      </w:r>
    </w:p>
    <w:p w14:paraId="72F6843F"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63C50A1" w14:textId="77777777" w:rsidR="00F95BF4" w:rsidRPr="00C902D4" w:rsidRDefault="00F95BF4" w:rsidP="00AF7805">
      <w:pPr>
        <w:pStyle w:val="atext"/>
        <w:numPr>
          <w:ilvl w:val="0"/>
          <w:numId w:val="6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Hồ sơ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loại hợp đồng lao động.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02EE387D" w14:textId="77777777" w:rsidR="00F95BF4" w:rsidRPr="00C902D4" w:rsidRDefault="00F95BF4" w:rsidP="00AF7805">
      <w:pPr>
        <w:pStyle w:val="atext"/>
        <w:numPr>
          <w:ilvl w:val="0"/>
          <w:numId w:val="6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07F9BA9A" w14:textId="77777777" w:rsidR="00F95BF4" w:rsidRPr="00C902D4" w:rsidRDefault="00F95BF4" w:rsidP="00AF7805">
      <w:pPr>
        <w:pStyle w:val="atext"/>
        <w:numPr>
          <w:ilvl w:val="1"/>
          <w:numId w:val="6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278595A" w14:textId="77777777" w:rsidR="00F95BF4" w:rsidRPr="00C902D4" w:rsidRDefault="00F95BF4" w:rsidP="00AF7805">
      <w:pPr>
        <w:pStyle w:val="atext"/>
        <w:numPr>
          <w:ilvl w:val="1"/>
          <w:numId w:val="6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Tải mẫu in, Chọn, Xóa, Xuất excel.</w:t>
      </w:r>
    </w:p>
    <w:p w14:paraId="2E088D08"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917311B"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Vùng nhập thông tin:</w:t>
      </w:r>
    </w:p>
    <w:tbl>
      <w:tblPr>
        <w:tblW w:w="9980" w:type="dxa"/>
        <w:tblInd w:w="-35"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3E934A10"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C395B1"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4F525DF6"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25EB8078"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56AC5282"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2BE63A0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3A4D724A"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482666DC"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0444E7EF"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62825F6A"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6F684594"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338D1883"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46F2251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hợp đồng</w:t>
            </w:r>
          </w:p>
        </w:tc>
        <w:tc>
          <w:tcPr>
            <w:tcW w:w="984" w:type="dxa"/>
            <w:tcBorders>
              <w:top w:val="single" w:sz="4" w:space="0" w:color="auto"/>
              <w:left w:val="nil"/>
              <w:bottom w:val="single" w:sz="4" w:space="0" w:color="auto"/>
              <w:right w:val="single" w:sz="4" w:space="0" w:color="auto"/>
            </w:tcBorders>
            <w:shd w:val="clear" w:color="auto" w:fill="auto"/>
            <w:vAlign w:val="center"/>
          </w:tcPr>
          <w:p w14:paraId="5286CD5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1880232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color w:val="000000"/>
                <w:sz w:val="20"/>
                <w:lang w:eastAsia="ja-JP"/>
              </w:rPr>
              <w:t>20</w:t>
            </w:r>
          </w:p>
        </w:tc>
        <w:tc>
          <w:tcPr>
            <w:tcW w:w="924" w:type="dxa"/>
            <w:tcBorders>
              <w:top w:val="single" w:sz="4" w:space="0" w:color="auto"/>
              <w:left w:val="nil"/>
              <w:bottom w:val="single" w:sz="4" w:space="0" w:color="auto"/>
              <w:right w:val="single" w:sz="4" w:space="0" w:color="auto"/>
            </w:tcBorders>
            <w:shd w:val="clear" w:color="auto" w:fill="auto"/>
            <w:vAlign w:val="center"/>
          </w:tcPr>
          <w:p w14:paraId="06D0560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0180DE0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47D26EB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6EEE107C"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 xml:space="preserve">Tự sinh theo quy tắc: HĐ + Số thứ </w:t>
            </w:r>
            <w:r w:rsidRPr="00C902D4">
              <w:rPr>
                <w:rFonts w:ascii="Arial" w:hAnsi="Arial" w:cs="Arial"/>
                <w:sz w:val="20"/>
              </w:rPr>
              <w:lastRenderedPageBreak/>
              <w:t>tự tăng dần 3 chữ số</w:t>
            </w:r>
          </w:p>
        </w:tc>
        <w:tc>
          <w:tcPr>
            <w:tcW w:w="1372" w:type="dxa"/>
            <w:tcBorders>
              <w:top w:val="single" w:sz="4" w:space="0" w:color="auto"/>
              <w:left w:val="nil"/>
              <w:bottom w:val="single" w:sz="4" w:space="0" w:color="auto"/>
              <w:right w:val="single" w:sz="4" w:space="0" w:color="auto"/>
            </w:tcBorders>
            <w:shd w:val="clear" w:color="auto" w:fill="auto"/>
            <w:vAlign w:val="center"/>
          </w:tcPr>
          <w:p w14:paraId="3DFB5E9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lastRenderedPageBreak/>
              <w:t>Textbox</w:t>
            </w:r>
          </w:p>
        </w:tc>
      </w:tr>
      <w:tr w:rsidR="00F95BF4" w:rsidRPr="00C902D4" w14:paraId="03992DFA"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E423B99"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1DF527B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Tên hợp đồng</w:t>
            </w:r>
          </w:p>
        </w:tc>
        <w:tc>
          <w:tcPr>
            <w:tcW w:w="984" w:type="dxa"/>
            <w:tcBorders>
              <w:top w:val="single" w:sz="4" w:space="0" w:color="auto"/>
              <w:left w:val="nil"/>
              <w:bottom w:val="single" w:sz="4" w:space="0" w:color="auto"/>
              <w:right w:val="single" w:sz="4" w:space="0" w:color="auto"/>
            </w:tcBorders>
            <w:shd w:val="clear" w:color="auto" w:fill="auto"/>
            <w:vAlign w:val="center"/>
          </w:tcPr>
          <w:p w14:paraId="61023841"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2D34F11A"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631243F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4EC64C8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28736D54"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6F35FA84"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04D8935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F95BF4" w:rsidRPr="00C902D4" w14:paraId="1A7EAEDF"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26857A3B"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69AEFBED" w14:textId="77777777" w:rsidR="00F95BF4" w:rsidRPr="00C902D4" w:rsidRDefault="00F95BF4" w:rsidP="00AF7805">
            <w:pPr>
              <w:spacing w:before="0" w:after="0" w:line="360" w:lineRule="auto"/>
              <w:rPr>
                <w:rFonts w:ascii="Arial" w:hAnsi="Arial" w:cs="Arial"/>
                <w:color w:val="000000"/>
                <w:sz w:val="20"/>
                <w:lang w:val="vi-VN"/>
              </w:rPr>
            </w:pPr>
            <w:r w:rsidRPr="00C902D4">
              <w:rPr>
                <w:rFonts w:ascii="Arial" w:hAnsi="Arial" w:cs="Arial"/>
                <w:sz w:val="20"/>
                <w:lang w:val="vi-VN"/>
              </w:rPr>
              <w:t>Thời hạn của hợp đồng</w:t>
            </w:r>
          </w:p>
        </w:tc>
        <w:tc>
          <w:tcPr>
            <w:tcW w:w="984" w:type="dxa"/>
            <w:tcBorders>
              <w:top w:val="single" w:sz="4" w:space="0" w:color="auto"/>
              <w:left w:val="nil"/>
              <w:bottom w:val="single" w:sz="4" w:space="0" w:color="auto"/>
              <w:right w:val="single" w:sz="4" w:space="0" w:color="auto"/>
            </w:tcBorders>
            <w:shd w:val="clear" w:color="auto" w:fill="auto"/>
            <w:vAlign w:val="center"/>
          </w:tcPr>
          <w:p w14:paraId="7903B2C6"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Số</w:t>
            </w:r>
          </w:p>
        </w:tc>
        <w:tc>
          <w:tcPr>
            <w:tcW w:w="736" w:type="dxa"/>
            <w:tcBorders>
              <w:top w:val="single" w:sz="4" w:space="0" w:color="auto"/>
              <w:left w:val="nil"/>
              <w:bottom w:val="single" w:sz="4" w:space="0" w:color="auto"/>
              <w:right w:val="single" w:sz="4" w:space="0" w:color="auto"/>
            </w:tcBorders>
            <w:shd w:val="clear" w:color="auto" w:fill="auto"/>
            <w:vAlign w:val="center"/>
          </w:tcPr>
          <w:p w14:paraId="1DEE438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924" w:type="dxa"/>
            <w:tcBorders>
              <w:top w:val="single" w:sz="4" w:space="0" w:color="auto"/>
              <w:left w:val="nil"/>
              <w:bottom w:val="single" w:sz="4" w:space="0" w:color="auto"/>
              <w:right w:val="single" w:sz="4" w:space="0" w:color="auto"/>
            </w:tcBorders>
            <w:shd w:val="clear" w:color="auto" w:fill="auto"/>
            <w:vAlign w:val="center"/>
          </w:tcPr>
          <w:p w14:paraId="58A2482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64B7928E"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717E31DE"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114BFB2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xml:space="preserve">- Thời gian hiệu lực của hợp đồng. </w:t>
            </w:r>
          </w:p>
          <w:p w14:paraId="2AEEB10E"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Căn cứ vào thời hạn của loại hợp động, hệ thống tự động lấy ra ngày kết thúc khi nhập ngày bắt đầu hợp đồng tại chức năng Quản lý hợp đồng.</w:t>
            </w:r>
          </w:p>
          <w:p w14:paraId="220B2E2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Đơn vị tính: Tháng</w:t>
            </w:r>
          </w:p>
        </w:tc>
        <w:tc>
          <w:tcPr>
            <w:tcW w:w="1372" w:type="dxa"/>
            <w:tcBorders>
              <w:top w:val="single" w:sz="4" w:space="0" w:color="auto"/>
              <w:left w:val="nil"/>
              <w:bottom w:val="single" w:sz="4" w:space="0" w:color="auto"/>
              <w:right w:val="single" w:sz="4" w:space="0" w:color="auto"/>
            </w:tcBorders>
            <w:shd w:val="clear" w:color="auto" w:fill="auto"/>
            <w:vAlign w:val="center"/>
          </w:tcPr>
          <w:p w14:paraId="21F6F76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F95BF4" w:rsidRPr="00C902D4" w14:paraId="34591B0C"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907632D"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7B7477B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Trạng thái</w:t>
            </w:r>
          </w:p>
        </w:tc>
        <w:tc>
          <w:tcPr>
            <w:tcW w:w="984" w:type="dxa"/>
            <w:tcBorders>
              <w:top w:val="single" w:sz="4" w:space="0" w:color="auto"/>
              <w:left w:val="nil"/>
              <w:bottom w:val="single" w:sz="4" w:space="0" w:color="auto"/>
              <w:right w:val="single" w:sz="4" w:space="0" w:color="auto"/>
            </w:tcBorders>
            <w:shd w:val="clear" w:color="auto" w:fill="auto"/>
            <w:vAlign w:val="center"/>
          </w:tcPr>
          <w:p w14:paraId="3E223E9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Danh sách</w:t>
            </w:r>
          </w:p>
        </w:tc>
        <w:tc>
          <w:tcPr>
            <w:tcW w:w="736" w:type="dxa"/>
            <w:tcBorders>
              <w:top w:val="single" w:sz="4" w:space="0" w:color="auto"/>
              <w:left w:val="nil"/>
              <w:bottom w:val="single" w:sz="4" w:space="0" w:color="auto"/>
              <w:right w:val="single" w:sz="4" w:space="0" w:color="auto"/>
            </w:tcBorders>
            <w:shd w:val="clear" w:color="auto" w:fill="auto"/>
            <w:vAlign w:val="center"/>
          </w:tcPr>
          <w:p w14:paraId="42C7F1D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0B9657F2"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21B89C48"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425046EE"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Áp dụng</w:t>
            </w:r>
          </w:p>
        </w:tc>
        <w:tc>
          <w:tcPr>
            <w:tcW w:w="1758" w:type="dxa"/>
            <w:tcBorders>
              <w:top w:val="single" w:sz="4" w:space="0" w:color="auto"/>
              <w:left w:val="nil"/>
              <w:bottom w:val="single" w:sz="4" w:space="0" w:color="auto"/>
              <w:right w:val="single" w:sz="4" w:space="0" w:color="auto"/>
            </w:tcBorders>
            <w:shd w:val="clear" w:color="auto" w:fill="auto"/>
            <w:vAlign w:val="center"/>
          </w:tcPr>
          <w:p w14:paraId="1CBDEAF6"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1372" w:type="dxa"/>
            <w:tcBorders>
              <w:top w:val="single" w:sz="4" w:space="0" w:color="auto"/>
              <w:left w:val="nil"/>
              <w:bottom w:val="single" w:sz="4" w:space="0" w:color="auto"/>
              <w:right w:val="single" w:sz="4" w:space="0" w:color="auto"/>
            </w:tcBorders>
            <w:shd w:val="clear" w:color="auto" w:fill="auto"/>
            <w:vAlign w:val="center"/>
          </w:tcPr>
          <w:p w14:paraId="3CEB9252"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F95BF4" w:rsidRPr="00C902D4" w14:paraId="02DA2DED"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96F6B3B"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2271A86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BHXH</w:t>
            </w:r>
          </w:p>
        </w:tc>
        <w:tc>
          <w:tcPr>
            <w:tcW w:w="984" w:type="dxa"/>
            <w:tcBorders>
              <w:top w:val="single" w:sz="4" w:space="0" w:color="auto"/>
              <w:left w:val="nil"/>
              <w:bottom w:val="single" w:sz="4" w:space="0" w:color="auto"/>
              <w:right w:val="single" w:sz="4" w:space="0" w:color="auto"/>
            </w:tcBorders>
            <w:shd w:val="clear" w:color="auto" w:fill="auto"/>
          </w:tcPr>
          <w:p w14:paraId="7D563575"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Tích chọn</w:t>
            </w:r>
          </w:p>
        </w:tc>
        <w:tc>
          <w:tcPr>
            <w:tcW w:w="736" w:type="dxa"/>
            <w:tcBorders>
              <w:top w:val="single" w:sz="4" w:space="0" w:color="auto"/>
              <w:left w:val="nil"/>
              <w:bottom w:val="single" w:sz="4" w:space="0" w:color="auto"/>
              <w:right w:val="single" w:sz="4" w:space="0" w:color="auto"/>
            </w:tcBorders>
            <w:shd w:val="clear" w:color="auto" w:fill="auto"/>
            <w:vAlign w:val="center"/>
          </w:tcPr>
          <w:p w14:paraId="6F4DB2A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12CA9E56"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0229069D"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7AEF5F71"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4C2D6AE9"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056B5CF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Checkbox</w:t>
            </w:r>
          </w:p>
        </w:tc>
      </w:tr>
      <w:tr w:rsidR="00F95BF4" w:rsidRPr="00C902D4" w14:paraId="7B24F497"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7208770"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05F878D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BHYT</w:t>
            </w:r>
          </w:p>
        </w:tc>
        <w:tc>
          <w:tcPr>
            <w:tcW w:w="984" w:type="dxa"/>
            <w:tcBorders>
              <w:top w:val="single" w:sz="4" w:space="0" w:color="auto"/>
              <w:left w:val="nil"/>
              <w:bottom w:val="single" w:sz="4" w:space="0" w:color="auto"/>
              <w:right w:val="single" w:sz="4" w:space="0" w:color="auto"/>
            </w:tcBorders>
            <w:shd w:val="clear" w:color="auto" w:fill="auto"/>
          </w:tcPr>
          <w:p w14:paraId="284137A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Tích chọn</w:t>
            </w:r>
          </w:p>
        </w:tc>
        <w:tc>
          <w:tcPr>
            <w:tcW w:w="736" w:type="dxa"/>
            <w:tcBorders>
              <w:top w:val="single" w:sz="4" w:space="0" w:color="auto"/>
              <w:left w:val="nil"/>
              <w:bottom w:val="single" w:sz="4" w:space="0" w:color="auto"/>
              <w:right w:val="single" w:sz="4" w:space="0" w:color="auto"/>
            </w:tcBorders>
            <w:shd w:val="clear" w:color="auto" w:fill="auto"/>
            <w:vAlign w:val="center"/>
          </w:tcPr>
          <w:p w14:paraId="68FFCA0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37F707E6"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1AF6DEB8"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0BCAFC5C"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053FFBCA"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02AB27D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Checkbox</w:t>
            </w:r>
          </w:p>
        </w:tc>
      </w:tr>
      <w:tr w:rsidR="00F95BF4" w:rsidRPr="00C902D4" w14:paraId="7F82F573"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3C8449C"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44FCF9E6"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BHTN</w:t>
            </w:r>
          </w:p>
        </w:tc>
        <w:tc>
          <w:tcPr>
            <w:tcW w:w="984" w:type="dxa"/>
            <w:tcBorders>
              <w:top w:val="single" w:sz="4" w:space="0" w:color="auto"/>
              <w:left w:val="nil"/>
              <w:bottom w:val="single" w:sz="4" w:space="0" w:color="auto"/>
              <w:right w:val="single" w:sz="4" w:space="0" w:color="auto"/>
            </w:tcBorders>
            <w:shd w:val="clear" w:color="auto" w:fill="auto"/>
          </w:tcPr>
          <w:p w14:paraId="380BD59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Tích chọn</w:t>
            </w:r>
          </w:p>
        </w:tc>
        <w:tc>
          <w:tcPr>
            <w:tcW w:w="736" w:type="dxa"/>
            <w:tcBorders>
              <w:top w:val="single" w:sz="4" w:space="0" w:color="auto"/>
              <w:left w:val="nil"/>
              <w:bottom w:val="single" w:sz="4" w:space="0" w:color="auto"/>
              <w:right w:val="single" w:sz="4" w:space="0" w:color="auto"/>
            </w:tcBorders>
            <w:shd w:val="clear" w:color="auto" w:fill="auto"/>
            <w:vAlign w:val="center"/>
          </w:tcPr>
          <w:p w14:paraId="390E681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78BCDAFA"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00299CBD"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576EB223"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4CB4BA63"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4C5F4FB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Checkbox</w:t>
            </w:r>
          </w:p>
        </w:tc>
      </w:tr>
      <w:tr w:rsidR="00F95BF4" w:rsidRPr="00C902D4" w14:paraId="6A260EB7"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E0F3D47" w14:textId="77777777" w:rsidR="00F95BF4" w:rsidRPr="00C902D4" w:rsidRDefault="00F95BF4" w:rsidP="00AF7805">
            <w:pPr>
              <w:pStyle w:val="ListParagraph"/>
              <w:numPr>
                <w:ilvl w:val="0"/>
                <w:numId w:val="66"/>
              </w:numPr>
              <w:spacing w:before="0" w:after="0" w:line="360" w:lineRule="auto"/>
              <w:ind w:left="504"/>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09AEBA6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Mô tả</w:t>
            </w:r>
          </w:p>
        </w:tc>
        <w:tc>
          <w:tcPr>
            <w:tcW w:w="984" w:type="dxa"/>
            <w:tcBorders>
              <w:top w:val="single" w:sz="4" w:space="0" w:color="auto"/>
              <w:left w:val="nil"/>
              <w:bottom w:val="single" w:sz="4" w:space="0" w:color="auto"/>
              <w:right w:val="single" w:sz="4" w:space="0" w:color="auto"/>
            </w:tcBorders>
            <w:shd w:val="clear" w:color="auto" w:fill="auto"/>
            <w:vAlign w:val="center"/>
          </w:tcPr>
          <w:p w14:paraId="0F324462"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16762F35"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1000</w:t>
            </w:r>
          </w:p>
        </w:tc>
        <w:tc>
          <w:tcPr>
            <w:tcW w:w="924" w:type="dxa"/>
            <w:tcBorders>
              <w:top w:val="single" w:sz="4" w:space="0" w:color="auto"/>
              <w:left w:val="nil"/>
              <w:bottom w:val="single" w:sz="4" w:space="0" w:color="auto"/>
              <w:right w:val="single" w:sz="4" w:space="0" w:color="auto"/>
            </w:tcBorders>
            <w:shd w:val="clear" w:color="auto" w:fill="auto"/>
            <w:vAlign w:val="center"/>
          </w:tcPr>
          <w:p w14:paraId="4EFDC24B"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7813A05E"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23FC3049"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1CD516FF"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35DFEA23"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bl>
    <w:p w14:paraId="510F5FB1"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7C1667B5" w14:textId="77777777" w:rsidTr="00F95BF4">
        <w:trPr>
          <w:tblHeader/>
        </w:trPr>
        <w:tc>
          <w:tcPr>
            <w:tcW w:w="708" w:type="dxa"/>
            <w:vAlign w:val="center"/>
          </w:tcPr>
          <w:p w14:paraId="55D6E1A4" w14:textId="77777777" w:rsidR="00F95BF4" w:rsidRPr="00C902D4" w:rsidRDefault="00F95BF4" w:rsidP="00AF7805">
            <w:pPr>
              <w:pStyle w:val="-Tiubng"/>
              <w:rPr>
                <w:rFonts w:cs="Arial"/>
              </w:rPr>
            </w:pPr>
            <w:r w:rsidRPr="00C902D4">
              <w:rPr>
                <w:rFonts w:cs="Arial"/>
              </w:rPr>
              <w:lastRenderedPageBreak/>
              <w:t>STT</w:t>
            </w:r>
          </w:p>
        </w:tc>
        <w:tc>
          <w:tcPr>
            <w:tcW w:w="2167" w:type="dxa"/>
            <w:vAlign w:val="center"/>
          </w:tcPr>
          <w:p w14:paraId="2F9B3056"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6F9A3253"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09898740"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0D53BC74" w14:textId="77777777" w:rsidTr="00F95BF4">
        <w:trPr>
          <w:tblHeader/>
        </w:trPr>
        <w:tc>
          <w:tcPr>
            <w:tcW w:w="708" w:type="dxa"/>
            <w:vAlign w:val="center"/>
          </w:tcPr>
          <w:p w14:paraId="02957335" w14:textId="77777777" w:rsidR="00F95BF4" w:rsidRPr="00C902D4" w:rsidRDefault="00F95BF4" w:rsidP="00AF7805">
            <w:pPr>
              <w:pStyle w:val="-Thng"/>
              <w:ind w:firstLine="0"/>
              <w:jc w:val="center"/>
              <w:rPr>
                <w:rFonts w:cs="Arial"/>
                <w:lang w:val="en-US"/>
              </w:rPr>
            </w:pPr>
            <w:r w:rsidRPr="00C902D4">
              <w:rPr>
                <w:rFonts w:cs="Arial"/>
                <w:lang w:val="en-US"/>
              </w:rPr>
              <w:t>1</w:t>
            </w:r>
          </w:p>
        </w:tc>
        <w:tc>
          <w:tcPr>
            <w:tcW w:w="2167" w:type="dxa"/>
            <w:vAlign w:val="center"/>
          </w:tcPr>
          <w:p w14:paraId="3A7173D3" w14:textId="77777777" w:rsidR="00F95BF4" w:rsidRPr="00C902D4" w:rsidRDefault="00F95BF4" w:rsidP="00AF7805">
            <w:pPr>
              <w:pStyle w:val="-Thng"/>
              <w:ind w:firstLine="0"/>
              <w:jc w:val="left"/>
              <w:rPr>
                <w:rFonts w:cs="Arial"/>
                <w:lang w:val="en-US"/>
              </w:rPr>
            </w:pPr>
            <w:r w:rsidRPr="00C902D4">
              <w:rPr>
                <w:rFonts w:cs="Arial"/>
                <w:lang w:val="en-US"/>
              </w:rPr>
              <w:t>Mã hợp đồng</w:t>
            </w:r>
          </w:p>
        </w:tc>
        <w:tc>
          <w:tcPr>
            <w:tcW w:w="3870" w:type="dxa"/>
            <w:vAlign w:val="center"/>
          </w:tcPr>
          <w:p w14:paraId="2D7528A4" w14:textId="77777777" w:rsidR="00F95BF4" w:rsidRPr="00C902D4" w:rsidRDefault="00F95BF4" w:rsidP="00AF7805">
            <w:pPr>
              <w:pStyle w:val="-Thng"/>
              <w:ind w:firstLine="0"/>
              <w:jc w:val="left"/>
              <w:rPr>
                <w:rFonts w:cs="Arial"/>
                <w:lang w:val="en-US"/>
              </w:rPr>
            </w:pPr>
            <w:r w:rsidRPr="00C902D4">
              <w:rPr>
                <w:rFonts w:cs="Arial"/>
                <w:lang w:val="en-US"/>
              </w:rPr>
              <w:t>Hiển thị theo trường Mã hợp đồng</w:t>
            </w:r>
          </w:p>
        </w:tc>
        <w:tc>
          <w:tcPr>
            <w:tcW w:w="3240" w:type="dxa"/>
            <w:vAlign w:val="center"/>
          </w:tcPr>
          <w:p w14:paraId="02A4F4E6"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571ECB00" w14:textId="77777777" w:rsidTr="00F95BF4">
        <w:trPr>
          <w:tblHeader/>
        </w:trPr>
        <w:tc>
          <w:tcPr>
            <w:tcW w:w="708" w:type="dxa"/>
            <w:vAlign w:val="center"/>
          </w:tcPr>
          <w:p w14:paraId="607157A7" w14:textId="77777777" w:rsidR="00F95BF4" w:rsidRPr="00C902D4" w:rsidRDefault="00F95BF4" w:rsidP="00AF7805">
            <w:pPr>
              <w:pStyle w:val="-Thng"/>
              <w:ind w:firstLine="0"/>
              <w:jc w:val="center"/>
              <w:rPr>
                <w:rFonts w:cs="Arial"/>
                <w:lang w:val="en-US"/>
              </w:rPr>
            </w:pPr>
            <w:r w:rsidRPr="00C902D4">
              <w:rPr>
                <w:rFonts w:cs="Arial"/>
                <w:lang w:val="en-US"/>
              </w:rPr>
              <w:t>2</w:t>
            </w:r>
          </w:p>
        </w:tc>
        <w:tc>
          <w:tcPr>
            <w:tcW w:w="2167" w:type="dxa"/>
            <w:vAlign w:val="center"/>
          </w:tcPr>
          <w:p w14:paraId="773C8443" w14:textId="77777777" w:rsidR="00F95BF4" w:rsidRPr="00C902D4" w:rsidRDefault="00F95BF4" w:rsidP="00AF7805">
            <w:pPr>
              <w:pStyle w:val="-Thng"/>
              <w:ind w:firstLine="0"/>
              <w:jc w:val="left"/>
              <w:rPr>
                <w:rFonts w:cs="Arial"/>
                <w:lang w:val="en-US"/>
              </w:rPr>
            </w:pPr>
            <w:r w:rsidRPr="00C902D4">
              <w:rPr>
                <w:rFonts w:cs="Arial"/>
                <w:lang w:val="en-US"/>
              </w:rPr>
              <w:t>Tên hợp đồng</w:t>
            </w:r>
          </w:p>
        </w:tc>
        <w:tc>
          <w:tcPr>
            <w:tcW w:w="3870" w:type="dxa"/>
            <w:vAlign w:val="center"/>
          </w:tcPr>
          <w:p w14:paraId="67AAF0C1" w14:textId="77777777" w:rsidR="00F95BF4" w:rsidRPr="00C902D4" w:rsidRDefault="00F95BF4" w:rsidP="00AF7805">
            <w:pPr>
              <w:pStyle w:val="-Thng"/>
              <w:ind w:firstLine="0"/>
              <w:jc w:val="left"/>
              <w:rPr>
                <w:rFonts w:cs="Arial"/>
                <w:lang w:val="en-US"/>
              </w:rPr>
            </w:pPr>
            <w:r w:rsidRPr="00C902D4">
              <w:rPr>
                <w:rFonts w:cs="Arial"/>
                <w:lang w:val="en-US"/>
              </w:rPr>
              <w:t>Hiển thị theo trường Tên hợp đồng</w:t>
            </w:r>
          </w:p>
        </w:tc>
        <w:tc>
          <w:tcPr>
            <w:tcW w:w="3240" w:type="dxa"/>
            <w:vAlign w:val="center"/>
          </w:tcPr>
          <w:p w14:paraId="23E3040A"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2FD749FC" w14:textId="77777777" w:rsidTr="00F95BF4">
        <w:trPr>
          <w:tblHeader/>
        </w:trPr>
        <w:tc>
          <w:tcPr>
            <w:tcW w:w="708" w:type="dxa"/>
            <w:vAlign w:val="center"/>
          </w:tcPr>
          <w:p w14:paraId="535E90E5" w14:textId="77777777" w:rsidR="00F95BF4" w:rsidRPr="00C902D4" w:rsidRDefault="00F95BF4" w:rsidP="00AF7805">
            <w:pPr>
              <w:pStyle w:val="-Thng"/>
              <w:ind w:firstLine="0"/>
              <w:jc w:val="center"/>
              <w:rPr>
                <w:rFonts w:cs="Arial"/>
                <w:lang w:val="en-US"/>
              </w:rPr>
            </w:pPr>
            <w:r w:rsidRPr="00C902D4">
              <w:rPr>
                <w:rFonts w:cs="Arial"/>
                <w:lang w:val="en-US"/>
              </w:rPr>
              <w:t>3</w:t>
            </w:r>
          </w:p>
        </w:tc>
        <w:tc>
          <w:tcPr>
            <w:tcW w:w="2167" w:type="dxa"/>
            <w:vAlign w:val="center"/>
          </w:tcPr>
          <w:p w14:paraId="6DE98F7C" w14:textId="77777777" w:rsidR="00F95BF4" w:rsidRPr="00C902D4" w:rsidRDefault="00F95BF4" w:rsidP="00AF7805">
            <w:pPr>
              <w:pStyle w:val="-Thng"/>
              <w:ind w:firstLine="0"/>
              <w:jc w:val="left"/>
              <w:rPr>
                <w:rFonts w:cs="Arial"/>
                <w:lang w:val="en-US"/>
              </w:rPr>
            </w:pPr>
            <w:r w:rsidRPr="00C902D4">
              <w:rPr>
                <w:rFonts w:cs="Arial"/>
                <w:lang w:val="en-US"/>
              </w:rPr>
              <w:t>Thời hạn</w:t>
            </w:r>
          </w:p>
        </w:tc>
        <w:tc>
          <w:tcPr>
            <w:tcW w:w="3870" w:type="dxa"/>
          </w:tcPr>
          <w:p w14:paraId="34327046" w14:textId="77777777" w:rsidR="00F95BF4" w:rsidRPr="00C902D4" w:rsidRDefault="00F95BF4" w:rsidP="00AF7805">
            <w:pPr>
              <w:pStyle w:val="-Thng"/>
              <w:ind w:firstLine="0"/>
              <w:jc w:val="left"/>
              <w:rPr>
                <w:rFonts w:cs="Arial"/>
                <w:lang w:val="en-US"/>
              </w:rPr>
            </w:pPr>
            <w:r w:rsidRPr="00C902D4">
              <w:rPr>
                <w:rFonts w:cs="Arial"/>
                <w:lang w:val="en-US"/>
              </w:rPr>
              <w:t>Hiển thị theo trường Thời hạn của hợp đồng</w:t>
            </w:r>
          </w:p>
        </w:tc>
        <w:tc>
          <w:tcPr>
            <w:tcW w:w="3240" w:type="dxa"/>
            <w:vAlign w:val="center"/>
          </w:tcPr>
          <w:p w14:paraId="0E09FA62" w14:textId="77777777" w:rsidR="00F95BF4" w:rsidRPr="00C902D4" w:rsidRDefault="00F95BF4" w:rsidP="00AF7805">
            <w:pPr>
              <w:pStyle w:val="-Thng"/>
              <w:ind w:firstLine="0"/>
              <w:jc w:val="left"/>
              <w:rPr>
                <w:rFonts w:cs="Arial"/>
                <w:color w:val="000000"/>
                <w:lang w:val="en-US"/>
              </w:rPr>
            </w:pPr>
            <w:r w:rsidRPr="00C902D4">
              <w:rPr>
                <w:rFonts w:cs="Arial"/>
                <w:color w:val="000000"/>
                <w:lang w:val="en-US"/>
              </w:rPr>
              <w:t>Grid</w:t>
            </w:r>
          </w:p>
        </w:tc>
      </w:tr>
      <w:tr w:rsidR="00F95BF4" w:rsidRPr="00C902D4" w14:paraId="41A0934A" w14:textId="77777777" w:rsidTr="00F95BF4">
        <w:trPr>
          <w:tblHeader/>
        </w:trPr>
        <w:tc>
          <w:tcPr>
            <w:tcW w:w="708" w:type="dxa"/>
            <w:vAlign w:val="center"/>
          </w:tcPr>
          <w:p w14:paraId="713E0DDA" w14:textId="77777777" w:rsidR="00F95BF4" w:rsidRPr="00C902D4" w:rsidRDefault="00F95BF4" w:rsidP="00AF7805">
            <w:pPr>
              <w:pStyle w:val="-Thng"/>
              <w:ind w:firstLine="0"/>
              <w:jc w:val="center"/>
              <w:rPr>
                <w:rFonts w:cs="Arial"/>
                <w:lang w:val="en-US"/>
              </w:rPr>
            </w:pPr>
            <w:r w:rsidRPr="00C902D4">
              <w:rPr>
                <w:rFonts w:cs="Arial"/>
                <w:lang w:val="en-US"/>
              </w:rPr>
              <w:t>4</w:t>
            </w:r>
          </w:p>
        </w:tc>
        <w:tc>
          <w:tcPr>
            <w:tcW w:w="2167" w:type="dxa"/>
            <w:vAlign w:val="center"/>
          </w:tcPr>
          <w:p w14:paraId="74A66512" w14:textId="77777777" w:rsidR="00F95BF4" w:rsidRPr="00C902D4" w:rsidRDefault="00F95BF4" w:rsidP="00AF7805">
            <w:pPr>
              <w:pStyle w:val="-Thng"/>
              <w:ind w:firstLine="0"/>
              <w:jc w:val="left"/>
              <w:rPr>
                <w:rFonts w:cs="Arial"/>
                <w:lang w:val="en-US"/>
              </w:rPr>
            </w:pPr>
            <w:r w:rsidRPr="00C902D4">
              <w:rPr>
                <w:rFonts w:cs="Arial"/>
                <w:lang w:val="en-US"/>
              </w:rPr>
              <w:t>BHXH</w:t>
            </w:r>
          </w:p>
        </w:tc>
        <w:tc>
          <w:tcPr>
            <w:tcW w:w="3870" w:type="dxa"/>
          </w:tcPr>
          <w:p w14:paraId="2E804D90" w14:textId="77777777" w:rsidR="00F95BF4" w:rsidRPr="00C902D4" w:rsidRDefault="00F95BF4" w:rsidP="00AF7805">
            <w:pPr>
              <w:pStyle w:val="-Thng"/>
              <w:ind w:firstLine="0"/>
              <w:jc w:val="left"/>
              <w:rPr>
                <w:rFonts w:cs="Arial"/>
                <w:lang w:val="en-US"/>
              </w:rPr>
            </w:pPr>
            <w:r w:rsidRPr="00C902D4">
              <w:rPr>
                <w:rFonts w:cs="Arial"/>
                <w:lang w:val="en-US"/>
              </w:rPr>
              <w:t>Hiển thị theo trường BHXH</w:t>
            </w:r>
          </w:p>
        </w:tc>
        <w:tc>
          <w:tcPr>
            <w:tcW w:w="3240" w:type="dxa"/>
            <w:vAlign w:val="center"/>
          </w:tcPr>
          <w:p w14:paraId="0B2C680E" w14:textId="77777777" w:rsidR="00F95BF4" w:rsidRPr="00C902D4" w:rsidRDefault="00F95BF4" w:rsidP="00AF7805">
            <w:pPr>
              <w:pStyle w:val="-Thng"/>
              <w:ind w:firstLine="0"/>
              <w:jc w:val="left"/>
              <w:rPr>
                <w:rFonts w:cs="Arial"/>
                <w:color w:val="000000"/>
                <w:lang w:val="en-US"/>
              </w:rPr>
            </w:pPr>
            <w:r w:rsidRPr="00C902D4">
              <w:rPr>
                <w:rFonts w:cs="Arial"/>
                <w:color w:val="000000"/>
                <w:lang w:val="en-US"/>
              </w:rPr>
              <w:t>Grid</w:t>
            </w:r>
          </w:p>
        </w:tc>
      </w:tr>
      <w:tr w:rsidR="00F95BF4" w:rsidRPr="00C902D4" w14:paraId="4734CCE8" w14:textId="77777777" w:rsidTr="00F95BF4">
        <w:trPr>
          <w:tblHeader/>
        </w:trPr>
        <w:tc>
          <w:tcPr>
            <w:tcW w:w="708" w:type="dxa"/>
            <w:vAlign w:val="center"/>
          </w:tcPr>
          <w:p w14:paraId="483F4C2F" w14:textId="77777777" w:rsidR="00F95BF4" w:rsidRPr="00C902D4" w:rsidRDefault="00F95BF4" w:rsidP="00AF7805">
            <w:pPr>
              <w:pStyle w:val="-Thng"/>
              <w:ind w:firstLine="0"/>
              <w:jc w:val="center"/>
              <w:rPr>
                <w:rFonts w:cs="Arial"/>
                <w:lang w:val="en-US"/>
              </w:rPr>
            </w:pPr>
            <w:r w:rsidRPr="00C902D4">
              <w:rPr>
                <w:rFonts w:cs="Arial"/>
                <w:lang w:val="en-US"/>
              </w:rPr>
              <w:t>5</w:t>
            </w:r>
          </w:p>
        </w:tc>
        <w:tc>
          <w:tcPr>
            <w:tcW w:w="2167" w:type="dxa"/>
            <w:vAlign w:val="center"/>
          </w:tcPr>
          <w:p w14:paraId="3F5A79CC" w14:textId="77777777" w:rsidR="00F95BF4" w:rsidRPr="00C902D4" w:rsidRDefault="00F95BF4" w:rsidP="00AF7805">
            <w:pPr>
              <w:pStyle w:val="-Thng"/>
              <w:ind w:firstLine="0"/>
              <w:jc w:val="left"/>
              <w:rPr>
                <w:rFonts w:cs="Arial"/>
                <w:lang w:val="en-US"/>
              </w:rPr>
            </w:pPr>
            <w:r w:rsidRPr="00C902D4">
              <w:rPr>
                <w:rFonts w:cs="Arial"/>
                <w:lang w:val="en-US"/>
              </w:rPr>
              <w:t>BHYT</w:t>
            </w:r>
          </w:p>
        </w:tc>
        <w:tc>
          <w:tcPr>
            <w:tcW w:w="3870" w:type="dxa"/>
          </w:tcPr>
          <w:p w14:paraId="0CFF4EF8" w14:textId="77777777" w:rsidR="00F95BF4" w:rsidRPr="00C902D4" w:rsidRDefault="00F95BF4" w:rsidP="00AF7805">
            <w:pPr>
              <w:pStyle w:val="-Thng"/>
              <w:ind w:firstLine="0"/>
              <w:jc w:val="left"/>
              <w:rPr>
                <w:rFonts w:cs="Arial"/>
                <w:lang w:val="en-US"/>
              </w:rPr>
            </w:pPr>
            <w:r w:rsidRPr="00C902D4">
              <w:rPr>
                <w:rFonts w:cs="Arial"/>
                <w:lang w:val="en-US"/>
              </w:rPr>
              <w:t>Hiển thị theo trường BHYT</w:t>
            </w:r>
          </w:p>
        </w:tc>
        <w:tc>
          <w:tcPr>
            <w:tcW w:w="3240" w:type="dxa"/>
            <w:vAlign w:val="center"/>
          </w:tcPr>
          <w:p w14:paraId="39853AFD" w14:textId="77777777" w:rsidR="00F95BF4" w:rsidRPr="00C902D4" w:rsidRDefault="00F95BF4" w:rsidP="00AF7805">
            <w:pPr>
              <w:pStyle w:val="-Thng"/>
              <w:ind w:firstLine="0"/>
              <w:jc w:val="left"/>
              <w:rPr>
                <w:rFonts w:cs="Arial"/>
                <w:color w:val="000000"/>
                <w:lang w:val="en-US"/>
              </w:rPr>
            </w:pPr>
            <w:r w:rsidRPr="00C902D4">
              <w:rPr>
                <w:rFonts w:cs="Arial"/>
                <w:color w:val="000000"/>
                <w:lang w:val="en-US"/>
              </w:rPr>
              <w:t>Grid</w:t>
            </w:r>
          </w:p>
        </w:tc>
      </w:tr>
      <w:tr w:rsidR="00F95BF4" w:rsidRPr="00C902D4" w14:paraId="3F9C00CC" w14:textId="77777777" w:rsidTr="00F95BF4">
        <w:trPr>
          <w:tblHeader/>
        </w:trPr>
        <w:tc>
          <w:tcPr>
            <w:tcW w:w="708" w:type="dxa"/>
            <w:vAlign w:val="center"/>
          </w:tcPr>
          <w:p w14:paraId="4FA5C7AF" w14:textId="77777777" w:rsidR="00F95BF4" w:rsidRPr="00C902D4" w:rsidRDefault="00F95BF4" w:rsidP="00AF7805">
            <w:pPr>
              <w:pStyle w:val="-Thng"/>
              <w:ind w:firstLine="0"/>
              <w:jc w:val="center"/>
              <w:rPr>
                <w:rFonts w:cs="Arial"/>
                <w:lang w:val="en-US"/>
              </w:rPr>
            </w:pPr>
            <w:r w:rsidRPr="00C902D4">
              <w:rPr>
                <w:rFonts w:cs="Arial"/>
                <w:lang w:val="en-US"/>
              </w:rPr>
              <w:t>6</w:t>
            </w:r>
          </w:p>
        </w:tc>
        <w:tc>
          <w:tcPr>
            <w:tcW w:w="2167" w:type="dxa"/>
            <w:vAlign w:val="center"/>
          </w:tcPr>
          <w:p w14:paraId="25EA5187" w14:textId="77777777" w:rsidR="00F95BF4" w:rsidRPr="00C902D4" w:rsidRDefault="00F95BF4" w:rsidP="00AF7805">
            <w:pPr>
              <w:pStyle w:val="-Thng"/>
              <w:ind w:firstLine="0"/>
              <w:jc w:val="left"/>
              <w:rPr>
                <w:rFonts w:cs="Arial"/>
                <w:lang w:val="en-US"/>
              </w:rPr>
            </w:pPr>
            <w:r w:rsidRPr="00C902D4">
              <w:rPr>
                <w:rFonts w:cs="Arial"/>
                <w:lang w:val="en-US"/>
              </w:rPr>
              <w:t>BHTN</w:t>
            </w:r>
          </w:p>
        </w:tc>
        <w:tc>
          <w:tcPr>
            <w:tcW w:w="3870" w:type="dxa"/>
          </w:tcPr>
          <w:p w14:paraId="2946706D" w14:textId="77777777" w:rsidR="00F95BF4" w:rsidRPr="00C902D4" w:rsidRDefault="00F95BF4" w:rsidP="00AF7805">
            <w:pPr>
              <w:pStyle w:val="-Thng"/>
              <w:ind w:firstLine="0"/>
              <w:jc w:val="left"/>
              <w:rPr>
                <w:rFonts w:cs="Arial"/>
                <w:lang w:val="en-US"/>
              </w:rPr>
            </w:pPr>
            <w:r w:rsidRPr="00C902D4">
              <w:rPr>
                <w:rFonts w:cs="Arial"/>
                <w:lang w:val="en-US"/>
              </w:rPr>
              <w:t>Hiển thị theo trường BHTN</w:t>
            </w:r>
          </w:p>
        </w:tc>
        <w:tc>
          <w:tcPr>
            <w:tcW w:w="3240" w:type="dxa"/>
            <w:vAlign w:val="center"/>
          </w:tcPr>
          <w:p w14:paraId="0E53CAE9" w14:textId="77777777" w:rsidR="00F95BF4" w:rsidRPr="00C902D4" w:rsidRDefault="00F95BF4" w:rsidP="00AF7805">
            <w:pPr>
              <w:pStyle w:val="-Thng"/>
              <w:ind w:firstLine="0"/>
              <w:jc w:val="left"/>
              <w:rPr>
                <w:rFonts w:cs="Arial"/>
                <w:color w:val="000000"/>
                <w:lang w:val="en-US"/>
              </w:rPr>
            </w:pPr>
            <w:r w:rsidRPr="00C902D4">
              <w:rPr>
                <w:rFonts w:cs="Arial"/>
                <w:color w:val="000000"/>
                <w:lang w:val="en-US"/>
              </w:rPr>
              <w:t>Grid</w:t>
            </w:r>
          </w:p>
        </w:tc>
      </w:tr>
      <w:tr w:rsidR="00F95BF4" w:rsidRPr="00C902D4" w14:paraId="50892FDC" w14:textId="77777777" w:rsidTr="00F95BF4">
        <w:trPr>
          <w:tblHeader/>
        </w:trPr>
        <w:tc>
          <w:tcPr>
            <w:tcW w:w="708" w:type="dxa"/>
            <w:vAlign w:val="center"/>
          </w:tcPr>
          <w:p w14:paraId="5ED755C5" w14:textId="77777777" w:rsidR="00F95BF4" w:rsidRPr="00C902D4" w:rsidRDefault="00F95BF4" w:rsidP="00AF7805">
            <w:pPr>
              <w:pStyle w:val="-Thng"/>
              <w:ind w:firstLine="0"/>
              <w:jc w:val="center"/>
              <w:rPr>
                <w:rFonts w:cs="Arial"/>
                <w:lang w:val="en-US"/>
              </w:rPr>
            </w:pPr>
            <w:r w:rsidRPr="00C902D4">
              <w:rPr>
                <w:rFonts w:cs="Arial"/>
                <w:lang w:val="en-US"/>
              </w:rPr>
              <w:t>7</w:t>
            </w:r>
          </w:p>
        </w:tc>
        <w:tc>
          <w:tcPr>
            <w:tcW w:w="2167" w:type="dxa"/>
            <w:vAlign w:val="center"/>
          </w:tcPr>
          <w:p w14:paraId="0602413C" w14:textId="77777777" w:rsidR="00F95BF4" w:rsidRPr="00C902D4" w:rsidRDefault="00F95BF4" w:rsidP="00AF7805">
            <w:pPr>
              <w:pStyle w:val="-Thng"/>
              <w:ind w:firstLine="0"/>
              <w:jc w:val="left"/>
              <w:rPr>
                <w:rFonts w:cs="Arial"/>
                <w:lang w:val="en-US"/>
              </w:rPr>
            </w:pPr>
            <w:r w:rsidRPr="00C902D4">
              <w:rPr>
                <w:rFonts w:cs="Arial"/>
                <w:lang w:val="en-US"/>
              </w:rPr>
              <w:t>BHTN</w:t>
            </w:r>
          </w:p>
        </w:tc>
        <w:tc>
          <w:tcPr>
            <w:tcW w:w="3870" w:type="dxa"/>
            <w:vAlign w:val="center"/>
          </w:tcPr>
          <w:p w14:paraId="1F8D4608" w14:textId="77777777" w:rsidR="00F95BF4" w:rsidRPr="00C902D4" w:rsidRDefault="00F95BF4" w:rsidP="00AF7805">
            <w:pPr>
              <w:pStyle w:val="-Thng"/>
              <w:ind w:firstLine="0"/>
              <w:jc w:val="left"/>
              <w:rPr>
                <w:rFonts w:cs="Arial"/>
                <w:lang w:val="en-US"/>
              </w:rPr>
            </w:pPr>
            <w:r w:rsidRPr="00C902D4">
              <w:rPr>
                <w:rFonts w:cs="Arial"/>
                <w:lang w:val="en-US"/>
              </w:rPr>
              <w:t>Hiển thị theo trường BHTN</w:t>
            </w:r>
          </w:p>
        </w:tc>
        <w:tc>
          <w:tcPr>
            <w:tcW w:w="3240" w:type="dxa"/>
            <w:vAlign w:val="center"/>
          </w:tcPr>
          <w:p w14:paraId="09C47355"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bl>
    <w:p w14:paraId="39FDFCAA"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Màn hình khi chọn vào nút [Tải mẫu in]:</w:t>
      </w:r>
    </w:p>
    <w:tbl>
      <w:tblPr>
        <w:tblW w:w="9980" w:type="dxa"/>
        <w:tblInd w:w="-30"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37AF20C7"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FD2D541"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364C141A"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1FABFC18"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23F2E59C"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385F50B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3BA7409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1A6498E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20498492"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3F6F9B8C"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20D14904"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548940BE" w14:textId="77777777" w:rsidR="00F95BF4" w:rsidRPr="00C902D4" w:rsidRDefault="00F95BF4"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1</w:t>
            </w:r>
          </w:p>
        </w:tc>
        <w:tc>
          <w:tcPr>
            <w:tcW w:w="1322" w:type="dxa"/>
            <w:tcBorders>
              <w:top w:val="single" w:sz="4" w:space="0" w:color="auto"/>
              <w:left w:val="nil"/>
              <w:bottom w:val="single" w:sz="4" w:space="0" w:color="auto"/>
              <w:right w:val="single" w:sz="4" w:space="0" w:color="auto"/>
            </w:tcBorders>
            <w:shd w:val="clear" w:color="auto" w:fill="auto"/>
            <w:vAlign w:val="center"/>
          </w:tcPr>
          <w:p w14:paraId="308599A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Tên mẫu in</w:t>
            </w:r>
          </w:p>
        </w:tc>
        <w:tc>
          <w:tcPr>
            <w:tcW w:w="984" w:type="dxa"/>
            <w:tcBorders>
              <w:top w:val="single" w:sz="4" w:space="0" w:color="auto"/>
              <w:left w:val="nil"/>
              <w:bottom w:val="single" w:sz="4" w:space="0" w:color="auto"/>
              <w:right w:val="single" w:sz="4" w:space="0" w:color="auto"/>
            </w:tcBorders>
            <w:shd w:val="clear" w:color="auto" w:fill="auto"/>
            <w:vAlign w:val="center"/>
          </w:tcPr>
          <w:p w14:paraId="10658E3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230CA972"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37CD445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58C4AEB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906" w:type="dxa"/>
            <w:tcBorders>
              <w:top w:val="single" w:sz="4" w:space="0" w:color="auto"/>
              <w:left w:val="nil"/>
              <w:bottom w:val="single" w:sz="4" w:space="0" w:color="auto"/>
              <w:right w:val="single" w:sz="4" w:space="0" w:color="auto"/>
            </w:tcBorders>
            <w:shd w:val="clear" w:color="auto" w:fill="auto"/>
            <w:vAlign w:val="center"/>
          </w:tcPr>
          <w:p w14:paraId="0C6F001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19633DE3"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0F49E48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F95BF4" w:rsidRPr="00C902D4" w14:paraId="5C60AF0D"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17EAF1DA" w14:textId="77777777" w:rsidR="00F95BF4" w:rsidRPr="00C902D4" w:rsidRDefault="00F95BF4"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2</w:t>
            </w:r>
          </w:p>
        </w:tc>
        <w:tc>
          <w:tcPr>
            <w:tcW w:w="1322" w:type="dxa"/>
            <w:tcBorders>
              <w:top w:val="single" w:sz="4" w:space="0" w:color="auto"/>
              <w:left w:val="nil"/>
              <w:bottom w:val="single" w:sz="4" w:space="0" w:color="auto"/>
              <w:right w:val="single" w:sz="4" w:space="0" w:color="auto"/>
            </w:tcBorders>
            <w:shd w:val="clear" w:color="auto" w:fill="auto"/>
            <w:vAlign w:val="center"/>
          </w:tcPr>
          <w:p w14:paraId="2B4CF20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Chọn mẫu in</w:t>
            </w:r>
          </w:p>
        </w:tc>
        <w:tc>
          <w:tcPr>
            <w:tcW w:w="984" w:type="dxa"/>
            <w:tcBorders>
              <w:top w:val="single" w:sz="4" w:space="0" w:color="auto"/>
              <w:left w:val="nil"/>
              <w:bottom w:val="single" w:sz="4" w:space="0" w:color="auto"/>
              <w:right w:val="single" w:sz="4" w:space="0" w:color="auto"/>
            </w:tcBorders>
            <w:shd w:val="clear" w:color="auto" w:fill="auto"/>
            <w:vAlign w:val="center"/>
          </w:tcPr>
          <w:p w14:paraId="41EE4C2A"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Chọn tệp</w:t>
            </w:r>
          </w:p>
        </w:tc>
        <w:tc>
          <w:tcPr>
            <w:tcW w:w="736" w:type="dxa"/>
            <w:tcBorders>
              <w:top w:val="single" w:sz="4" w:space="0" w:color="auto"/>
              <w:left w:val="nil"/>
              <w:bottom w:val="single" w:sz="4" w:space="0" w:color="auto"/>
              <w:right w:val="single" w:sz="4" w:space="0" w:color="auto"/>
            </w:tcBorders>
            <w:shd w:val="clear" w:color="auto" w:fill="auto"/>
            <w:vAlign w:val="center"/>
          </w:tcPr>
          <w:p w14:paraId="6DECBBA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2DE6D732"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Không</w:t>
            </w:r>
          </w:p>
        </w:tc>
        <w:tc>
          <w:tcPr>
            <w:tcW w:w="1270" w:type="dxa"/>
            <w:tcBorders>
              <w:top w:val="single" w:sz="4" w:space="0" w:color="auto"/>
              <w:left w:val="nil"/>
              <w:bottom w:val="single" w:sz="4" w:space="0" w:color="auto"/>
              <w:right w:val="single" w:sz="4" w:space="0" w:color="auto"/>
            </w:tcBorders>
            <w:shd w:val="clear" w:color="auto" w:fill="auto"/>
            <w:vAlign w:val="center"/>
          </w:tcPr>
          <w:p w14:paraId="0BDA6C90"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55838A28"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32580310"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 Định dạng file: .doc, .docx, .excel, .pdf</w:t>
            </w:r>
          </w:p>
          <w:p w14:paraId="757A512E"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 Dung lượng: Tối đa 2 MB</w:t>
            </w:r>
          </w:p>
        </w:tc>
        <w:tc>
          <w:tcPr>
            <w:tcW w:w="1372" w:type="dxa"/>
            <w:tcBorders>
              <w:top w:val="single" w:sz="4" w:space="0" w:color="auto"/>
              <w:left w:val="nil"/>
              <w:bottom w:val="single" w:sz="4" w:space="0" w:color="auto"/>
              <w:right w:val="single" w:sz="4" w:space="0" w:color="auto"/>
            </w:tcBorders>
            <w:shd w:val="clear" w:color="auto" w:fill="auto"/>
            <w:vAlign w:val="center"/>
          </w:tcPr>
          <w:p w14:paraId="70893FC7"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Upload file</w:t>
            </w:r>
          </w:p>
        </w:tc>
      </w:tr>
    </w:tbl>
    <w:p w14:paraId="04286602"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mẫu in đã tải:</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3324A746" w14:textId="77777777" w:rsidTr="00F95BF4">
        <w:trPr>
          <w:tblHeader/>
        </w:trPr>
        <w:tc>
          <w:tcPr>
            <w:tcW w:w="708" w:type="dxa"/>
            <w:vAlign w:val="center"/>
          </w:tcPr>
          <w:p w14:paraId="1CDE1DDD" w14:textId="77777777" w:rsidR="00F95BF4" w:rsidRPr="00C902D4" w:rsidRDefault="00F95BF4" w:rsidP="00AF7805">
            <w:pPr>
              <w:pStyle w:val="-Tiubng"/>
              <w:rPr>
                <w:rFonts w:cs="Arial"/>
              </w:rPr>
            </w:pPr>
            <w:r w:rsidRPr="00C902D4">
              <w:rPr>
                <w:rFonts w:cs="Arial"/>
              </w:rPr>
              <w:t>STT</w:t>
            </w:r>
          </w:p>
        </w:tc>
        <w:tc>
          <w:tcPr>
            <w:tcW w:w="2167" w:type="dxa"/>
            <w:vAlign w:val="center"/>
          </w:tcPr>
          <w:p w14:paraId="102C7789"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14F28ADA"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37C59CFF"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3CA8136E" w14:textId="77777777" w:rsidTr="00F95BF4">
        <w:trPr>
          <w:tblHeader/>
        </w:trPr>
        <w:tc>
          <w:tcPr>
            <w:tcW w:w="708" w:type="dxa"/>
            <w:vAlign w:val="center"/>
          </w:tcPr>
          <w:p w14:paraId="2031EA98" w14:textId="77777777" w:rsidR="00F95BF4" w:rsidRPr="00C902D4" w:rsidRDefault="00F95BF4" w:rsidP="00AF7805">
            <w:pPr>
              <w:pStyle w:val="-Thng"/>
              <w:ind w:firstLine="0"/>
              <w:jc w:val="center"/>
              <w:rPr>
                <w:rFonts w:cs="Arial"/>
                <w:lang w:val="en-US"/>
              </w:rPr>
            </w:pPr>
            <w:r w:rsidRPr="00C902D4">
              <w:rPr>
                <w:rFonts w:cs="Arial"/>
                <w:lang w:val="en-US"/>
              </w:rPr>
              <w:t>1</w:t>
            </w:r>
          </w:p>
        </w:tc>
        <w:tc>
          <w:tcPr>
            <w:tcW w:w="2167" w:type="dxa"/>
            <w:vAlign w:val="center"/>
          </w:tcPr>
          <w:p w14:paraId="36018B9B" w14:textId="77777777" w:rsidR="00F95BF4" w:rsidRPr="00C902D4" w:rsidRDefault="00F95BF4" w:rsidP="00AF7805">
            <w:pPr>
              <w:pStyle w:val="-Thng"/>
              <w:ind w:firstLine="0"/>
              <w:jc w:val="left"/>
              <w:rPr>
                <w:rFonts w:cs="Arial"/>
                <w:lang w:val="en-US"/>
              </w:rPr>
            </w:pPr>
            <w:r w:rsidRPr="00C902D4">
              <w:rPr>
                <w:rFonts w:cs="Arial"/>
                <w:lang w:val="en-US"/>
              </w:rPr>
              <w:t>Tên mẫu in</w:t>
            </w:r>
          </w:p>
        </w:tc>
        <w:tc>
          <w:tcPr>
            <w:tcW w:w="3870" w:type="dxa"/>
            <w:vAlign w:val="center"/>
          </w:tcPr>
          <w:p w14:paraId="74559099" w14:textId="77777777" w:rsidR="00F95BF4" w:rsidRPr="00C902D4" w:rsidRDefault="00F95BF4" w:rsidP="00AF7805">
            <w:pPr>
              <w:pStyle w:val="-Thng"/>
              <w:ind w:firstLine="0"/>
              <w:jc w:val="left"/>
              <w:rPr>
                <w:rFonts w:cs="Arial"/>
                <w:lang w:val="en-US"/>
              </w:rPr>
            </w:pPr>
            <w:r w:rsidRPr="00C902D4">
              <w:rPr>
                <w:rFonts w:cs="Arial"/>
                <w:lang w:val="en-US"/>
              </w:rPr>
              <w:t>Hiển thị theo trường Tên mẫu in</w:t>
            </w:r>
          </w:p>
        </w:tc>
        <w:tc>
          <w:tcPr>
            <w:tcW w:w="3240" w:type="dxa"/>
            <w:vAlign w:val="center"/>
          </w:tcPr>
          <w:p w14:paraId="11992EE0"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r w:rsidR="00F95BF4" w:rsidRPr="00C902D4" w14:paraId="7E490235" w14:textId="77777777" w:rsidTr="00F95BF4">
        <w:trPr>
          <w:tblHeader/>
        </w:trPr>
        <w:tc>
          <w:tcPr>
            <w:tcW w:w="708" w:type="dxa"/>
            <w:vAlign w:val="center"/>
          </w:tcPr>
          <w:p w14:paraId="16FE2473" w14:textId="77777777" w:rsidR="00F95BF4" w:rsidRPr="00C902D4" w:rsidRDefault="00F95BF4" w:rsidP="00AF7805">
            <w:pPr>
              <w:pStyle w:val="-Thng"/>
              <w:ind w:firstLine="0"/>
              <w:jc w:val="center"/>
              <w:rPr>
                <w:rFonts w:cs="Arial"/>
                <w:lang w:val="en-US"/>
              </w:rPr>
            </w:pPr>
            <w:r w:rsidRPr="00C902D4">
              <w:rPr>
                <w:rFonts w:cs="Arial"/>
                <w:lang w:val="en-US"/>
              </w:rPr>
              <w:t>2</w:t>
            </w:r>
          </w:p>
        </w:tc>
        <w:tc>
          <w:tcPr>
            <w:tcW w:w="2167" w:type="dxa"/>
            <w:vAlign w:val="center"/>
          </w:tcPr>
          <w:p w14:paraId="2EC9202D" w14:textId="77777777" w:rsidR="00F95BF4" w:rsidRPr="00C902D4" w:rsidRDefault="00F95BF4" w:rsidP="00AF7805">
            <w:pPr>
              <w:pStyle w:val="-Thng"/>
              <w:ind w:firstLine="0"/>
              <w:jc w:val="left"/>
              <w:rPr>
                <w:rFonts w:cs="Arial"/>
                <w:lang w:val="en-US"/>
              </w:rPr>
            </w:pPr>
            <w:r w:rsidRPr="00C902D4">
              <w:rPr>
                <w:rFonts w:cs="Arial"/>
                <w:lang w:val="en-US"/>
              </w:rPr>
              <w:t>Ngày nhập</w:t>
            </w:r>
          </w:p>
        </w:tc>
        <w:tc>
          <w:tcPr>
            <w:tcW w:w="3870" w:type="dxa"/>
            <w:vAlign w:val="center"/>
          </w:tcPr>
          <w:p w14:paraId="74E4345D" w14:textId="77777777" w:rsidR="00F95BF4" w:rsidRPr="00C902D4" w:rsidRDefault="00F95BF4" w:rsidP="00AF7805">
            <w:pPr>
              <w:pStyle w:val="-Thng"/>
              <w:ind w:firstLine="0"/>
              <w:jc w:val="left"/>
              <w:rPr>
                <w:rFonts w:cs="Arial"/>
                <w:lang w:val="en-US"/>
              </w:rPr>
            </w:pPr>
            <w:r w:rsidRPr="00C902D4">
              <w:rPr>
                <w:rFonts w:cs="Arial"/>
                <w:lang w:val="en-US"/>
              </w:rPr>
              <w:t>Lấy theo ngày nhập mẫu in lên hệ thống</w:t>
            </w:r>
          </w:p>
        </w:tc>
        <w:tc>
          <w:tcPr>
            <w:tcW w:w="3240" w:type="dxa"/>
            <w:vAlign w:val="center"/>
          </w:tcPr>
          <w:p w14:paraId="71B9C1B4" w14:textId="77777777" w:rsidR="00F95BF4" w:rsidRPr="00C902D4" w:rsidRDefault="00F95BF4" w:rsidP="00AF7805">
            <w:pPr>
              <w:pStyle w:val="-Thng"/>
              <w:ind w:firstLine="0"/>
              <w:jc w:val="left"/>
              <w:rPr>
                <w:rFonts w:cs="Arial"/>
                <w:lang w:val="en-US"/>
              </w:rPr>
            </w:pPr>
            <w:r w:rsidRPr="00C902D4">
              <w:rPr>
                <w:rFonts w:cs="Arial"/>
                <w:color w:val="000000"/>
                <w:lang w:val="en-US"/>
              </w:rPr>
              <w:t>Grid</w:t>
            </w:r>
          </w:p>
        </w:tc>
      </w:tr>
    </w:tbl>
    <w:p w14:paraId="51E6BA24"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Danh sách liệt kê </w:t>
      </w:r>
      <w:r w:rsidRPr="00C902D4">
        <w:rPr>
          <w:rFonts w:cs="Arial"/>
          <w:szCs w:val="20"/>
          <w:lang w:val="vi-VN"/>
        </w:rPr>
        <w:t xml:space="preserve">các </w:t>
      </w:r>
      <w:r w:rsidRPr="00C902D4">
        <w:rPr>
          <w:rFonts w:cs="Arial"/>
          <w:szCs w:val="20"/>
        </w:rPr>
        <w:t>hợp đồng và mẫu hợp đồng đã nhập vào hệ thống.</w:t>
      </w:r>
    </w:p>
    <w:p w14:paraId="1B7FDFE8"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13BD7F2E"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67C4CE84" w14:textId="77777777" w:rsidR="00F95BF4" w:rsidRPr="00C902D4" w:rsidRDefault="00F95BF4" w:rsidP="00AF7805">
      <w:pPr>
        <w:pStyle w:val="-Gch"/>
        <w:ind w:firstLine="0"/>
        <w:rPr>
          <w:rFonts w:cs="Arial"/>
          <w:b/>
          <w:szCs w:val="20"/>
        </w:rPr>
      </w:pPr>
      <w:r w:rsidRPr="00C902D4">
        <w:rPr>
          <w:rFonts w:cs="Arial"/>
          <w:b/>
          <w:szCs w:val="20"/>
        </w:rPr>
        <w:t>Mô tả nghiệp vụ:</w:t>
      </w:r>
    </w:p>
    <w:p w14:paraId="043390BF" w14:textId="77777777" w:rsidR="00F95BF4" w:rsidRPr="00C902D4" w:rsidRDefault="00F95BF4" w:rsidP="00AF7805">
      <w:pPr>
        <w:pStyle w:val="-Gch"/>
        <w:numPr>
          <w:ilvl w:val="0"/>
          <w:numId w:val="14"/>
        </w:numPr>
        <w:tabs>
          <w:tab w:val="clear" w:pos="1080"/>
          <w:tab w:val="left" w:pos="900"/>
        </w:tabs>
        <w:ind w:left="540" w:hanging="180"/>
        <w:rPr>
          <w:rFonts w:cs="Arial"/>
          <w:szCs w:val="20"/>
        </w:rPr>
      </w:pPr>
      <w:r w:rsidRPr="00C902D4">
        <w:rPr>
          <w:rFonts w:cs="Arial"/>
          <w:szCs w:val="20"/>
        </w:rPr>
        <w:t>Các loại hợp đồng Tập đoàn đang áp dụng: Hợp đồng xác định thời hạn (12 tháng, 24 tháng, 36 tháng, khác), Hợp đồng không xác định thời hạn, Hợp đồng thời vụ dưới 12 tháng, Hợp đồng cộng tác viên, Hợp đồng khoán việc, Hợp đồng học việc.</w:t>
      </w:r>
    </w:p>
    <w:p w14:paraId="4944AD5A"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Style w:val="TableGrid"/>
        <w:tblW w:w="9985" w:type="dxa"/>
        <w:tblLook w:val="04A0" w:firstRow="1" w:lastRow="0" w:firstColumn="1" w:lastColumn="0" w:noHBand="0" w:noVBand="1"/>
      </w:tblPr>
      <w:tblGrid>
        <w:gridCol w:w="715"/>
        <w:gridCol w:w="2160"/>
        <w:gridCol w:w="7110"/>
      </w:tblGrid>
      <w:tr w:rsidR="00F95BF4" w:rsidRPr="00C902D4" w14:paraId="30F9F7C9" w14:textId="77777777" w:rsidTr="00F95BF4">
        <w:trPr>
          <w:trHeight w:val="377"/>
        </w:trPr>
        <w:tc>
          <w:tcPr>
            <w:tcW w:w="715" w:type="dxa"/>
            <w:vAlign w:val="center"/>
          </w:tcPr>
          <w:p w14:paraId="6ABB37D9"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2B5A7E16"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49A3EE4E"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F95BF4" w:rsidRPr="00C902D4" w14:paraId="2042609D" w14:textId="77777777" w:rsidTr="00F95BF4">
        <w:tc>
          <w:tcPr>
            <w:tcW w:w="715" w:type="dxa"/>
            <w:vAlign w:val="center"/>
          </w:tcPr>
          <w:p w14:paraId="00A39E82"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20049574"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7110" w:type="dxa"/>
            <w:vAlign w:val="center"/>
          </w:tcPr>
          <w:p w14:paraId="6AE64DC5"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F95BF4" w:rsidRPr="00C902D4" w14:paraId="7E072173" w14:textId="77777777" w:rsidTr="00F95BF4">
        <w:tc>
          <w:tcPr>
            <w:tcW w:w="715" w:type="dxa"/>
            <w:vAlign w:val="center"/>
          </w:tcPr>
          <w:p w14:paraId="2D812168"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4DEB595D"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58D022AB" w14:textId="77777777" w:rsidR="00F95BF4" w:rsidRPr="00C902D4" w:rsidRDefault="00F95BF4"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3CEEAD0"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74130E97"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1A23BFAD"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687D1D65"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22DDABD2" w14:textId="77777777" w:rsidR="00F95BF4" w:rsidRPr="00C902D4" w:rsidRDefault="00F95BF4"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D1561FE" w14:textId="77777777" w:rsidR="00F95BF4" w:rsidRPr="00C902D4" w:rsidRDefault="00F95BF4"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285D2AC9"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193F2EDF" w14:textId="77777777" w:rsidR="00F95BF4" w:rsidRPr="00C902D4" w:rsidRDefault="00F95BF4"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27F5F04A"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110011B"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F95BF4" w:rsidRPr="00C902D4" w14:paraId="5367E624" w14:textId="77777777" w:rsidTr="00F95BF4">
        <w:tc>
          <w:tcPr>
            <w:tcW w:w="715" w:type="dxa"/>
            <w:vAlign w:val="center"/>
          </w:tcPr>
          <w:p w14:paraId="729B4544"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49BD31B8"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Tải mẫu in</w:t>
            </w:r>
          </w:p>
        </w:tc>
        <w:tc>
          <w:tcPr>
            <w:tcW w:w="7110" w:type="dxa"/>
            <w:vAlign w:val="center"/>
          </w:tcPr>
          <w:p w14:paraId="7A294EF6"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Người dùng sử dụng chức năng này để đưa mẫu hợp đồng lên hệ thống. Để thực hiện in hợp đồng ở chức năng “Quản lý hợp đồng”.</w:t>
            </w:r>
          </w:p>
          <w:p w14:paraId="1DC71B85"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Người dùng thao tác tại các nút chức năng sau:</w:t>
            </w:r>
          </w:p>
          <w:p w14:paraId="7A77835F"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lang w:val="en-US"/>
              </w:rPr>
              <w:t>[Ghi]: Sử dụng chức năng này để lưu lại các thông tin đã nhập.</w:t>
            </w:r>
          </w:p>
          <w:p w14:paraId="55F7CD58"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[Xóa]: Sử dụng chức năng này khi muốn xóa mẫu in. Khi xóa chương trình sẽ hiển thị ra thông báo “</w:t>
            </w:r>
            <w:r w:rsidRPr="00C902D4">
              <w:rPr>
                <w:rFonts w:cs="Arial"/>
                <w:color w:val="000000"/>
                <w:sz w:val="20"/>
                <w:szCs w:val="20"/>
              </w:rPr>
              <w:t>Bạn muốn xóa bản ghi không?” và 2 nút [Có], [Không].</w:t>
            </w:r>
            <w:r w:rsidRPr="00C902D4">
              <w:rPr>
                <w:rFonts w:cs="Arial"/>
                <w:sz w:val="20"/>
                <w:szCs w:val="20"/>
              </w:rPr>
              <w:t xml:space="preserve"> </w:t>
            </w:r>
          </w:p>
          <w:p w14:paraId="1E8D904C"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37E57998"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97688B8"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[Download]: Sử dụng chức năng này để chọn mẫu in đã được lên hệ thống và tải mẫu in về.</w:t>
            </w:r>
          </w:p>
        </w:tc>
      </w:tr>
      <w:tr w:rsidR="00F95BF4" w:rsidRPr="00C902D4" w14:paraId="5C6F5F9E" w14:textId="77777777" w:rsidTr="00F95BF4">
        <w:tc>
          <w:tcPr>
            <w:tcW w:w="715" w:type="dxa"/>
            <w:vAlign w:val="center"/>
          </w:tcPr>
          <w:p w14:paraId="53F4D11D"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72071DCC"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7110" w:type="dxa"/>
            <w:vAlign w:val="center"/>
          </w:tcPr>
          <w:p w14:paraId="160F1A44"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F95BF4" w:rsidRPr="00C902D4" w14:paraId="52D02CBF" w14:textId="77777777" w:rsidTr="00F95BF4">
        <w:tc>
          <w:tcPr>
            <w:tcW w:w="715" w:type="dxa"/>
            <w:vAlign w:val="center"/>
          </w:tcPr>
          <w:p w14:paraId="37B42417"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14D94B38"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7110" w:type="dxa"/>
            <w:vAlign w:val="center"/>
          </w:tcPr>
          <w:p w14:paraId="6F27540B"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F95BF4" w:rsidRPr="00C902D4" w14:paraId="06B1888D" w14:textId="77777777" w:rsidTr="00F95BF4">
        <w:tc>
          <w:tcPr>
            <w:tcW w:w="715" w:type="dxa"/>
            <w:vAlign w:val="center"/>
          </w:tcPr>
          <w:p w14:paraId="175173E1"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2AD74612"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7110" w:type="dxa"/>
            <w:vAlign w:val="center"/>
          </w:tcPr>
          <w:p w14:paraId="1FA7F762"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09CA3216"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2CF03469"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16175F63"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19B31822"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hợp đồng.</w:t>
            </w:r>
          </w:p>
        </w:tc>
      </w:tr>
      <w:tr w:rsidR="00F95BF4" w:rsidRPr="00C902D4" w14:paraId="69603B05" w14:textId="77777777" w:rsidTr="00F95BF4">
        <w:tc>
          <w:tcPr>
            <w:tcW w:w="715" w:type="dxa"/>
            <w:vAlign w:val="center"/>
          </w:tcPr>
          <w:p w14:paraId="63D0458A" w14:textId="77777777" w:rsidR="00F95BF4" w:rsidRPr="00C902D4" w:rsidRDefault="00F95BF4" w:rsidP="00AF7805">
            <w:pPr>
              <w:pStyle w:val="ListParagraph"/>
              <w:numPr>
                <w:ilvl w:val="0"/>
                <w:numId w:val="67"/>
              </w:numPr>
              <w:tabs>
                <w:tab w:val="left" w:pos="630"/>
              </w:tabs>
              <w:spacing w:before="60" w:after="60" w:line="360" w:lineRule="auto"/>
              <w:ind w:left="504"/>
              <w:contextualSpacing/>
              <w:jc w:val="center"/>
              <w:rPr>
                <w:rFonts w:cs="Arial"/>
                <w:sz w:val="20"/>
                <w:szCs w:val="20"/>
              </w:rPr>
            </w:pPr>
          </w:p>
        </w:tc>
        <w:tc>
          <w:tcPr>
            <w:tcW w:w="2160" w:type="dxa"/>
            <w:vAlign w:val="center"/>
          </w:tcPr>
          <w:p w14:paraId="4808A170"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0E262B85"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2BC52761" w14:textId="77777777" w:rsidR="00F95BF4" w:rsidRPr="00C902D4" w:rsidRDefault="00F95BF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458471AE" w14:textId="77777777" w:rsidR="00F95BF4" w:rsidRPr="00C902D4" w:rsidRDefault="00F95BF4"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2E28923C" wp14:editId="657EC516">
            <wp:extent cx="5761990" cy="23044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2304415"/>
                    </a:xfrm>
                    <a:prstGeom prst="rect">
                      <a:avLst/>
                    </a:prstGeom>
                  </pic:spPr>
                </pic:pic>
              </a:graphicData>
            </a:graphic>
          </wp:inline>
        </w:drawing>
      </w:r>
    </w:p>
    <w:p w14:paraId="0509F7F5"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loại hợp đồng lao động</w:t>
      </w:r>
    </w:p>
    <w:p w14:paraId="6A7A1A03"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noProof/>
          <w:sz w:val="20"/>
          <w:lang w:eastAsia="ja-JP"/>
        </w:rPr>
        <w:drawing>
          <wp:inline distT="0" distB="0" distL="0" distR="0" wp14:anchorId="4B5BCD29" wp14:editId="1BDA7484">
            <wp:extent cx="5761990" cy="1847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1847215"/>
                    </a:xfrm>
                    <a:prstGeom prst="rect">
                      <a:avLst/>
                    </a:prstGeom>
                  </pic:spPr>
                </pic:pic>
              </a:graphicData>
            </a:graphic>
          </wp:inline>
        </w:drawing>
      </w:r>
    </w:p>
    <w:p w14:paraId="6944E524"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Tải mẫu in</w:t>
      </w:r>
    </w:p>
    <w:p w14:paraId="1317802E" w14:textId="77777777" w:rsidR="00F95BF4" w:rsidRPr="00C902D4" w:rsidRDefault="00F95BF4" w:rsidP="00AF7805">
      <w:pPr>
        <w:pStyle w:val="Heading5"/>
        <w:tabs>
          <w:tab w:val="clear" w:pos="1458"/>
          <w:tab w:val="num" w:pos="1080"/>
        </w:tabs>
        <w:spacing w:line="360" w:lineRule="auto"/>
        <w:ind w:hanging="1458"/>
        <w:rPr>
          <w:rFonts w:ascii="Arial" w:hAnsi="Arial" w:cs="Arial"/>
          <w:sz w:val="20"/>
          <w:szCs w:val="20"/>
        </w:rPr>
      </w:pPr>
      <w:bookmarkStart w:id="121" w:name="_Toc500541196"/>
      <w:r w:rsidRPr="00C902D4">
        <w:rPr>
          <w:rFonts w:ascii="Arial" w:hAnsi="Arial" w:cs="Arial"/>
          <w:sz w:val="20"/>
          <w:szCs w:val="20"/>
        </w:rPr>
        <w:t>Danh mục các khoản hỗ trợ khác (phụ cấp)</w:t>
      </w:r>
      <w:bookmarkEnd w:id="121"/>
    </w:p>
    <w:p w14:paraId="079D1FFC"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1E0ADA9" w14:textId="77777777" w:rsidR="00F95BF4" w:rsidRPr="00C902D4" w:rsidRDefault="00F95BF4" w:rsidP="00AF7805">
      <w:pPr>
        <w:spacing w:line="360" w:lineRule="auto"/>
        <w:rPr>
          <w:rFonts w:ascii="Arial" w:hAnsi="Arial" w:cs="Arial"/>
          <w:sz w:val="20"/>
        </w:rPr>
      </w:pPr>
      <w:r w:rsidRPr="00C902D4">
        <w:rPr>
          <w:rFonts w:ascii="Arial" w:hAnsi="Arial" w:cs="Arial"/>
          <w:sz w:val="20"/>
        </w:rPr>
        <w:object w:dxaOrig="12090" w:dyaOrig="3780" w14:anchorId="6F9CD6B6">
          <v:shape id="_x0000_i2544" type="#_x0000_t75" style="width:453pt;height:142pt" o:ole="">
            <v:imagedata r:id="rId86" o:title=""/>
          </v:shape>
          <o:OLEObject Type="Embed" ProgID="Visio.Drawing.15" ShapeID="_x0000_i2544" DrawAspect="Content" ObjectID="_1574283827" r:id="rId87"/>
        </w:object>
      </w:r>
    </w:p>
    <w:p w14:paraId="1372FF31"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DB4C9A0" w14:textId="77777777" w:rsidR="00F95BF4" w:rsidRPr="00C902D4" w:rsidRDefault="00F95BF4"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BA7DC42" w14:textId="77777777" w:rsidR="00F95BF4" w:rsidRPr="00C902D4" w:rsidRDefault="00F95BF4" w:rsidP="00AF7805">
      <w:pPr>
        <w:pStyle w:val="-Thng"/>
        <w:numPr>
          <w:ilvl w:val="0"/>
          <w:numId w:val="12"/>
        </w:numPr>
        <w:rPr>
          <w:rFonts w:cs="Arial"/>
        </w:rPr>
      </w:pPr>
      <w:r w:rsidRPr="00C902D4">
        <w:rPr>
          <w:rFonts w:cs="Arial"/>
        </w:rPr>
        <w:t>Khai báo danh sách các khoản hỗ trợ khác sử dụng để khai báo phụ cấp của nhân viên</w:t>
      </w:r>
      <w:r w:rsidRPr="00C902D4">
        <w:rPr>
          <w:rFonts w:cs="Arial"/>
          <w:lang w:val="en-US"/>
        </w:rPr>
        <w:t xml:space="preserve"> tại chức năng Quản lý các khoản hỗ trợ</w:t>
      </w:r>
    </w:p>
    <w:p w14:paraId="51B9C7B6"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F2F74FF" w14:textId="77777777" w:rsidR="00F95BF4" w:rsidRPr="00C902D4" w:rsidRDefault="00F95BF4" w:rsidP="00AF7805">
      <w:pPr>
        <w:pStyle w:val="-Thng"/>
        <w:numPr>
          <w:ilvl w:val="0"/>
          <w:numId w:val="12"/>
        </w:numPr>
        <w:rPr>
          <w:rFonts w:cs="Arial"/>
        </w:rPr>
      </w:pPr>
      <w:r w:rsidRPr="00C902D4">
        <w:rPr>
          <w:rFonts w:cs="Arial"/>
        </w:rPr>
        <w:t xml:space="preserve">Đối tượng được quyền </w:t>
      </w:r>
      <w:r w:rsidRPr="00C902D4">
        <w:rPr>
          <w:rFonts w:cs="Arial"/>
          <w:lang w:val="en-US"/>
        </w:rPr>
        <w:t xml:space="preserve">vào khai báo danh mục các </w:t>
      </w:r>
      <w:r w:rsidRPr="00C902D4">
        <w:rPr>
          <w:rFonts w:cs="Arial"/>
        </w:rPr>
        <w:t>khoản hỗ trợ khác (phụ cấp)</w:t>
      </w:r>
      <w:r w:rsidRPr="00C902D4">
        <w:rPr>
          <w:rFonts w:cs="Arial"/>
          <w:lang w:val="en-US"/>
        </w:rPr>
        <w:t>.</w:t>
      </w:r>
    </w:p>
    <w:p w14:paraId="3AA83959"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2ACD596" w14:textId="77777777" w:rsidR="00F95BF4" w:rsidRPr="00C902D4" w:rsidRDefault="00F95BF4" w:rsidP="00AF7805">
      <w:pPr>
        <w:pStyle w:val="atext"/>
        <w:numPr>
          <w:ilvl w:val="0"/>
          <w:numId w:val="6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Hồ sơ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các khoản hỗ trợ khác (phụ cấp)</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1B8AB58F" w14:textId="77777777" w:rsidR="00F95BF4" w:rsidRPr="00C902D4" w:rsidRDefault="00F95BF4" w:rsidP="00AF7805">
      <w:pPr>
        <w:pStyle w:val="atext"/>
        <w:numPr>
          <w:ilvl w:val="0"/>
          <w:numId w:val="6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3363EF2A" w14:textId="77777777" w:rsidR="00F95BF4" w:rsidRPr="00C902D4" w:rsidRDefault="00F95BF4" w:rsidP="00AF7805">
      <w:pPr>
        <w:pStyle w:val="atext"/>
        <w:numPr>
          <w:ilvl w:val="1"/>
          <w:numId w:val="68"/>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BDAEB49" w14:textId="77777777" w:rsidR="00F95BF4" w:rsidRPr="00C902D4" w:rsidRDefault="00F95BF4" w:rsidP="00AF7805">
      <w:pPr>
        <w:pStyle w:val="atext"/>
        <w:numPr>
          <w:ilvl w:val="1"/>
          <w:numId w:val="68"/>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38811EDF" w14:textId="4F42CE96" w:rsidR="00F95BF4" w:rsidRPr="00C902D4" w:rsidRDefault="00A42672" w:rsidP="00AF7805">
      <w:pPr>
        <w:pStyle w:val="Heading6"/>
        <w:spacing w:line="360" w:lineRule="auto"/>
        <w:rPr>
          <w:rFonts w:ascii="Arial" w:hAnsi="Arial" w:cs="Arial"/>
          <w:sz w:val="20"/>
          <w:szCs w:val="20"/>
        </w:rPr>
      </w:pPr>
      <w:r w:rsidRPr="00C902D4">
        <w:rPr>
          <w:rFonts w:ascii="Arial" w:hAnsi="Arial" w:cs="Arial"/>
          <w:sz w:val="20"/>
          <w:szCs w:val="20"/>
        </w:rPr>
        <w:t>v</w:t>
      </w:r>
      <w:r w:rsidR="00F95BF4" w:rsidRPr="00C902D4">
        <w:rPr>
          <w:rFonts w:ascii="Arial" w:hAnsi="Arial" w:cs="Arial"/>
          <w:sz w:val="20"/>
          <w:szCs w:val="20"/>
        </w:rPr>
        <w:t>Trường thông tin</w:t>
      </w:r>
    </w:p>
    <w:p w14:paraId="4C8A1233"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Vùng nhập thông tin:</w:t>
      </w:r>
    </w:p>
    <w:tbl>
      <w:tblPr>
        <w:tblW w:w="9980" w:type="dxa"/>
        <w:tblInd w:w="-40"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49832962"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7E9096A"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721B0E02"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12F54F27"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67EA3859"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1F809C7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23FFCE9C"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27A60BC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281F2B69"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4ED12B9E"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3E5E7B1D"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47D77E66"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3118FB2D"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Mã </w:t>
            </w:r>
          </w:p>
        </w:tc>
        <w:tc>
          <w:tcPr>
            <w:tcW w:w="984" w:type="dxa"/>
            <w:tcBorders>
              <w:top w:val="single" w:sz="4" w:space="0" w:color="auto"/>
              <w:left w:val="nil"/>
              <w:bottom w:val="single" w:sz="4" w:space="0" w:color="auto"/>
              <w:right w:val="single" w:sz="4" w:space="0" w:color="auto"/>
            </w:tcBorders>
            <w:shd w:val="clear" w:color="auto" w:fill="auto"/>
            <w:vAlign w:val="center"/>
          </w:tcPr>
          <w:p w14:paraId="2668CB4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1D4C670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single" w:sz="4" w:space="0" w:color="auto"/>
              <w:left w:val="nil"/>
              <w:bottom w:val="single" w:sz="4" w:space="0" w:color="auto"/>
              <w:right w:val="single" w:sz="4" w:space="0" w:color="auto"/>
            </w:tcBorders>
            <w:shd w:val="clear" w:color="auto" w:fill="auto"/>
            <w:vAlign w:val="center"/>
          </w:tcPr>
          <w:p w14:paraId="1718218D"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13CBDAB1"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0E91822F"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7F3BFC4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Tự sinh theo quy tắc: HTK + Số thứ tự tăng dần 3 chữ số</w:t>
            </w:r>
          </w:p>
        </w:tc>
        <w:tc>
          <w:tcPr>
            <w:tcW w:w="1372" w:type="dxa"/>
            <w:tcBorders>
              <w:top w:val="single" w:sz="4" w:space="0" w:color="auto"/>
              <w:left w:val="nil"/>
              <w:bottom w:val="single" w:sz="4" w:space="0" w:color="auto"/>
              <w:right w:val="single" w:sz="4" w:space="0" w:color="auto"/>
            </w:tcBorders>
            <w:shd w:val="clear" w:color="auto" w:fill="auto"/>
            <w:vAlign w:val="center"/>
          </w:tcPr>
          <w:p w14:paraId="3B4AC46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079F41DE"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49A5E87E"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7CD50542" w14:textId="77777777" w:rsidR="00F95BF4" w:rsidRPr="00C902D4" w:rsidRDefault="00F95BF4"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Tên các khoản hỗ trợ</w:t>
            </w:r>
          </w:p>
        </w:tc>
        <w:tc>
          <w:tcPr>
            <w:tcW w:w="984" w:type="dxa"/>
            <w:tcBorders>
              <w:top w:val="single" w:sz="4" w:space="0" w:color="auto"/>
              <w:left w:val="nil"/>
              <w:bottom w:val="single" w:sz="4" w:space="0" w:color="auto"/>
              <w:right w:val="single" w:sz="4" w:space="0" w:color="auto"/>
            </w:tcBorders>
            <w:shd w:val="clear" w:color="auto" w:fill="auto"/>
            <w:vAlign w:val="center"/>
          </w:tcPr>
          <w:p w14:paraId="1337ACD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lang w:eastAsia="ja-JP"/>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59EF65BD"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501EDA2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4AA2EEFE"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67B7594B"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7FE975F9"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3A5FC898"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F95BF4" w:rsidRPr="00C902D4" w14:paraId="15F81E67" w14:textId="77777777" w:rsidTr="00F95BF4">
        <w:trPr>
          <w:trHeight w:val="1335"/>
        </w:trPr>
        <w:tc>
          <w:tcPr>
            <w:tcW w:w="708" w:type="dxa"/>
            <w:tcBorders>
              <w:top w:val="nil"/>
              <w:left w:val="single" w:sz="4" w:space="0" w:color="auto"/>
              <w:bottom w:val="single" w:sz="4" w:space="0" w:color="auto"/>
              <w:right w:val="single" w:sz="4" w:space="0" w:color="auto"/>
            </w:tcBorders>
            <w:shd w:val="clear" w:color="auto" w:fill="auto"/>
            <w:vAlign w:val="center"/>
          </w:tcPr>
          <w:p w14:paraId="03AEA28A"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5D9E4725" w14:textId="77777777" w:rsidR="00F95BF4" w:rsidRPr="00C902D4" w:rsidRDefault="00F95BF4" w:rsidP="00AF7805">
            <w:pPr>
              <w:spacing w:before="0" w:after="0" w:line="360" w:lineRule="auto"/>
              <w:rPr>
                <w:rFonts w:ascii="Arial" w:hAnsi="Arial" w:cs="Arial"/>
                <w:sz w:val="20"/>
              </w:rPr>
            </w:pPr>
            <w:r w:rsidRPr="00C902D4">
              <w:rPr>
                <w:rFonts w:ascii="Arial" w:hAnsi="Arial" w:cs="Arial"/>
                <w:color w:val="000000"/>
                <w:sz w:val="20"/>
              </w:rPr>
              <w:t>Số tiền</w:t>
            </w:r>
          </w:p>
        </w:tc>
        <w:tc>
          <w:tcPr>
            <w:tcW w:w="984" w:type="dxa"/>
            <w:tcBorders>
              <w:top w:val="nil"/>
              <w:left w:val="nil"/>
              <w:bottom w:val="single" w:sz="4" w:space="0" w:color="auto"/>
              <w:right w:val="single" w:sz="4" w:space="0" w:color="auto"/>
            </w:tcBorders>
            <w:shd w:val="clear" w:color="auto" w:fill="auto"/>
            <w:vAlign w:val="center"/>
          </w:tcPr>
          <w:p w14:paraId="1C1C4D6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w:t>
            </w:r>
          </w:p>
        </w:tc>
        <w:tc>
          <w:tcPr>
            <w:tcW w:w="736" w:type="dxa"/>
            <w:tcBorders>
              <w:top w:val="nil"/>
              <w:left w:val="nil"/>
              <w:bottom w:val="single" w:sz="4" w:space="0" w:color="auto"/>
              <w:right w:val="single" w:sz="4" w:space="0" w:color="auto"/>
            </w:tcBorders>
            <w:shd w:val="clear" w:color="auto" w:fill="auto"/>
            <w:vAlign w:val="center"/>
          </w:tcPr>
          <w:p w14:paraId="04D3398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365284E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1270" w:type="dxa"/>
            <w:tcBorders>
              <w:top w:val="nil"/>
              <w:left w:val="nil"/>
              <w:bottom w:val="single" w:sz="4" w:space="0" w:color="auto"/>
              <w:right w:val="single" w:sz="4" w:space="0" w:color="auto"/>
            </w:tcBorders>
            <w:shd w:val="clear" w:color="auto" w:fill="auto"/>
            <w:vAlign w:val="center"/>
          </w:tcPr>
          <w:p w14:paraId="16C04BE3"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6A2BF404"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333D3244"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nil"/>
              <w:left w:val="nil"/>
              <w:bottom w:val="single" w:sz="4" w:space="0" w:color="auto"/>
              <w:right w:val="single" w:sz="4" w:space="0" w:color="auto"/>
            </w:tcBorders>
            <w:shd w:val="clear" w:color="auto" w:fill="auto"/>
            <w:vAlign w:val="center"/>
          </w:tcPr>
          <w:p w14:paraId="4DBE3B5C"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6CB8F7A6" w14:textId="77777777" w:rsidTr="00F95BF4">
        <w:trPr>
          <w:trHeight w:val="8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6AB3110F"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72A25CC4" w14:textId="77777777" w:rsidR="00F95BF4" w:rsidRPr="00C902D4" w:rsidRDefault="00F95BF4" w:rsidP="00AF7805">
            <w:pPr>
              <w:spacing w:before="0" w:after="0" w:line="360" w:lineRule="auto"/>
              <w:rPr>
                <w:rFonts w:ascii="Arial" w:hAnsi="Arial" w:cs="Arial"/>
                <w:sz w:val="20"/>
              </w:rPr>
            </w:pPr>
            <w:r w:rsidRPr="00C902D4">
              <w:rPr>
                <w:rFonts w:ascii="Arial" w:hAnsi="Arial" w:cs="Arial"/>
                <w:color w:val="000000"/>
                <w:sz w:val="20"/>
              </w:rPr>
              <w:t>Hình thức hưởng</w:t>
            </w:r>
          </w:p>
        </w:tc>
        <w:tc>
          <w:tcPr>
            <w:tcW w:w="984" w:type="dxa"/>
            <w:tcBorders>
              <w:top w:val="single" w:sz="4" w:space="0" w:color="auto"/>
              <w:left w:val="nil"/>
              <w:bottom w:val="single" w:sz="4" w:space="0" w:color="auto"/>
              <w:right w:val="single" w:sz="4" w:space="0" w:color="auto"/>
            </w:tcBorders>
            <w:shd w:val="clear" w:color="auto" w:fill="auto"/>
            <w:vAlign w:val="center"/>
          </w:tcPr>
          <w:p w14:paraId="59CDAFC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736" w:type="dxa"/>
            <w:tcBorders>
              <w:top w:val="single" w:sz="4" w:space="0" w:color="auto"/>
              <w:left w:val="nil"/>
              <w:bottom w:val="single" w:sz="4" w:space="0" w:color="auto"/>
              <w:right w:val="single" w:sz="4" w:space="0" w:color="auto"/>
            </w:tcBorders>
            <w:shd w:val="clear" w:color="auto" w:fill="auto"/>
            <w:vAlign w:val="center"/>
          </w:tcPr>
          <w:p w14:paraId="42DC765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1EB4279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0060AD99"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17F067D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1758" w:type="dxa"/>
            <w:tcBorders>
              <w:top w:val="single" w:sz="4" w:space="0" w:color="auto"/>
              <w:left w:val="nil"/>
              <w:bottom w:val="single" w:sz="4" w:space="0" w:color="auto"/>
              <w:right w:val="single" w:sz="4" w:space="0" w:color="auto"/>
            </w:tcBorders>
            <w:shd w:val="clear" w:color="auto" w:fill="auto"/>
            <w:vAlign w:val="center"/>
          </w:tcPr>
          <w:p w14:paraId="7CCCE28C"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 Có 2 trạng thái:</w:t>
            </w:r>
            <w:r w:rsidRPr="00C902D4">
              <w:rPr>
                <w:rFonts w:ascii="Arial" w:hAnsi="Arial" w:cs="Arial"/>
                <w:color w:val="000000"/>
                <w:sz w:val="20"/>
              </w:rPr>
              <w:br/>
              <w:t>+ Theo tháng</w:t>
            </w:r>
          </w:p>
          <w:p w14:paraId="5B1C009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Theo công thực tế</w:t>
            </w:r>
          </w:p>
        </w:tc>
        <w:tc>
          <w:tcPr>
            <w:tcW w:w="1372" w:type="dxa"/>
            <w:tcBorders>
              <w:top w:val="single" w:sz="4" w:space="0" w:color="auto"/>
              <w:left w:val="nil"/>
              <w:bottom w:val="single" w:sz="4" w:space="0" w:color="auto"/>
              <w:right w:val="single" w:sz="4" w:space="0" w:color="auto"/>
            </w:tcBorders>
            <w:shd w:val="clear" w:color="auto" w:fill="auto"/>
            <w:vAlign w:val="center"/>
          </w:tcPr>
          <w:p w14:paraId="5C4F63E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F95BF4" w:rsidRPr="00C902D4" w14:paraId="1AD23D56" w14:textId="77777777" w:rsidTr="00F95BF4">
        <w:trPr>
          <w:trHeight w:val="80"/>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F018DE0"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49AC7383"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Trạng thái</w:t>
            </w:r>
          </w:p>
        </w:tc>
        <w:tc>
          <w:tcPr>
            <w:tcW w:w="984" w:type="dxa"/>
            <w:tcBorders>
              <w:top w:val="single" w:sz="4" w:space="0" w:color="auto"/>
              <w:left w:val="nil"/>
              <w:bottom w:val="single" w:sz="4" w:space="0" w:color="auto"/>
              <w:right w:val="single" w:sz="4" w:space="0" w:color="auto"/>
            </w:tcBorders>
            <w:shd w:val="clear" w:color="auto" w:fill="auto"/>
            <w:vAlign w:val="center"/>
          </w:tcPr>
          <w:p w14:paraId="77D837B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736" w:type="dxa"/>
            <w:tcBorders>
              <w:top w:val="single" w:sz="4" w:space="0" w:color="auto"/>
              <w:left w:val="nil"/>
              <w:bottom w:val="single" w:sz="4" w:space="0" w:color="auto"/>
              <w:right w:val="single" w:sz="4" w:space="0" w:color="auto"/>
            </w:tcBorders>
            <w:shd w:val="clear" w:color="auto" w:fill="auto"/>
            <w:vAlign w:val="center"/>
          </w:tcPr>
          <w:p w14:paraId="3CDE3A2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single" w:sz="4" w:space="0" w:color="auto"/>
              <w:left w:val="nil"/>
              <w:bottom w:val="single" w:sz="4" w:space="0" w:color="auto"/>
              <w:right w:val="single" w:sz="4" w:space="0" w:color="auto"/>
            </w:tcBorders>
            <w:shd w:val="clear" w:color="auto" w:fill="auto"/>
            <w:vAlign w:val="center"/>
          </w:tcPr>
          <w:p w14:paraId="3468C4F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32588AA0"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09CAE8A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Áp dụng</w:t>
            </w:r>
          </w:p>
        </w:tc>
        <w:tc>
          <w:tcPr>
            <w:tcW w:w="1758" w:type="dxa"/>
            <w:tcBorders>
              <w:top w:val="single" w:sz="4" w:space="0" w:color="auto"/>
              <w:left w:val="nil"/>
              <w:bottom w:val="single" w:sz="4" w:space="0" w:color="auto"/>
              <w:right w:val="single" w:sz="4" w:space="0" w:color="auto"/>
            </w:tcBorders>
            <w:shd w:val="clear" w:color="auto" w:fill="auto"/>
            <w:vAlign w:val="center"/>
          </w:tcPr>
          <w:p w14:paraId="484B2D6C"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1372" w:type="dxa"/>
            <w:tcBorders>
              <w:top w:val="single" w:sz="4" w:space="0" w:color="auto"/>
              <w:left w:val="nil"/>
              <w:bottom w:val="single" w:sz="4" w:space="0" w:color="auto"/>
              <w:right w:val="single" w:sz="4" w:space="0" w:color="auto"/>
            </w:tcBorders>
            <w:shd w:val="clear" w:color="auto" w:fill="auto"/>
            <w:vAlign w:val="center"/>
          </w:tcPr>
          <w:p w14:paraId="071A664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F95BF4" w:rsidRPr="00C902D4" w14:paraId="691F02DD"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0E87BEAC" w14:textId="77777777" w:rsidR="00F95BF4" w:rsidRPr="00C902D4" w:rsidRDefault="00F95BF4" w:rsidP="00AF7805">
            <w:pPr>
              <w:pStyle w:val="ListParagraph"/>
              <w:numPr>
                <w:ilvl w:val="0"/>
                <w:numId w:val="69"/>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08AA8954"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Mô tả</w:t>
            </w:r>
          </w:p>
        </w:tc>
        <w:tc>
          <w:tcPr>
            <w:tcW w:w="984" w:type="dxa"/>
            <w:tcBorders>
              <w:top w:val="nil"/>
              <w:left w:val="nil"/>
              <w:bottom w:val="single" w:sz="4" w:space="0" w:color="auto"/>
              <w:right w:val="single" w:sz="4" w:space="0" w:color="auto"/>
            </w:tcBorders>
            <w:shd w:val="clear" w:color="auto" w:fill="auto"/>
            <w:vAlign w:val="center"/>
          </w:tcPr>
          <w:p w14:paraId="116321E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736" w:type="dxa"/>
            <w:tcBorders>
              <w:top w:val="nil"/>
              <w:left w:val="nil"/>
              <w:bottom w:val="single" w:sz="4" w:space="0" w:color="auto"/>
              <w:right w:val="single" w:sz="4" w:space="0" w:color="auto"/>
            </w:tcBorders>
            <w:shd w:val="clear" w:color="auto" w:fill="auto"/>
            <w:vAlign w:val="center"/>
          </w:tcPr>
          <w:p w14:paraId="2317575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924" w:type="dxa"/>
            <w:tcBorders>
              <w:top w:val="nil"/>
              <w:left w:val="nil"/>
              <w:bottom w:val="single" w:sz="4" w:space="0" w:color="auto"/>
              <w:right w:val="single" w:sz="4" w:space="0" w:color="auto"/>
            </w:tcBorders>
            <w:shd w:val="clear" w:color="auto" w:fill="auto"/>
            <w:vAlign w:val="center"/>
          </w:tcPr>
          <w:p w14:paraId="517F14C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134BE9A9"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624FBF0D"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28613A94"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nil"/>
              <w:left w:val="nil"/>
              <w:bottom w:val="single" w:sz="4" w:space="0" w:color="auto"/>
              <w:right w:val="single" w:sz="4" w:space="0" w:color="auto"/>
            </w:tcBorders>
            <w:shd w:val="clear" w:color="auto" w:fill="auto"/>
            <w:vAlign w:val="center"/>
          </w:tcPr>
          <w:p w14:paraId="351105F9"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65BDB738"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49B32244" w14:textId="77777777" w:rsidTr="00F95BF4">
        <w:trPr>
          <w:tblHeader/>
        </w:trPr>
        <w:tc>
          <w:tcPr>
            <w:tcW w:w="708" w:type="dxa"/>
            <w:vAlign w:val="center"/>
          </w:tcPr>
          <w:p w14:paraId="3A2ABE81" w14:textId="77777777" w:rsidR="00F95BF4" w:rsidRPr="00C902D4" w:rsidRDefault="00F95BF4" w:rsidP="00AF7805">
            <w:pPr>
              <w:pStyle w:val="-Tiubng"/>
              <w:rPr>
                <w:rFonts w:cs="Arial"/>
              </w:rPr>
            </w:pPr>
            <w:r w:rsidRPr="00C902D4">
              <w:rPr>
                <w:rFonts w:cs="Arial"/>
              </w:rPr>
              <w:t>STT</w:t>
            </w:r>
          </w:p>
        </w:tc>
        <w:tc>
          <w:tcPr>
            <w:tcW w:w="2167" w:type="dxa"/>
            <w:vAlign w:val="center"/>
          </w:tcPr>
          <w:p w14:paraId="14DB2891"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36B00404"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1996CFEB"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34295E61" w14:textId="77777777" w:rsidTr="00F95BF4">
        <w:trPr>
          <w:tblHeader/>
        </w:trPr>
        <w:tc>
          <w:tcPr>
            <w:tcW w:w="708" w:type="dxa"/>
          </w:tcPr>
          <w:p w14:paraId="783677DF" w14:textId="77777777" w:rsidR="00F95BF4" w:rsidRPr="00C902D4" w:rsidRDefault="00F95BF4" w:rsidP="00AF7805">
            <w:pPr>
              <w:pStyle w:val="-Thng"/>
              <w:ind w:firstLine="0"/>
              <w:jc w:val="center"/>
              <w:rPr>
                <w:rFonts w:cs="Arial"/>
                <w:lang w:val="en-US"/>
              </w:rPr>
            </w:pPr>
            <w:r w:rsidRPr="00C902D4">
              <w:rPr>
                <w:rFonts w:cs="Arial"/>
              </w:rPr>
              <w:t>1</w:t>
            </w:r>
          </w:p>
        </w:tc>
        <w:tc>
          <w:tcPr>
            <w:tcW w:w="2167" w:type="dxa"/>
          </w:tcPr>
          <w:p w14:paraId="5CA198CD" w14:textId="77777777" w:rsidR="00F95BF4" w:rsidRPr="00C902D4" w:rsidRDefault="00F95BF4" w:rsidP="00AF7805">
            <w:pPr>
              <w:pStyle w:val="-Thng"/>
              <w:ind w:firstLine="0"/>
              <w:jc w:val="left"/>
              <w:rPr>
                <w:rFonts w:cs="Arial"/>
                <w:lang w:val="en-US"/>
              </w:rPr>
            </w:pPr>
            <w:r w:rsidRPr="00C902D4">
              <w:rPr>
                <w:rFonts w:cs="Arial"/>
              </w:rPr>
              <w:t>Mã</w:t>
            </w:r>
          </w:p>
        </w:tc>
        <w:tc>
          <w:tcPr>
            <w:tcW w:w="3870" w:type="dxa"/>
          </w:tcPr>
          <w:p w14:paraId="3E6FD4CD" w14:textId="77777777" w:rsidR="00F95BF4" w:rsidRPr="00C902D4" w:rsidRDefault="00F95BF4" w:rsidP="00AF7805">
            <w:pPr>
              <w:pStyle w:val="-Thng"/>
              <w:ind w:firstLine="0"/>
              <w:jc w:val="left"/>
              <w:rPr>
                <w:rFonts w:cs="Arial"/>
                <w:lang w:val="en-US"/>
              </w:rPr>
            </w:pPr>
            <w:r w:rsidRPr="00C902D4">
              <w:rPr>
                <w:rFonts w:cs="Arial"/>
              </w:rPr>
              <w:t>Hiển thị theo trường Mã</w:t>
            </w:r>
          </w:p>
        </w:tc>
        <w:tc>
          <w:tcPr>
            <w:tcW w:w="3240" w:type="dxa"/>
          </w:tcPr>
          <w:p w14:paraId="63439EA0"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7D1D0733" w14:textId="77777777" w:rsidTr="00F95BF4">
        <w:trPr>
          <w:tblHeader/>
        </w:trPr>
        <w:tc>
          <w:tcPr>
            <w:tcW w:w="708" w:type="dxa"/>
          </w:tcPr>
          <w:p w14:paraId="32168B8D" w14:textId="77777777" w:rsidR="00F95BF4" w:rsidRPr="00C902D4" w:rsidRDefault="00F95BF4" w:rsidP="00AF7805">
            <w:pPr>
              <w:pStyle w:val="-Thng"/>
              <w:ind w:firstLine="0"/>
              <w:jc w:val="center"/>
              <w:rPr>
                <w:rFonts w:cs="Arial"/>
                <w:lang w:val="en-US"/>
              </w:rPr>
            </w:pPr>
            <w:r w:rsidRPr="00C902D4">
              <w:rPr>
                <w:rFonts w:cs="Arial"/>
              </w:rPr>
              <w:t>2</w:t>
            </w:r>
          </w:p>
        </w:tc>
        <w:tc>
          <w:tcPr>
            <w:tcW w:w="2167" w:type="dxa"/>
          </w:tcPr>
          <w:p w14:paraId="25F471AC" w14:textId="77777777" w:rsidR="00F95BF4" w:rsidRPr="00C902D4" w:rsidRDefault="00F95BF4" w:rsidP="00AF7805">
            <w:pPr>
              <w:pStyle w:val="-Thng"/>
              <w:ind w:firstLine="0"/>
              <w:jc w:val="left"/>
              <w:rPr>
                <w:rFonts w:cs="Arial"/>
                <w:lang w:val="en-US"/>
              </w:rPr>
            </w:pPr>
            <w:r w:rsidRPr="00C902D4">
              <w:rPr>
                <w:rFonts w:cs="Arial"/>
              </w:rPr>
              <w:t>Tên các khoản hỗ trợ</w:t>
            </w:r>
          </w:p>
        </w:tc>
        <w:tc>
          <w:tcPr>
            <w:tcW w:w="3870" w:type="dxa"/>
          </w:tcPr>
          <w:p w14:paraId="2DB997F8" w14:textId="77777777" w:rsidR="00F95BF4" w:rsidRPr="00C902D4" w:rsidRDefault="00F95BF4" w:rsidP="00AF7805">
            <w:pPr>
              <w:pStyle w:val="-Thng"/>
              <w:ind w:firstLine="0"/>
              <w:jc w:val="left"/>
              <w:rPr>
                <w:rFonts w:cs="Arial"/>
                <w:lang w:val="en-US"/>
              </w:rPr>
            </w:pPr>
            <w:r w:rsidRPr="00C902D4">
              <w:rPr>
                <w:rFonts w:cs="Arial"/>
              </w:rPr>
              <w:t>Hiển thị theo trường Tên các khoản hỗ trợ</w:t>
            </w:r>
          </w:p>
        </w:tc>
        <w:tc>
          <w:tcPr>
            <w:tcW w:w="3240" w:type="dxa"/>
          </w:tcPr>
          <w:p w14:paraId="4407DFAF"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4E00CF55" w14:textId="77777777" w:rsidTr="00F95BF4">
        <w:trPr>
          <w:tblHeader/>
        </w:trPr>
        <w:tc>
          <w:tcPr>
            <w:tcW w:w="708" w:type="dxa"/>
          </w:tcPr>
          <w:p w14:paraId="5DAA2C6E" w14:textId="77777777" w:rsidR="00F95BF4" w:rsidRPr="00C902D4" w:rsidRDefault="00F95BF4" w:rsidP="00AF7805">
            <w:pPr>
              <w:pStyle w:val="-Thng"/>
              <w:ind w:firstLine="0"/>
              <w:jc w:val="center"/>
              <w:rPr>
                <w:rFonts w:cs="Arial"/>
                <w:lang w:val="en-US"/>
              </w:rPr>
            </w:pPr>
            <w:r w:rsidRPr="00C902D4">
              <w:rPr>
                <w:rFonts w:cs="Arial"/>
              </w:rPr>
              <w:t>3</w:t>
            </w:r>
          </w:p>
        </w:tc>
        <w:tc>
          <w:tcPr>
            <w:tcW w:w="2167" w:type="dxa"/>
          </w:tcPr>
          <w:p w14:paraId="6477705E" w14:textId="77777777" w:rsidR="00F95BF4" w:rsidRPr="00C902D4" w:rsidRDefault="00F95BF4" w:rsidP="00AF7805">
            <w:pPr>
              <w:pStyle w:val="-Thng"/>
              <w:ind w:firstLine="0"/>
              <w:jc w:val="left"/>
              <w:rPr>
                <w:rFonts w:cs="Arial"/>
                <w:lang w:val="en-US"/>
              </w:rPr>
            </w:pPr>
            <w:r w:rsidRPr="00C902D4">
              <w:rPr>
                <w:rFonts w:cs="Arial"/>
              </w:rPr>
              <w:t>Số tiền</w:t>
            </w:r>
          </w:p>
        </w:tc>
        <w:tc>
          <w:tcPr>
            <w:tcW w:w="3870" w:type="dxa"/>
          </w:tcPr>
          <w:p w14:paraId="551EC261" w14:textId="77777777" w:rsidR="00F95BF4" w:rsidRPr="00C902D4" w:rsidRDefault="00F95BF4" w:rsidP="00AF7805">
            <w:pPr>
              <w:pStyle w:val="-Thng"/>
              <w:ind w:firstLine="0"/>
              <w:jc w:val="left"/>
              <w:rPr>
                <w:rFonts w:cs="Arial"/>
                <w:lang w:val="en-US"/>
              </w:rPr>
            </w:pPr>
            <w:r w:rsidRPr="00C902D4">
              <w:rPr>
                <w:rFonts w:cs="Arial"/>
              </w:rPr>
              <w:t>Hiển thị theo trường Số tiền</w:t>
            </w:r>
          </w:p>
        </w:tc>
        <w:tc>
          <w:tcPr>
            <w:tcW w:w="3240" w:type="dxa"/>
          </w:tcPr>
          <w:p w14:paraId="1813E339"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616D6BDD" w14:textId="77777777" w:rsidTr="00F95BF4">
        <w:trPr>
          <w:tblHeader/>
        </w:trPr>
        <w:tc>
          <w:tcPr>
            <w:tcW w:w="708" w:type="dxa"/>
          </w:tcPr>
          <w:p w14:paraId="101ED09D" w14:textId="77777777" w:rsidR="00F95BF4" w:rsidRPr="00C902D4" w:rsidRDefault="00F95BF4" w:rsidP="00AF7805">
            <w:pPr>
              <w:pStyle w:val="-Thng"/>
              <w:ind w:firstLine="0"/>
              <w:jc w:val="center"/>
              <w:rPr>
                <w:rFonts w:cs="Arial"/>
                <w:lang w:val="en-US"/>
              </w:rPr>
            </w:pPr>
            <w:r w:rsidRPr="00C902D4">
              <w:rPr>
                <w:rFonts w:cs="Arial"/>
              </w:rPr>
              <w:t>4</w:t>
            </w:r>
          </w:p>
        </w:tc>
        <w:tc>
          <w:tcPr>
            <w:tcW w:w="2167" w:type="dxa"/>
          </w:tcPr>
          <w:p w14:paraId="0935DD9F" w14:textId="77777777" w:rsidR="00F95BF4" w:rsidRPr="00C902D4" w:rsidRDefault="00F95BF4" w:rsidP="00AF7805">
            <w:pPr>
              <w:pStyle w:val="-Thng"/>
              <w:ind w:firstLine="0"/>
              <w:jc w:val="left"/>
              <w:rPr>
                <w:rFonts w:cs="Arial"/>
                <w:lang w:val="en-US"/>
              </w:rPr>
            </w:pPr>
            <w:r w:rsidRPr="00C902D4">
              <w:rPr>
                <w:rFonts w:cs="Arial"/>
              </w:rPr>
              <w:t>Hình thức hưởng</w:t>
            </w:r>
          </w:p>
        </w:tc>
        <w:tc>
          <w:tcPr>
            <w:tcW w:w="3870" w:type="dxa"/>
          </w:tcPr>
          <w:p w14:paraId="7283D448" w14:textId="77777777" w:rsidR="00F95BF4" w:rsidRPr="00C902D4" w:rsidRDefault="00F95BF4" w:rsidP="00AF7805">
            <w:pPr>
              <w:pStyle w:val="-Thng"/>
              <w:ind w:firstLine="0"/>
              <w:jc w:val="left"/>
              <w:rPr>
                <w:rFonts w:cs="Arial"/>
                <w:lang w:val="en-US"/>
              </w:rPr>
            </w:pPr>
            <w:r w:rsidRPr="00C902D4">
              <w:rPr>
                <w:rFonts w:cs="Arial"/>
              </w:rPr>
              <w:t>Hiển thị theo trường Hình thức hưởng</w:t>
            </w:r>
          </w:p>
        </w:tc>
        <w:tc>
          <w:tcPr>
            <w:tcW w:w="3240" w:type="dxa"/>
          </w:tcPr>
          <w:p w14:paraId="4673BED9"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24D18F56" w14:textId="77777777" w:rsidTr="00F95BF4">
        <w:trPr>
          <w:tblHeader/>
        </w:trPr>
        <w:tc>
          <w:tcPr>
            <w:tcW w:w="708" w:type="dxa"/>
          </w:tcPr>
          <w:p w14:paraId="3DCFDFBE" w14:textId="77777777" w:rsidR="00F95BF4" w:rsidRPr="00C902D4" w:rsidRDefault="00F95BF4" w:rsidP="00AF7805">
            <w:pPr>
              <w:pStyle w:val="-Thng"/>
              <w:ind w:firstLine="0"/>
              <w:jc w:val="center"/>
              <w:rPr>
                <w:rFonts w:cs="Arial"/>
                <w:lang w:val="en-US"/>
              </w:rPr>
            </w:pPr>
            <w:r w:rsidRPr="00C902D4">
              <w:rPr>
                <w:rFonts w:cs="Arial"/>
              </w:rPr>
              <w:t>5</w:t>
            </w:r>
          </w:p>
        </w:tc>
        <w:tc>
          <w:tcPr>
            <w:tcW w:w="2167" w:type="dxa"/>
          </w:tcPr>
          <w:p w14:paraId="6AC7496C" w14:textId="77777777" w:rsidR="00F95BF4" w:rsidRPr="00C902D4" w:rsidRDefault="00F95BF4" w:rsidP="00AF7805">
            <w:pPr>
              <w:pStyle w:val="-Thng"/>
              <w:ind w:firstLine="0"/>
              <w:jc w:val="left"/>
              <w:rPr>
                <w:rFonts w:cs="Arial"/>
                <w:lang w:val="en-US"/>
              </w:rPr>
            </w:pPr>
            <w:r w:rsidRPr="00C902D4">
              <w:rPr>
                <w:rFonts w:cs="Arial"/>
              </w:rPr>
              <w:t>Trạng thái</w:t>
            </w:r>
          </w:p>
        </w:tc>
        <w:tc>
          <w:tcPr>
            <w:tcW w:w="3870" w:type="dxa"/>
          </w:tcPr>
          <w:p w14:paraId="7A58A66C" w14:textId="77777777" w:rsidR="00F95BF4" w:rsidRPr="00C902D4" w:rsidRDefault="00F95BF4" w:rsidP="00AF7805">
            <w:pPr>
              <w:pStyle w:val="-Thng"/>
              <w:ind w:firstLine="0"/>
              <w:jc w:val="left"/>
              <w:rPr>
                <w:rFonts w:cs="Arial"/>
                <w:lang w:val="en-US"/>
              </w:rPr>
            </w:pPr>
            <w:r w:rsidRPr="00C902D4">
              <w:rPr>
                <w:rFonts w:cs="Arial"/>
              </w:rPr>
              <w:t>Hiển thị theo trường Trạng thái</w:t>
            </w:r>
          </w:p>
        </w:tc>
        <w:tc>
          <w:tcPr>
            <w:tcW w:w="3240" w:type="dxa"/>
          </w:tcPr>
          <w:p w14:paraId="35F5768B" w14:textId="77777777" w:rsidR="00F95BF4" w:rsidRPr="00C902D4" w:rsidRDefault="00F95BF4" w:rsidP="00AF7805">
            <w:pPr>
              <w:pStyle w:val="-Thng"/>
              <w:ind w:firstLine="0"/>
              <w:jc w:val="left"/>
              <w:rPr>
                <w:rFonts w:cs="Arial"/>
                <w:lang w:val="en-US"/>
              </w:rPr>
            </w:pPr>
            <w:r w:rsidRPr="00C902D4">
              <w:rPr>
                <w:rFonts w:cs="Arial"/>
              </w:rPr>
              <w:t>Grid</w:t>
            </w:r>
          </w:p>
        </w:tc>
      </w:tr>
    </w:tbl>
    <w:p w14:paraId="16748BBE"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khoản hỗ trợ đã nhập vào hệ thống.</w:t>
      </w:r>
    </w:p>
    <w:p w14:paraId="1021C607"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AB6B163"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4DC021AB"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9985" w:type="dxa"/>
        <w:tblLook w:val="04A0" w:firstRow="1" w:lastRow="0" w:firstColumn="1" w:lastColumn="0" w:noHBand="0" w:noVBand="1"/>
      </w:tblPr>
      <w:tblGrid>
        <w:gridCol w:w="715"/>
        <w:gridCol w:w="2160"/>
        <w:gridCol w:w="7110"/>
      </w:tblGrid>
      <w:tr w:rsidR="00F95BF4" w:rsidRPr="00C902D4" w14:paraId="69F2CEA0" w14:textId="77777777" w:rsidTr="00F95BF4">
        <w:trPr>
          <w:trHeight w:val="377"/>
        </w:trPr>
        <w:tc>
          <w:tcPr>
            <w:tcW w:w="715" w:type="dxa"/>
            <w:vAlign w:val="center"/>
          </w:tcPr>
          <w:p w14:paraId="5ED87CF4"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323E82B2"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2328A947"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F95BF4" w:rsidRPr="00C902D4" w14:paraId="444DE36F" w14:textId="77777777" w:rsidTr="00F95BF4">
        <w:tc>
          <w:tcPr>
            <w:tcW w:w="715" w:type="dxa"/>
            <w:vAlign w:val="center"/>
          </w:tcPr>
          <w:p w14:paraId="22EDB50E"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1447A744"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7110" w:type="dxa"/>
            <w:vAlign w:val="center"/>
          </w:tcPr>
          <w:p w14:paraId="1BE892A1"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F95BF4" w:rsidRPr="00C902D4" w14:paraId="471A799A" w14:textId="77777777" w:rsidTr="00F95BF4">
        <w:tc>
          <w:tcPr>
            <w:tcW w:w="715" w:type="dxa"/>
            <w:vAlign w:val="center"/>
          </w:tcPr>
          <w:p w14:paraId="7B1AF4F5"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543460D3"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7873685F" w14:textId="77777777" w:rsidR="00F95BF4" w:rsidRPr="00C902D4" w:rsidRDefault="00F95BF4"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7E781006"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5F0BBEC6"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0A290DD"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579C4D71"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2253DC1E" w14:textId="77777777" w:rsidR="00F95BF4" w:rsidRPr="00C902D4" w:rsidRDefault="00F95BF4"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6302C3D" w14:textId="77777777" w:rsidR="00F95BF4" w:rsidRPr="00C902D4" w:rsidRDefault="00F95BF4"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011DE2A0"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728BCC05" w14:textId="77777777" w:rsidR="00F95BF4" w:rsidRPr="00C902D4" w:rsidRDefault="00F95BF4"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781EC8FC"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501169F3"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F95BF4" w:rsidRPr="00C902D4" w14:paraId="02284760" w14:textId="77777777" w:rsidTr="00F95BF4">
        <w:tc>
          <w:tcPr>
            <w:tcW w:w="715" w:type="dxa"/>
            <w:vAlign w:val="center"/>
          </w:tcPr>
          <w:p w14:paraId="5DB7D91E"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71113B5F"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7110" w:type="dxa"/>
            <w:vAlign w:val="center"/>
          </w:tcPr>
          <w:p w14:paraId="3D1FA5CC"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F95BF4" w:rsidRPr="00C902D4" w14:paraId="0F0E241D" w14:textId="77777777" w:rsidTr="00F95BF4">
        <w:tc>
          <w:tcPr>
            <w:tcW w:w="715" w:type="dxa"/>
            <w:vAlign w:val="center"/>
          </w:tcPr>
          <w:p w14:paraId="5E46CD32"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5D3ACE28"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7110" w:type="dxa"/>
            <w:vAlign w:val="center"/>
          </w:tcPr>
          <w:p w14:paraId="3403C0F4"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F95BF4" w:rsidRPr="00C902D4" w14:paraId="5AFC60DB" w14:textId="77777777" w:rsidTr="00F95BF4">
        <w:tc>
          <w:tcPr>
            <w:tcW w:w="715" w:type="dxa"/>
            <w:vAlign w:val="center"/>
          </w:tcPr>
          <w:p w14:paraId="2C8C2D5A"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18B48DBF"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7110" w:type="dxa"/>
            <w:vAlign w:val="center"/>
          </w:tcPr>
          <w:p w14:paraId="61AE86C4"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F74F7BF"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455165D4"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EBC5134"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98413E6"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các khoản hỗ trợ.</w:t>
            </w:r>
          </w:p>
        </w:tc>
      </w:tr>
      <w:tr w:rsidR="00F95BF4" w:rsidRPr="00C902D4" w14:paraId="18A1979E" w14:textId="77777777" w:rsidTr="00F95BF4">
        <w:tc>
          <w:tcPr>
            <w:tcW w:w="715" w:type="dxa"/>
            <w:vAlign w:val="center"/>
          </w:tcPr>
          <w:p w14:paraId="1F1C869B" w14:textId="77777777" w:rsidR="00F95BF4" w:rsidRPr="00C902D4" w:rsidRDefault="00F95BF4" w:rsidP="00AF7805">
            <w:pPr>
              <w:pStyle w:val="ListParagraph"/>
              <w:numPr>
                <w:ilvl w:val="0"/>
                <w:numId w:val="70"/>
              </w:numPr>
              <w:tabs>
                <w:tab w:val="left" w:pos="630"/>
              </w:tabs>
              <w:spacing w:before="60" w:after="60" w:line="360" w:lineRule="auto"/>
              <w:ind w:left="504"/>
              <w:contextualSpacing/>
              <w:jc w:val="center"/>
              <w:rPr>
                <w:rFonts w:cs="Arial"/>
                <w:sz w:val="20"/>
                <w:szCs w:val="20"/>
              </w:rPr>
            </w:pPr>
          </w:p>
        </w:tc>
        <w:tc>
          <w:tcPr>
            <w:tcW w:w="2160" w:type="dxa"/>
            <w:vAlign w:val="center"/>
          </w:tcPr>
          <w:p w14:paraId="2464A201"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43A7D4F5"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0A424F5C" w14:textId="77777777" w:rsidR="00F95BF4" w:rsidRPr="00C902D4" w:rsidRDefault="00F95BF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CEB306C" w14:textId="77777777" w:rsidR="00F95BF4" w:rsidRPr="00C902D4" w:rsidRDefault="00F95BF4"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26B49E88" wp14:editId="7A32922E">
            <wp:extent cx="5761990" cy="22980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298065"/>
                    </a:xfrm>
                    <a:prstGeom prst="rect">
                      <a:avLst/>
                    </a:prstGeom>
                  </pic:spPr>
                </pic:pic>
              </a:graphicData>
            </a:graphic>
          </wp:inline>
        </w:drawing>
      </w:r>
    </w:p>
    <w:p w14:paraId="55AD7B52"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các khoản hỗ trợ khác (Phụ cấp)</w:t>
      </w:r>
    </w:p>
    <w:p w14:paraId="7B60DBB1" w14:textId="77777777" w:rsidR="00F95BF4" w:rsidRPr="00C902D4" w:rsidRDefault="00F95BF4" w:rsidP="00AF7805">
      <w:pPr>
        <w:spacing w:line="360" w:lineRule="auto"/>
        <w:rPr>
          <w:rFonts w:ascii="Arial" w:hAnsi="Arial" w:cs="Arial"/>
          <w:i/>
          <w:noProof/>
          <w:color w:val="000000" w:themeColor="text1"/>
          <w:sz w:val="20"/>
        </w:rPr>
      </w:pPr>
    </w:p>
    <w:p w14:paraId="4DD90C83" w14:textId="77777777" w:rsidR="00F95BF4" w:rsidRPr="00C902D4" w:rsidRDefault="00F95BF4" w:rsidP="00AF7805">
      <w:pPr>
        <w:pStyle w:val="Heading5"/>
        <w:tabs>
          <w:tab w:val="clear" w:pos="1458"/>
          <w:tab w:val="num" w:pos="1080"/>
        </w:tabs>
        <w:spacing w:line="360" w:lineRule="auto"/>
        <w:ind w:hanging="1458"/>
        <w:rPr>
          <w:rFonts w:ascii="Arial" w:hAnsi="Arial" w:cs="Arial"/>
          <w:sz w:val="20"/>
          <w:szCs w:val="20"/>
        </w:rPr>
      </w:pPr>
      <w:bookmarkStart w:id="122" w:name="_Toc500541197"/>
      <w:r w:rsidRPr="00C902D4">
        <w:rPr>
          <w:rFonts w:ascii="Arial" w:hAnsi="Arial" w:cs="Arial"/>
          <w:sz w:val="20"/>
          <w:szCs w:val="20"/>
        </w:rPr>
        <w:t>Danh mục phúc lợi</w:t>
      </w:r>
      <w:bookmarkEnd w:id="122"/>
    </w:p>
    <w:p w14:paraId="1AC1D722"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966E927" w14:textId="77777777" w:rsidR="00F95BF4" w:rsidRPr="00C902D4" w:rsidRDefault="00F95BF4" w:rsidP="00AF7805">
      <w:pPr>
        <w:spacing w:line="360" w:lineRule="auto"/>
        <w:rPr>
          <w:rFonts w:ascii="Arial" w:hAnsi="Arial" w:cs="Arial"/>
          <w:sz w:val="20"/>
        </w:rPr>
      </w:pPr>
      <w:r w:rsidRPr="00C902D4">
        <w:rPr>
          <w:rFonts w:ascii="Arial" w:hAnsi="Arial" w:cs="Arial"/>
          <w:sz w:val="20"/>
        </w:rPr>
        <w:object w:dxaOrig="12330" w:dyaOrig="4740" w14:anchorId="6EE5FDE0">
          <v:shape id="_x0000_i2545" type="#_x0000_t75" style="width:460.5pt;height:180pt" o:ole="">
            <v:imagedata r:id="rId89" o:title=""/>
          </v:shape>
          <o:OLEObject Type="Embed" ProgID="Visio.Drawing.15" ShapeID="_x0000_i2545" DrawAspect="Content" ObjectID="_1574283828" r:id="rId90"/>
        </w:object>
      </w:r>
    </w:p>
    <w:p w14:paraId="1C0B40AE"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6BD1FEF" w14:textId="77777777" w:rsidR="00F95BF4" w:rsidRPr="00C902D4" w:rsidRDefault="00F95BF4"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07F1407" w14:textId="77777777" w:rsidR="00F95BF4" w:rsidRPr="00C902D4" w:rsidRDefault="00F95BF4" w:rsidP="00AF7805">
      <w:pPr>
        <w:pStyle w:val="-Thng"/>
        <w:numPr>
          <w:ilvl w:val="0"/>
          <w:numId w:val="12"/>
        </w:numPr>
        <w:rPr>
          <w:rFonts w:cs="Arial"/>
        </w:rPr>
      </w:pPr>
      <w:r w:rsidRPr="00C902D4">
        <w:rPr>
          <w:rFonts w:cs="Arial"/>
          <w:lang w:val="en-US"/>
        </w:rPr>
        <w:t>Khai báo danh sách các loại phúc lợi và điều kiện hưởng của từng loại phúc lợi trên hệ thống</w:t>
      </w:r>
    </w:p>
    <w:p w14:paraId="3630224A"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FA0513D" w14:textId="77777777" w:rsidR="00F95BF4" w:rsidRPr="00C902D4" w:rsidRDefault="00F95BF4"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phúc lợi.</w:t>
      </w:r>
    </w:p>
    <w:p w14:paraId="745981A0" w14:textId="77777777" w:rsidR="00F95BF4" w:rsidRPr="00C902D4" w:rsidRDefault="00F95BF4"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28CEC9B1" w14:textId="77777777" w:rsidR="00F95BF4" w:rsidRPr="00C902D4" w:rsidRDefault="00F95BF4" w:rsidP="00AF7805">
      <w:pPr>
        <w:pStyle w:val="atext"/>
        <w:numPr>
          <w:ilvl w:val="0"/>
          <w:numId w:val="7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Hồ sơ nhân sự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phúc lợi.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01C5ACD" w14:textId="77777777" w:rsidR="00F95BF4" w:rsidRPr="00C902D4" w:rsidRDefault="00F95BF4" w:rsidP="00AF7805">
      <w:pPr>
        <w:pStyle w:val="atext"/>
        <w:numPr>
          <w:ilvl w:val="0"/>
          <w:numId w:val="7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2:</w:t>
      </w:r>
      <w:r w:rsidRPr="00C902D4">
        <w:rPr>
          <w:rFonts w:ascii="Arial" w:hAnsi="Arial" w:cs="Arial"/>
          <w:color w:val="000000" w:themeColor="text1"/>
          <w:sz w:val="20"/>
          <w:szCs w:val="20"/>
        </w:rPr>
        <w:t xml:space="preserve"> Người dùng thực hiện thao tác tại vùng nhập thông tin. </w:t>
      </w:r>
    </w:p>
    <w:p w14:paraId="7AD43998" w14:textId="77777777" w:rsidR="00F95BF4" w:rsidRPr="00C902D4" w:rsidRDefault="00F95BF4" w:rsidP="00AF7805">
      <w:pPr>
        <w:pStyle w:val="atext"/>
        <w:numPr>
          <w:ilvl w:val="1"/>
          <w:numId w:val="7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AB2753B" w14:textId="77777777" w:rsidR="00F95BF4" w:rsidRPr="00C902D4" w:rsidRDefault="00F95BF4" w:rsidP="00AF7805">
      <w:pPr>
        <w:pStyle w:val="atext"/>
        <w:numPr>
          <w:ilvl w:val="1"/>
          <w:numId w:val="7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6B481965"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803240A" w14:textId="77777777" w:rsidR="00F95BF4" w:rsidRPr="00C902D4" w:rsidRDefault="00F95BF4" w:rsidP="00AF7805">
      <w:pPr>
        <w:spacing w:line="360" w:lineRule="auto"/>
        <w:rPr>
          <w:rFonts w:ascii="Arial" w:hAnsi="Arial" w:cs="Arial"/>
          <w:b/>
          <w:i/>
          <w:sz w:val="20"/>
        </w:rPr>
      </w:pPr>
      <w:r w:rsidRPr="00C902D4">
        <w:rPr>
          <w:rFonts w:ascii="Arial" w:hAnsi="Arial" w:cs="Arial"/>
          <w:b/>
          <w:i/>
          <w:sz w:val="20"/>
        </w:rPr>
        <w:t>Vùng nhập thông tin:</w:t>
      </w:r>
    </w:p>
    <w:tbl>
      <w:tblPr>
        <w:tblW w:w="9980" w:type="dxa"/>
        <w:tblInd w:w="-40" w:type="dxa"/>
        <w:tblLook w:val="04A0" w:firstRow="1" w:lastRow="0" w:firstColumn="1" w:lastColumn="0" w:noHBand="0" w:noVBand="1"/>
      </w:tblPr>
      <w:tblGrid>
        <w:gridCol w:w="708"/>
        <w:gridCol w:w="1322"/>
        <w:gridCol w:w="984"/>
        <w:gridCol w:w="736"/>
        <w:gridCol w:w="924"/>
        <w:gridCol w:w="1270"/>
        <w:gridCol w:w="906"/>
        <w:gridCol w:w="1758"/>
        <w:gridCol w:w="1372"/>
      </w:tblGrid>
      <w:tr w:rsidR="00F95BF4" w:rsidRPr="00C902D4" w14:paraId="7D6E535D" w14:textId="77777777" w:rsidTr="00F95BF4">
        <w:trPr>
          <w:trHeight w:val="1005"/>
          <w:tblHeader/>
        </w:trPr>
        <w:tc>
          <w:tcPr>
            <w:tcW w:w="708"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B8A6049"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1322" w:type="dxa"/>
            <w:tcBorders>
              <w:top w:val="single" w:sz="8" w:space="0" w:color="auto"/>
              <w:left w:val="nil"/>
              <w:bottom w:val="single" w:sz="8" w:space="0" w:color="auto"/>
              <w:right w:val="single" w:sz="8" w:space="0" w:color="auto"/>
            </w:tcBorders>
            <w:shd w:val="clear" w:color="auto" w:fill="auto"/>
            <w:vAlign w:val="center"/>
            <w:hideMark/>
          </w:tcPr>
          <w:p w14:paraId="469CA364"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984" w:type="dxa"/>
            <w:tcBorders>
              <w:top w:val="single" w:sz="8" w:space="0" w:color="auto"/>
              <w:left w:val="nil"/>
              <w:bottom w:val="single" w:sz="8" w:space="0" w:color="auto"/>
              <w:right w:val="single" w:sz="8" w:space="0" w:color="auto"/>
            </w:tcBorders>
            <w:shd w:val="clear" w:color="auto" w:fill="auto"/>
            <w:vAlign w:val="center"/>
            <w:hideMark/>
          </w:tcPr>
          <w:p w14:paraId="02350920"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36" w:type="dxa"/>
            <w:tcBorders>
              <w:top w:val="single" w:sz="8" w:space="0" w:color="auto"/>
              <w:left w:val="nil"/>
              <w:bottom w:val="single" w:sz="8" w:space="0" w:color="auto"/>
              <w:right w:val="single" w:sz="8" w:space="0" w:color="auto"/>
            </w:tcBorders>
            <w:shd w:val="clear" w:color="auto" w:fill="auto"/>
            <w:vAlign w:val="center"/>
            <w:hideMark/>
          </w:tcPr>
          <w:p w14:paraId="47ABC347"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924" w:type="dxa"/>
            <w:tcBorders>
              <w:top w:val="single" w:sz="8" w:space="0" w:color="auto"/>
              <w:left w:val="nil"/>
              <w:bottom w:val="single" w:sz="8" w:space="0" w:color="auto"/>
              <w:right w:val="single" w:sz="8" w:space="0" w:color="auto"/>
            </w:tcBorders>
            <w:shd w:val="clear" w:color="auto" w:fill="auto"/>
            <w:vAlign w:val="center"/>
            <w:hideMark/>
          </w:tcPr>
          <w:p w14:paraId="236F4C8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70" w:type="dxa"/>
            <w:tcBorders>
              <w:top w:val="single" w:sz="8" w:space="0" w:color="auto"/>
              <w:left w:val="nil"/>
              <w:bottom w:val="single" w:sz="8" w:space="0" w:color="auto"/>
              <w:right w:val="single" w:sz="8" w:space="0" w:color="auto"/>
            </w:tcBorders>
            <w:shd w:val="clear" w:color="auto" w:fill="auto"/>
            <w:vAlign w:val="center"/>
            <w:hideMark/>
          </w:tcPr>
          <w:p w14:paraId="7FD8417D"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06" w:type="dxa"/>
            <w:tcBorders>
              <w:top w:val="single" w:sz="8" w:space="0" w:color="auto"/>
              <w:left w:val="nil"/>
              <w:bottom w:val="single" w:sz="8" w:space="0" w:color="auto"/>
              <w:right w:val="single" w:sz="8" w:space="0" w:color="auto"/>
            </w:tcBorders>
            <w:shd w:val="clear" w:color="auto" w:fill="auto"/>
            <w:vAlign w:val="center"/>
            <w:hideMark/>
          </w:tcPr>
          <w:p w14:paraId="2655662D"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758" w:type="dxa"/>
            <w:tcBorders>
              <w:top w:val="single" w:sz="8" w:space="0" w:color="auto"/>
              <w:left w:val="nil"/>
              <w:bottom w:val="single" w:sz="8" w:space="0" w:color="auto"/>
              <w:right w:val="single" w:sz="8" w:space="0" w:color="auto"/>
            </w:tcBorders>
            <w:shd w:val="clear" w:color="auto" w:fill="auto"/>
            <w:vAlign w:val="center"/>
            <w:hideMark/>
          </w:tcPr>
          <w:p w14:paraId="353D994D"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172EE75B" w14:textId="77777777" w:rsidR="00F95BF4" w:rsidRPr="00C902D4" w:rsidRDefault="00F95BF4"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F95BF4" w:rsidRPr="00C902D4" w14:paraId="098C3966"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C8117AA"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4F75986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phúc lợi</w:t>
            </w:r>
          </w:p>
        </w:tc>
        <w:tc>
          <w:tcPr>
            <w:tcW w:w="984" w:type="dxa"/>
            <w:tcBorders>
              <w:top w:val="single" w:sz="4" w:space="0" w:color="auto"/>
              <w:left w:val="nil"/>
              <w:bottom w:val="single" w:sz="4" w:space="0" w:color="auto"/>
              <w:right w:val="single" w:sz="4" w:space="0" w:color="auto"/>
            </w:tcBorders>
            <w:shd w:val="clear" w:color="auto" w:fill="auto"/>
            <w:vAlign w:val="center"/>
          </w:tcPr>
          <w:p w14:paraId="6D651B8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5ADE285D"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single" w:sz="4" w:space="0" w:color="auto"/>
              <w:left w:val="nil"/>
              <w:bottom w:val="single" w:sz="4" w:space="0" w:color="auto"/>
              <w:right w:val="single" w:sz="4" w:space="0" w:color="auto"/>
            </w:tcBorders>
            <w:shd w:val="clear" w:color="auto" w:fill="auto"/>
            <w:vAlign w:val="center"/>
          </w:tcPr>
          <w:p w14:paraId="17BF70A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26514342"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168E023C"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60F887A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Tự sinh theo quy tắc: PL + Số thứ tự tăng dần 3 chữ số</w:t>
            </w:r>
          </w:p>
        </w:tc>
        <w:tc>
          <w:tcPr>
            <w:tcW w:w="1372" w:type="dxa"/>
            <w:tcBorders>
              <w:top w:val="single" w:sz="4" w:space="0" w:color="auto"/>
              <w:left w:val="nil"/>
              <w:bottom w:val="single" w:sz="4" w:space="0" w:color="auto"/>
              <w:right w:val="single" w:sz="4" w:space="0" w:color="auto"/>
            </w:tcBorders>
            <w:shd w:val="clear" w:color="auto" w:fill="auto"/>
            <w:vAlign w:val="center"/>
          </w:tcPr>
          <w:p w14:paraId="39799D1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06EF557A" w14:textId="77777777" w:rsidTr="00F95BF4">
        <w:trPr>
          <w:trHeight w:val="77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6382C0D0"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single" w:sz="4" w:space="0" w:color="auto"/>
              <w:left w:val="nil"/>
              <w:bottom w:val="single" w:sz="4" w:space="0" w:color="auto"/>
              <w:right w:val="single" w:sz="4" w:space="0" w:color="auto"/>
            </w:tcBorders>
            <w:shd w:val="clear" w:color="auto" w:fill="auto"/>
            <w:vAlign w:val="center"/>
          </w:tcPr>
          <w:p w14:paraId="2A2BE5B3"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Tên phúc lợi</w:t>
            </w:r>
          </w:p>
        </w:tc>
        <w:tc>
          <w:tcPr>
            <w:tcW w:w="984" w:type="dxa"/>
            <w:tcBorders>
              <w:top w:val="single" w:sz="4" w:space="0" w:color="auto"/>
              <w:left w:val="nil"/>
              <w:bottom w:val="single" w:sz="4" w:space="0" w:color="auto"/>
              <w:right w:val="single" w:sz="4" w:space="0" w:color="auto"/>
            </w:tcBorders>
            <w:shd w:val="clear" w:color="auto" w:fill="auto"/>
            <w:vAlign w:val="center"/>
          </w:tcPr>
          <w:p w14:paraId="7117BA59"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Ký tự</w:t>
            </w:r>
          </w:p>
        </w:tc>
        <w:tc>
          <w:tcPr>
            <w:tcW w:w="736" w:type="dxa"/>
            <w:tcBorders>
              <w:top w:val="single" w:sz="4" w:space="0" w:color="auto"/>
              <w:left w:val="nil"/>
              <w:bottom w:val="single" w:sz="4" w:space="0" w:color="auto"/>
              <w:right w:val="single" w:sz="4" w:space="0" w:color="auto"/>
            </w:tcBorders>
            <w:shd w:val="clear" w:color="auto" w:fill="auto"/>
            <w:vAlign w:val="center"/>
          </w:tcPr>
          <w:p w14:paraId="3654DC9F"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924" w:type="dxa"/>
            <w:tcBorders>
              <w:top w:val="single" w:sz="4" w:space="0" w:color="auto"/>
              <w:left w:val="nil"/>
              <w:bottom w:val="single" w:sz="4" w:space="0" w:color="auto"/>
              <w:right w:val="single" w:sz="4" w:space="0" w:color="auto"/>
            </w:tcBorders>
            <w:shd w:val="clear" w:color="auto" w:fill="auto"/>
            <w:vAlign w:val="center"/>
          </w:tcPr>
          <w:p w14:paraId="70A09600"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sz w:val="20"/>
              </w:rPr>
              <w:t>Có</w:t>
            </w:r>
          </w:p>
        </w:tc>
        <w:tc>
          <w:tcPr>
            <w:tcW w:w="1270" w:type="dxa"/>
            <w:tcBorders>
              <w:top w:val="single" w:sz="4" w:space="0" w:color="auto"/>
              <w:left w:val="nil"/>
              <w:bottom w:val="single" w:sz="4" w:space="0" w:color="auto"/>
              <w:right w:val="single" w:sz="4" w:space="0" w:color="auto"/>
            </w:tcBorders>
            <w:shd w:val="clear" w:color="auto" w:fill="auto"/>
            <w:vAlign w:val="center"/>
          </w:tcPr>
          <w:p w14:paraId="5BA780D3" w14:textId="77777777" w:rsidR="00F95BF4" w:rsidRPr="00C902D4" w:rsidRDefault="00F95BF4" w:rsidP="00AF7805">
            <w:pPr>
              <w:spacing w:before="0" w:after="0" w:line="360" w:lineRule="auto"/>
              <w:rPr>
                <w:rFonts w:ascii="Arial" w:hAnsi="Arial" w:cs="Arial"/>
                <w:color w:val="000000"/>
                <w:sz w:val="20"/>
              </w:rPr>
            </w:pPr>
          </w:p>
        </w:tc>
        <w:tc>
          <w:tcPr>
            <w:tcW w:w="906" w:type="dxa"/>
            <w:tcBorders>
              <w:top w:val="single" w:sz="4" w:space="0" w:color="auto"/>
              <w:left w:val="nil"/>
              <w:bottom w:val="single" w:sz="4" w:space="0" w:color="auto"/>
              <w:right w:val="single" w:sz="4" w:space="0" w:color="auto"/>
            </w:tcBorders>
            <w:shd w:val="clear" w:color="auto" w:fill="auto"/>
            <w:vAlign w:val="center"/>
          </w:tcPr>
          <w:p w14:paraId="4405FE30" w14:textId="77777777" w:rsidR="00F95BF4" w:rsidRPr="00C902D4" w:rsidRDefault="00F95BF4" w:rsidP="00AF7805">
            <w:pPr>
              <w:spacing w:before="0" w:after="0" w:line="360" w:lineRule="auto"/>
              <w:rPr>
                <w:rFonts w:ascii="Arial" w:hAnsi="Arial" w:cs="Arial"/>
                <w:color w:val="000000"/>
                <w:sz w:val="20"/>
              </w:rPr>
            </w:pPr>
          </w:p>
        </w:tc>
        <w:tc>
          <w:tcPr>
            <w:tcW w:w="1758" w:type="dxa"/>
            <w:tcBorders>
              <w:top w:val="single" w:sz="4" w:space="0" w:color="auto"/>
              <w:left w:val="nil"/>
              <w:bottom w:val="single" w:sz="4" w:space="0" w:color="auto"/>
              <w:right w:val="single" w:sz="4" w:space="0" w:color="auto"/>
            </w:tcBorders>
            <w:shd w:val="clear" w:color="auto" w:fill="auto"/>
            <w:vAlign w:val="center"/>
          </w:tcPr>
          <w:p w14:paraId="34F5419E" w14:textId="77777777" w:rsidR="00F95BF4" w:rsidRPr="00C902D4" w:rsidRDefault="00F95BF4" w:rsidP="00AF7805">
            <w:pPr>
              <w:spacing w:before="0" w:after="0" w:line="360" w:lineRule="auto"/>
              <w:rPr>
                <w:rFonts w:ascii="Arial" w:hAnsi="Arial" w:cs="Arial"/>
                <w:color w:val="000000"/>
                <w:sz w:val="20"/>
              </w:rPr>
            </w:pPr>
          </w:p>
        </w:tc>
        <w:tc>
          <w:tcPr>
            <w:tcW w:w="1372" w:type="dxa"/>
            <w:tcBorders>
              <w:top w:val="single" w:sz="4" w:space="0" w:color="auto"/>
              <w:left w:val="nil"/>
              <w:bottom w:val="single" w:sz="4" w:space="0" w:color="auto"/>
              <w:right w:val="single" w:sz="4" w:space="0" w:color="auto"/>
            </w:tcBorders>
            <w:shd w:val="clear" w:color="auto" w:fill="auto"/>
            <w:vAlign w:val="center"/>
          </w:tcPr>
          <w:p w14:paraId="3FE31D7F" w14:textId="77777777" w:rsidR="00F95BF4" w:rsidRPr="00C902D4" w:rsidRDefault="00F95BF4"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F95BF4" w:rsidRPr="00C902D4" w14:paraId="782A9055" w14:textId="77777777" w:rsidTr="00F95BF4">
        <w:trPr>
          <w:trHeight w:val="1335"/>
        </w:trPr>
        <w:tc>
          <w:tcPr>
            <w:tcW w:w="708" w:type="dxa"/>
            <w:tcBorders>
              <w:top w:val="nil"/>
              <w:left w:val="single" w:sz="4" w:space="0" w:color="auto"/>
              <w:bottom w:val="single" w:sz="4" w:space="0" w:color="auto"/>
              <w:right w:val="single" w:sz="4" w:space="0" w:color="auto"/>
            </w:tcBorders>
            <w:shd w:val="clear" w:color="auto" w:fill="auto"/>
            <w:vAlign w:val="center"/>
          </w:tcPr>
          <w:p w14:paraId="26AECF9C"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1B5F668C"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Thâm niên</w:t>
            </w:r>
          </w:p>
        </w:tc>
        <w:tc>
          <w:tcPr>
            <w:tcW w:w="984" w:type="dxa"/>
            <w:tcBorders>
              <w:top w:val="nil"/>
              <w:left w:val="nil"/>
              <w:bottom w:val="single" w:sz="4" w:space="0" w:color="auto"/>
              <w:right w:val="single" w:sz="4" w:space="0" w:color="auto"/>
            </w:tcBorders>
            <w:shd w:val="clear" w:color="auto" w:fill="auto"/>
            <w:vAlign w:val="center"/>
          </w:tcPr>
          <w:p w14:paraId="35EDB84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7BC3C7E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20D8944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2FBE2E68"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2E071CDB"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61EAC59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tính: Theo tháng</w:t>
            </w:r>
          </w:p>
          <w:p w14:paraId="06AA148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Thâm niên căn cứ theo Ngày vào công ty của CBNV</w:t>
            </w:r>
          </w:p>
        </w:tc>
        <w:tc>
          <w:tcPr>
            <w:tcW w:w="1372" w:type="dxa"/>
            <w:tcBorders>
              <w:top w:val="nil"/>
              <w:left w:val="nil"/>
              <w:bottom w:val="single" w:sz="4" w:space="0" w:color="auto"/>
              <w:right w:val="single" w:sz="4" w:space="0" w:color="auto"/>
            </w:tcBorders>
            <w:shd w:val="clear" w:color="auto" w:fill="auto"/>
            <w:vAlign w:val="center"/>
          </w:tcPr>
          <w:p w14:paraId="45E187F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54BA9F6B"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13EFF927"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783612C6" w14:textId="77777777" w:rsidR="00F95BF4" w:rsidRPr="00C902D4" w:rsidRDefault="00F95BF4" w:rsidP="00AF7805">
            <w:pPr>
              <w:spacing w:before="0" w:after="0" w:line="360" w:lineRule="auto"/>
              <w:rPr>
                <w:rFonts w:ascii="Arial" w:hAnsi="Arial" w:cs="Arial"/>
                <w:sz w:val="20"/>
              </w:rPr>
            </w:pPr>
            <w:r w:rsidRPr="00C902D4">
              <w:rPr>
                <w:rFonts w:ascii="Arial" w:hAnsi="Arial" w:cs="Arial"/>
                <w:color w:val="000000" w:themeColor="text1"/>
                <w:sz w:val="20"/>
              </w:rPr>
              <w:t>Ngạch nghề nghiệp</w:t>
            </w:r>
          </w:p>
        </w:tc>
        <w:tc>
          <w:tcPr>
            <w:tcW w:w="984" w:type="dxa"/>
            <w:tcBorders>
              <w:top w:val="nil"/>
              <w:left w:val="nil"/>
              <w:bottom w:val="single" w:sz="4" w:space="0" w:color="auto"/>
              <w:right w:val="single" w:sz="4" w:space="0" w:color="auto"/>
            </w:tcBorders>
            <w:shd w:val="clear" w:color="auto" w:fill="auto"/>
            <w:vAlign w:val="center"/>
          </w:tcPr>
          <w:p w14:paraId="4D7B2C5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rPr>
              <w:t>Danh sách</w:t>
            </w:r>
          </w:p>
        </w:tc>
        <w:tc>
          <w:tcPr>
            <w:tcW w:w="736" w:type="dxa"/>
            <w:tcBorders>
              <w:top w:val="nil"/>
              <w:left w:val="nil"/>
              <w:bottom w:val="single" w:sz="4" w:space="0" w:color="auto"/>
              <w:right w:val="single" w:sz="4" w:space="0" w:color="auto"/>
            </w:tcBorders>
            <w:shd w:val="clear" w:color="auto" w:fill="auto"/>
            <w:vAlign w:val="center"/>
          </w:tcPr>
          <w:p w14:paraId="095FF8F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41DEF7E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rPr>
              <w:t>Không</w:t>
            </w:r>
          </w:p>
        </w:tc>
        <w:tc>
          <w:tcPr>
            <w:tcW w:w="1270" w:type="dxa"/>
            <w:tcBorders>
              <w:top w:val="nil"/>
              <w:left w:val="nil"/>
              <w:bottom w:val="single" w:sz="4" w:space="0" w:color="auto"/>
              <w:right w:val="single" w:sz="4" w:space="0" w:color="auto"/>
            </w:tcBorders>
            <w:shd w:val="clear" w:color="auto" w:fill="auto"/>
            <w:vAlign w:val="center"/>
          </w:tcPr>
          <w:p w14:paraId="21D8CFB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ngạch nghề nghiệp</w:t>
            </w:r>
          </w:p>
        </w:tc>
        <w:tc>
          <w:tcPr>
            <w:tcW w:w="906" w:type="dxa"/>
            <w:tcBorders>
              <w:top w:val="nil"/>
              <w:left w:val="nil"/>
              <w:bottom w:val="single" w:sz="4" w:space="0" w:color="auto"/>
              <w:right w:val="single" w:sz="4" w:space="0" w:color="auto"/>
            </w:tcBorders>
            <w:shd w:val="clear" w:color="auto" w:fill="auto"/>
            <w:vAlign w:val="center"/>
          </w:tcPr>
          <w:p w14:paraId="15A4F91F"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74F5CDBC"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nil"/>
              <w:left w:val="nil"/>
              <w:bottom w:val="single" w:sz="4" w:space="0" w:color="auto"/>
              <w:right w:val="single" w:sz="4" w:space="0" w:color="auto"/>
            </w:tcBorders>
            <w:shd w:val="clear" w:color="auto" w:fill="auto"/>
            <w:vAlign w:val="center"/>
          </w:tcPr>
          <w:p w14:paraId="14E29D5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F95BF4" w:rsidRPr="00C902D4" w14:paraId="5E34A0D5"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1682A809"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2D7524C8" w14:textId="77777777" w:rsidR="00F95BF4" w:rsidRPr="00C902D4" w:rsidRDefault="00F95BF4" w:rsidP="00AF7805">
            <w:pPr>
              <w:spacing w:before="0" w:after="0" w:line="360" w:lineRule="auto"/>
              <w:rPr>
                <w:rFonts w:ascii="Arial" w:hAnsi="Arial" w:cs="Arial"/>
                <w:color w:val="000000" w:themeColor="text1"/>
                <w:sz w:val="20"/>
              </w:rPr>
            </w:pPr>
            <w:r w:rsidRPr="00C902D4">
              <w:rPr>
                <w:rFonts w:ascii="Arial" w:hAnsi="Arial" w:cs="Arial"/>
                <w:color w:val="000000" w:themeColor="text1"/>
                <w:sz w:val="20"/>
              </w:rPr>
              <w:t>Cấp bậc nghề nghiệp</w:t>
            </w:r>
          </w:p>
        </w:tc>
        <w:tc>
          <w:tcPr>
            <w:tcW w:w="984" w:type="dxa"/>
            <w:tcBorders>
              <w:top w:val="nil"/>
              <w:left w:val="nil"/>
              <w:bottom w:val="single" w:sz="4" w:space="0" w:color="auto"/>
              <w:right w:val="single" w:sz="4" w:space="0" w:color="auto"/>
            </w:tcBorders>
            <w:shd w:val="clear" w:color="auto" w:fill="auto"/>
            <w:vAlign w:val="center"/>
          </w:tcPr>
          <w:p w14:paraId="0210D96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rPr>
              <w:t>Danh sách</w:t>
            </w:r>
          </w:p>
        </w:tc>
        <w:tc>
          <w:tcPr>
            <w:tcW w:w="736" w:type="dxa"/>
            <w:tcBorders>
              <w:top w:val="nil"/>
              <w:left w:val="nil"/>
              <w:bottom w:val="single" w:sz="4" w:space="0" w:color="auto"/>
              <w:right w:val="single" w:sz="4" w:space="0" w:color="auto"/>
            </w:tcBorders>
            <w:shd w:val="clear" w:color="auto" w:fill="auto"/>
            <w:vAlign w:val="center"/>
          </w:tcPr>
          <w:p w14:paraId="5B705E7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00E3E6B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rPr>
              <w:t>Không</w:t>
            </w:r>
          </w:p>
        </w:tc>
        <w:tc>
          <w:tcPr>
            <w:tcW w:w="1270" w:type="dxa"/>
            <w:tcBorders>
              <w:top w:val="nil"/>
              <w:left w:val="nil"/>
              <w:bottom w:val="single" w:sz="4" w:space="0" w:color="auto"/>
              <w:right w:val="single" w:sz="4" w:space="0" w:color="auto"/>
            </w:tcBorders>
            <w:shd w:val="clear" w:color="auto" w:fill="auto"/>
            <w:vAlign w:val="center"/>
          </w:tcPr>
          <w:p w14:paraId="4217379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cấp bậc nghề nghiệp</w:t>
            </w:r>
          </w:p>
        </w:tc>
        <w:tc>
          <w:tcPr>
            <w:tcW w:w="906" w:type="dxa"/>
            <w:tcBorders>
              <w:top w:val="nil"/>
              <w:left w:val="nil"/>
              <w:bottom w:val="single" w:sz="4" w:space="0" w:color="auto"/>
              <w:right w:val="single" w:sz="4" w:space="0" w:color="auto"/>
            </w:tcBorders>
            <w:shd w:val="clear" w:color="auto" w:fill="auto"/>
            <w:vAlign w:val="center"/>
          </w:tcPr>
          <w:p w14:paraId="0FBCD41C"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5A21E7D9"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Cấp bậc nghề nghiệp load theo Ngạch nghề nghiệp</w:t>
            </w:r>
          </w:p>
        </w:tc>
        <w:tc>
          <w:tcPr>
            <w:tcW w:w="1372" w:type="dxa"/>
            <w:tcBorders>
              <w:top w:val="nil"/>
              <w:left w:val="nil"/>
              <w:bottom w:val="single" w:sz="4" w:space="0" w:color="auto"/>
              <w:right w:val="single" w:sz="4" w:space="0" w:color="auto"/>
            </w:tcBorders>
            <w:shd w:val="clear" w:color="auto" w:fill="auto"/>
            <w:vAlign w:val="center"/>
          </w:tcPr>
          <w:p w14:paraId="61C85A1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F95BF4" w:rsidRPr="00C902D4" w14:paraId="6878DD42"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240AF6FA"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53B1A85D" w14:textId="77777777" w:rsidR="00F95BF4" w:rsidRPr="00C902D4" w:rsidRDefault="00F95BF4" w:rsidP="00AF7805">
            <w:pPr>
              <w:spacing w:before="0" w:after="0" w:line="360" w:lineRule="auto"/>
              <w:rPr>
                <w:rFonts w:ascii="Arial" w:hAnsi="Arial" w:cs="Arial"/>
                <w:color w:val="000000" w:themeColor="text1"/>
                <w:sz w:val="20"/>
              </w:rPr>
            </w:pPr>
            <w:r w:rsidRPr="00C902D4">
              <w:rPr>
                <w:rFonts w:ascii="Arial" w:hAnsi="Arial" w:cs="Arial"/>
                <w:sz w:val="20"/>
              </w:rPr>
              <w:t>Giới tính</w:t>
            </w:r>
          </w:p>
        </w:tc>
        <w:tc>
          <w:tcPr>
            <w:tcW w:w="984" w:type="dxa"/>
            <w:tcBorders>
              <w:top w:val="nil"/>
              <w:left w:val="nil"/>
              <w:bottom w:val="single" w:sz="4" w:space="0" w:color="auto"/>
              <w:right w:val="single" w:sz="4" w:space="0" w:color="auto"/>
            </w:tcBorders>
            <w:shd w:val="clear" w:color="auto" w:fill="auto"/>
            <w:vAlign w:val="center"/>
          </w:tcPr>
          <w:p w14:paraId="6194E5E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Tích chọn</w:t>
            </w:r>
          </w:p>
        </w:tc>
        <w:tc>
          <w:tcPr>
            <w:tcW w:w="736" w:type="dxa"/>
            <w:tcBorders>
              <w:top w:val="nil"/>
              <w:left w:val="nil"/>
              <w:bottom w:val="single" w:sz="4" w:space="0" w:color="auto"/>
              <w:right w:val="single" w:sz="4" w:space="0" w:color="auto"/>
            </w:tcBorders>
            <w:shd w:val="clear" w:color="auto" w:fill="auto"/>
            <w:vAlign w:val="center"/>
          </w:tcPr>
          <w:p w14:paraId="2845B5C0"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155A5BD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46833AAD"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336ECF52"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3D1459C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2 giới tính: Nam, Nữ</w:t>
            </w:r>
          </w:p>
          <w:p w14:paraId="50C4EAB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tích chọn cả 2 giới tính</w:t>
            </w:r>
          </w:p>
        </w:tc>
        <w:tc>
          <w:tcPr>
            <w:tcW w:w="1372" w:type="dxa"/>
            <w:tcBorders>
              <w:top w:val="nil"/>
              <w:left w:val="nil"/>
              <w:bottom w:val="single" w:sz="4" w:space="0" w:color="auto"/>
              <w:right w:val="single" w:sz="4" w:space="0" w:color="auto"/>
            </w:tcBorders>
            <w:shd w:val="clear" w:color="auto" w:fill="auto"/>
            <w:vAlign w:val="center"/>
          </w:tcPr>
          <w:p w14:paraId="2D6DCDB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Checkbox</w:t>
            </w:r>
          </w:p>
        </w:tc>
      </w:tr>
      <w:tr w:rsidR="00F95BF4" w:rsidRPr="00C902D4" w14:paraId="152F86EE"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7FCD24A2"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7C035E1F"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 xml:space="preserve">Loại hợp đồng </w:t>
            </w:r>
          </w:p>
        </w:tc>
        <w:tc>
          <w:tcPr>
            <w:tcW w:w="984" w:type="dxa"/>
            <w:tcBorders>
              <w:top w:val="nil"/>
              <w:left w:val="nil"/>
              <w:bottom w:val="single" w:sz="4" w:space="0" w:color="auto"/>
              <w:right w:val="single" w:sz="4" w:space="0" w:color="auto"/>
            </w:tcBorders>
            <w:shd w:val="clear" w:color="auto" w:fill="auto"/>
            <w:vAlign w:val="center"/>
          </w:tcPr>
          <w:p w14:paraId="283ED47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Tích chọn</w:t>
            </w:r>
          </w:p>
        </w:tc>
        <w:tc>
          <w:tcPr>
            <w:tcW w:w="736" w:type="dxa"/>
            <w:tcBorders>
              <w:top w:val="nil"/>
              <w:left w:val="nil"/>
              <w:bottom w:val="single" w:sz="4" w:space="0" w:color="auto"/>
              <w:right w:val="single" w:sz="4" w:space="0" w:color="auto"/>
            </w:tcBorders>
            <w:shd w:val="clear" w:color="auto" w:fill="auto"/>
            <w:vAlign w:val="center"/>
          </w:tcPr>
          <w:p w14:paraId="0D69567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1D26AB0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6F7D2F2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loại hợp đồng lao động</w:t>
            </w:r>
          </w:p>
        </w:tc>
        <w:tc>
          <w:tcPr>
            <w:tcW w:w="906" w:type="dxa"/>
            <w:tcBorders>
              <w:top w:val="nil"/>
              <w:left w:val="nil"/>
              <w:bottom w:val="single" w:sz="4" w:space="0" w:color="auto"/>
              <w:right w:val="single" w:sz="4" w:space="0" w:color="auto"/>
            </w:tcBorders>
            <w:shd w:val="clear" w:color="auto" w:fill="auto"/>
            <w:vAlign w:val="center"/>
          </w:tcPr>
          <w:p w14:paraId="30869055"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355BEA5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xml:space="preserve">- Hiển thị danh sách loại hợp đồng có trạng thái Áp dụng </w:t>
            </w:r>
            <w:r w:rsidRPr="00C902D4">
              <w:rPr>
                <w:rFonts w:ascii="Arial" w:hAnsi="Arial" w:cs="Arial"/>
                <w:color w:val="000000"/>
                <w:sz w:val="20"/>
                <w:lang w:eastAsia="ja-JP"/>
              </w:rPr>
              <w:lastRenderedPageBreak/>
              <w:t>theo: Mã và Tên loại hợp đồng.</w:t>
            </w:r>
          </w:p>
          <w:p w14:paraId="2238EC4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tích chọn nhiều loại hợp đồng</w:t>
            </w:r>
          </w:p>
        </w:tc>
        <w:tc>
          <w:tcPr>
            <w:tcW w:w="1372" w:type="dxa"/>
            <w:tcBorders>
              <w:top w:val="nil"/>
              <w:left w:val="nil"/>
              <w:bottom w:val="single" w:sz="4" w:space="0" w:color="auto"/>
              <w:right w:val="single" w:sz="4" w:space="0" w:color="auto"/>
            </w:tcBorders>
            <w:shd w:val="clear" w:color="auto" w:fill="auto"/>
            <w:vAlign w:val="center"/>
          </w:tcPr>
          <w:p w14:paraId="7CCE661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lastRenderedPageBreak/>
              <w:t>Checkbox</w:t>
            </w:r>
          </w:p>
        </w:tc>
      </w:tr>
      <w:tr w:rsidR="00F95BF4" w:rsidRPr="00C902D4" w14:paraId="1948FB2A"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5B5814A1"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5D1C38DB"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Tuổi con từ</w:t>
            </w:r>
          </w:p>
        </w:tc>
        <w:tc>
          <w:tcPr>
            <w:tcW w:w="984" w:type="dxa"/>
            <w:tcBorders>
              <w:top w:val="nil"/>
              <w:left w:val="nil"/>
              <w:bottom w:val="single" w:sz="4" w:space="0" w:color="auto"/>
              <w:right w:val="single" w:sz="4" w:space="0" w:color="auto"/>
            </w:tcBorders>
            <w:shd w:val="clear" w:color="auto" w:fill="auto"/>
            <w:vAlign w:val="center"/>
          </w:tcPr>
          <w:p w14:paraId="1EBE17A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7D9D4EC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16E5347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72199369"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5A392478"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5D38FD3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căn cứ theo ngày sinh của con</w:t>
            </w:r>
          </w:p>
        </w:tc>
        <w:tc>
          <w:tcPr>
            <w:tcW w:w="1372" w:type="dxa"/>
            <w:tcBorders>
              <w:top w:val="nil"/>
              <w:left w:val="nil"/>
              <w:bottom w:val="single" w:sz="4" w:space="0" w:color="auto"/>
              <w:right w:val="single" w:sz="4" w:space="0" w:color="auto"/>
            </w:tcBorders>
            <w:shd w:val="clear" w:color="auto" w:fill="auto"/>
            <w:vAlign w:val="center"/>
          </w:tcPr>
          <w:p w14:paraId="6E56F6D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19D3B4FC"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1FD83860"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44F7849B"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Tuổi con đến</w:t>
            </w:r>
          </w:p>
        </w:tc>
        <w:tc>
          <w:tcPr>
            <w:tcW w:w="984" w:type="dxa"/>
            <w:tcBorders>
              <w:top w:val="nil"/>
              <w:left w:val="nil"/>
              <w:bottom w:val="single" w:sz="4" w:space="0" w:color="auto"/>
              <w:right w:val="single" w:sz="4" w:space="0" w:color="auto"/>
            </w:tcBorders>
            <w:shd w:val="clear" w:color="auto" w:fill="auto"/>
            <w:vAlign w:val="center"/>
          </w:tcPr>
          <w:p w14:paraId="66A6FDF5"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2F697D1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7CEFBF94"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149578C5"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4546D58A"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497ADCE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con đến &gt;= Tuổi con từ</w:t>
            </w:r>
          </w:p>
        </w:tc>
        <w:tc>
          <w:tcPr>
            <w:tcW w:w="1372" w:type="dxa"/>
            <w:tcBorders>
              <w:top w:val="nil"/>
              <w:left w:val="nil"/>
              <w:bottom w:val="single" w:sz="4" w:space="0" w:color="auto"/>
              <w:right w:val="single" w:sz="4" w:space="0" w:color="auto"/>
            </w:tcBorders>
            <w:shd w:val="clear" w:color="auto" w:fill="auto"/>
            <w:vAlign w:val="center"/>
          </w:tcPr>
          <w:p w14:paraId="09799EF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0D6C9571"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69D2DFD1"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59E13E93"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Tuổi CBNV từ</w:t>
            </w:r>
          </w:p>
        </w:tc>
        <w:tc>
          <w:tcPr>
            <w:tcW w:w="984" w:type="dxa"/>
            <w:tcBorders>
              <w:top w:val="nil"/>
              <w:left w:val="nil"/>
              <w:bottom w:val="single" w:sz="4" w:space="0" w:color="auto"/>
              <w:right w:val="single" w:sz="4" w:space="0" w:color="auto"/>
            </w:tcBorders>
            <w:shd w:val="clear" w:color="auto" w:fill="auto"/>
            <w:vAlign w:val="center"/>
          </w:tcPr>
          <w:p w14:paraId="312A6B97"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436E3FB2"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778E603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2C0DDB93"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2AAD55DE"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56C3F9B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căn cứ theo ngày sinh của CBNV</w:t>
            </w:r>
          </w:p>
        </w:tc>
        <w:tc>
          <w:tcPr>
            <w:tcW w:w="1372" w:type="dxa"/>
            <w:tcBorders>
              <w:top w:val="nil"/>
              <w:left w:val="nil"/>
              <w:bottom w:val="single" w:sz="4" w:space="0" w:color="auto"/>
              <w:right w:val="single" w:sz="4" w:space="0" w:color="auto"/>
            </w:tcBorders>
            <w:shd w:val="clear" w:color="auto" w:fill="auto"/>
            <w:vAlign w:val="center"/>
          </w:tcPr>
          <w:p w14:paraId="374FDA0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1538C781"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19ADC16E"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39E26756"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Tuổi CBNV đến</w:t>
            </w:r>
          </w:p>
        </w:tc>
        <w:tc>
          <w:tcPr>
            <w:tcW w:w="984" w:type="dxa"/>
            <w:tcBorders>
              <w:top w:val="nil"/>
              <w:left w:val="nil"/>
              <w:bottom w:val="single" w:sz="4" w:space="0" w:color="auto"/>
              <w:right w:val="single" w:sz="4" w:space="0" w:color="auto"/>
            </w:tcBorders>
            <w:shd w:val="clear" w:color="auto" w:fill="auto"/>
            <w:vAlign w:val="center"/>
          </w:tcPr>
          <w:p w14:paraId="3DA327EF"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373FBF8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23A4B295"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0063CB9C"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0F86CC1C"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4150F6A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CBNV đến &gt;= Tuổi CBNV từ</w:t>
            </w:r>
          </w:p>
        </w:tc>
        <w:tc>
          <w:tcPr>
            <w:tcW w:w="1372" w:type="dxa"/>
            <w:tcBorders>
              <w:top w:val="nil"/>
              <w:left w:val="nil"/>
              <w:bottom w:val="single" w:sz="4" w:space="0" w:color="auto"/>
              <w:right w:val="single" w:sz="4" w:space="0" w:color="auto"/>
            </w:tcBorders>
            <w:shd w:val="clear" w:color="auto" w:fill="auto"/>
            <w:vAlign w:val="center"/>
          </w:tcPr>
          <w:p w14:paraId="5A12905B"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0AFF171B"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3E4A6E8A"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487F7355"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Số tiền</w:t>
            </w:r>
          </w:p>
        </w:tc>
        <w:tc>
          <w:tcPr>
            <w:tcW w:w="984" w:type="dxa"/>
            <w:tcBorders>
              <w:top w:val="nil"/>
              <w:left w:val="nil"/>
              <w:bottom w:val="single" w:sz="4" w:space="0" w:color="auto"/>
              <w:right w:val="single" w:sz="4" w:space="0" w:color="auto"/>
            </w:tcBorders>
            <w:shd w:val="clear" w:color="auto" w:fill="auto"/>
            <w:vAlign w:val="center"/>
          </w:tcPr>
          <w:p w14:paraId="5C785D7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736" w:type="dxa"/>
            <w:tcBorders>
              <w:top w:val="nil"/>
              <w:left w:val="nil"/>
              <w:bottom w:val="single" w:sz="4" w:space="0" w:color="auto"/>
              <w:right w:val="single" w:sz="4" w:space="0" w:color="auto"/>
            </w:tcBorders>
            <w:shd w:val="clear" w:color="auto" w:fill="auto"/>
            <w:vAlign w:val="center"/>
          </w:tcPr>
          <w:p w14:paraId="10A78DE8"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924" w:type="dxa"/>
            <w:tcBorders>
              <w:top w:val="nil"/>
              <w:left w:val="nil"/>
              <w:bottom w:val="single" w:sz="4" w:space="0" w:color="auto"/>
              <w:right w:val="single" w:sz="4" w:space="0" w:color="auto"/>
            </w:tcBorders>
            <w:shd w:val="clear" w:color="auto" w:fill="auto"/>
            <w:vAlign w:val="center"/>
          </w:tcPr>
          <w:p w14:paraId="06FBBCAD"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nil"/>
              <w:left w:val="nil"/>
              <w:bottom w:val="single" w:sz="4" w:space="0" w:color="auto"/>
              <w:right w:val="single" w:sz="4" w:space="0" w:color="auto"/>
            </w:tcBorders>
            <w:shd w:val="clear" w:color="auto" w:fill="auto"/>
            <w:vAlign w:val="center"/>
          </w:tcPr>
          <w:p w14:paraId="0281DF97"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4B6B53CF"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6F7B0FA1" w14:textId="77777777" w:rsidR="00F95BF4" w:rsidRPr="00C902D4" w:rsidRDefault="00F95BF4" w:rsidP="00AF7805">
            <w:pPr>
              <w:spacing w:before="0" w:after="0" w:line="360" w:lineRule="auto"/>
              <w:rPr>
                <w:rFonts w:ascii="Arial" w:hAnsi="Arial" w:cs="Arial"/>
                <w:color w:val="000000"/>
                <w:sz w:val="20"/>
                <w:lang w:eastAsia="ja-JP"/>
              </w:rPr>
            </w:pPr>
          </w:p>
        </w:tc>
        <w:tc>
          <w:tcPr>
            <w:tcW w:w="1372" w:type="dxa"/>
            <w:tcBorders>
              <w:top w:val="nil"/>
              <w:left w:val="nil"/>
              <w:bottom w:val="single" w:sz="4" w:space="0" w:color="auto"/>
              <w:right w:val="single" w:sz="4" w:space="0" w:color="auto"/>
            </w:tcBorders>
            <w:shd w:val="clear" w:color="auto" w:fill="auto"/>
            <w:vAlign w:val="center"/>
          </w:tcPr>
          <w:p w14:paraId="5F1385C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F95BF4" w:rsidRPr="00C902D4" w14:paraId="20342E4E"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7726200D"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0CA88A3D"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Ngày hiệu lực</w:t>
            </w:r>
          </w:p>
        </w:tc>
        <w:tc>
          <w:tcPr>
            <w:tcW w:w="984" w:type="dxa"/>
            <w:tcBorders>
              <w:top w:val="nil"/>
              <w:left w:val="nil"/>
              <w:bottom w:val="single" w:sz="4" w:space="0" w:color="auto"/>
              <w:right w:val="single" w:sz="4" w:space="0" w:color="auto"/>
            </w:tcBorders>
            <w:shd w:val="clear" w:color="auto" w:fill="auto"/>
            <w:vAlign w:val="center"/>
          </w:tcPr>
          <w:p w14:paraId="38CBEED9"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736" w:type="dxa"/>
            <w:tcBorders>
              <w:top w:val="nil"/>
              <w:left w:val="nil"/>
              <w:bottom w:val="single" w:sz="4" w:space="0" w:color="auto"/>
              <w:right w:val="single" w:sz="4" w:space="0" w:color="auto"/>
            </w:tcBorders>
            <w:shd w:val="clear" w:color="auto" w:fill="auto"/>
            <w:vAlign w:val="center"/>
          </w:tcPr>
          <w:p w14:paraId="0296C684"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924" w:type="dxa"/>
            <w:tcBorders>
              <w:top w:val="nil"/>
              <w:left w:val="nil"/>
              <w:bottom w:val="single" w:sz="4" w:space="0" w:color="auto"/>
              <w:right w:val="single" w:sz="4" w:space="0" w:color="auto"/>
            </w:tcBorders>
            <w:shd w:val="clear" w:color="auto" w:fill="auto"/>
            <w:vAlign w:val="center"/>
          </w:tcPr>
          <w:p w14:paraId="6D4A5499"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1270" w:type="dxa"/>
            <w:tcBorders>
              <w:top w:val="nil"/>
              <w:left w:val="nil"/>
              <w:bottom w:val="single" w:sz="4" w:space="0" w:color="auto"/>
              <w:right w:val="single" w:sz="4" w:space="0" w:color="auto"/>
            </w:tcBorders>
            <w:shd w:val="clear" w:color="auto" w:fill="auto"/>
            <w:vAlign w:val="center"/>
          </w:tcPr>
          <w:p w14:paraId="579C5696"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23B2A3B7"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173F7A8D"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1372" w:type="dxa"/>
            <w:tcBorders>
              <w:top w:val="nil"/>
              <w:left w:val="nil"/>
              <w:bottom w:val="single" w:sz="4" w:space="0" w:color="auto"/>
              <w:right w:val="single" w:sz="4" w:space="0" w:color="auto"/>
            </w:tcBorders>
            <w:shd w:val="clear" w:color="auto" w:fill="auto"/>
            <w:vAlign w:val="center"/>
          </w:tcPr>
          <w:p w14:paraId="794D293E"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F95BF4" w:rsidRPr="00C902D4" w14:paraId="2A771E5B"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0CE126B4"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34967BFE"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Ngày hết hiệu lực</w:t>
            </w:r>
          </w:p>
        </w:tc>
        <w:tc>
          <w:tcPr>
            <w:tcW w:w="984" w:type="dxa"/>
            <w:tcBorders>
              <w:top w:val="nil"/>
              <w:left w:val="nil"/>
              <w:bottom w:val="single" w:sz="4" w:space="0" w:color="auto"/>
              <w:right w:val="single" w:sz="4" w:space="0" w:color="auto"/>
            </w:tcBorders>
            <w:shd w:val="clear" w:color="auto" w:fill="auto"/>
            <w:vAlign w:val="center"/>
          </w:tcPr>
          <w:p w14:paraId="0C1F8662"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736" w:type="dxa"/>
            <w:tcBorders>
              <w:top w:val="nil"/>
              <w:left w:val="nil"/>
              <w:bottom w:val="single" w:sz="4" w:space="0" w:color="auto"/>
              <w:right w:val="single" w:sz="4" w:space="0" w:color="auto"/>
            </w:tcBorders>
            <w:shd w:val="clear" w:color="auto" w:fill="auto"/>
            <w:vAlign w:val="center"/>
          </w:tcPr>
          <w:p w14:paraId="30731F8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924" w:type="dxa"/>
            <w:tcBorders>
              <w:top w:val="nil"/>
              <w:left w:val="nil"/>
              <w:bottom w:val="single" w:sz="4" w:space="0" w:color="auto"/>
              <w:right w:val="single" w:sz="4" w:space="0" w:color="auto"/>
            </w:tcBorders>
            <w:shd w:val="clear" w:color="auto" w:fill="auto"/>
            <w:vAlign w:val="center"/>
          </w:tcPr>
          <w:p w14:paraId="4B8DC4F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18CA8E7A"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2DC8A820"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05E6AA3F"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Định dạng: dd/mm/yyyy</w:t>
            </w:r>
          </w:p>
          <w:p w14:paraId="7D1DE576"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Ngày hết hiệu lực &gt;= Ngày hiệu lực</w:t>
            </w:r>
          </w:p>
        </w:tc>
        <w:tc>
          <w:tcPr>
            <w:tcW w:w="1372" w:type="dxa"/>
            <w:tcBorders>
              <w:top w:val="nil"/>
              <w:left w:val="nil"/>
              <w:bottom w:val="single" w:sz="4" w:space="0" w:color="auto"/>
              <w:right w:val="single" w:sz="4" w:space="0" w:color="auto"/>
            </w:tcBorders>
            <w:shd w:val="clear" w:color="auto" w:fill="auto"/>
            <w:vAlign w:val="center"/>
          </w:tcPr>
          <w:p w14:paraId="7EF8D101"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Datetime</w:t>
            </w:r>
          </w:p>
        </w:tc>
      </w:tr>
      <w:tr w:rsidR="00F95BF4" w:rsidRPr="00C902D4" w14:paraId="4B7B7226" w14:textId="77777777" w:rsidTr="00F95BF4">
        <w:trPr>
          <w:trHeight w:val="80"/>
        </w:trPr>
        <w:tc>
          <w:tcPr>
            <w:tcW w:w="708" w:type="dxa"/>
            <w:tcBorders>
              <w:top w:val="nil"/>
              <w:left w:val="single" w:sz="4" w:space="0" w:color="auto"/>
              <w:bottom w:val="single" w:sz="4" w:space="0" w:color="auto"/>
              <w:right w:val="single" w:sz="4" w:space="0" w:color="auto"/>
            </w:tcBorders>
            <w:shd w:val="clear" w:color="auto" w:fill="auto"/>
            <w:vAlign w:val="center"/>
          </w:tcPr>
          <w:p w14:paraId="36D460CD" w14:textId="77777777" w:rsidR="00F95BF4" w:rsidRPr="00C902D4" w:rsidRDefault="00F95BF4" w:rsidP="00AF7805">
            <w:pPr>
              <w:pStyle w:val="ListParagraph"/>
              <w:numPr>
                <w:ilvl w:val="0"/>
                <w:numId w:val="72"/>
              </w:numPr>
              <w:spacing w:before="0" w:after="0" w:line="360" w:lineRule="auto"/>
              <w:ind w:left="504"/>
              <w:jc w:val="center"/>
              <w:rPr>
                <w:rFonts w:cs="Arial"/>
                <w:color w:val="000000"/>
                <w:sz w:val="20"/>
                <w:szCs w:val="20"/>
                <w:lang w:eastAsia="ja-JP"/>
              </w:rPr>
            </w:pPr>
          </w:p>
        </w:tc>
        <w:tc>
          <w:tcPr>
            <w:tcW w:w="1322" w:type="dxa"/>
            <w:tcBorders>
              <w:top w:val="nil"/>
              <w:left w:val="nil"/>
              <w:bottom w:val="single" w:sz="4" w:space="0" w:color="auto"/>
              <w:right w:val="single" w:sz="4" w:space="0" w:color="auto"/>
            </w:tcBorders>
            <w:shd w:val="clear" w:color="auto" w:fill="auto"/>
            <w:vAlign w:val="center"/>
          </w:tcPr>
          <w:p w14:paraId="0C9266DA" w14:textId="77777777" w:rsidR="00F95BF4" w:rsidRPr="00C902D4" w:rsidRDefault="00F95BF4" w:rsidP="00AF7805">
            <w:pPr>
              <w:spacing w:before="0" w:after="0" w:line="360" w:lineRule="auto"/>
              <w:rPr>
                <w:rFonts w:ascii="Arial" w:hAnsi="Arial" w:cs="Arial"/>
                <w:sz w:val="20"/>
              </w:rPr>
            </w:pPr>
            <w:r w:rsidRPr="00C902D4">
              <w:rPr>
                <w:rFonts w:ascii="Arial" w:hAnsi="Arial" w:cs="Arial"/>
                <w:sz w:val="20"/>
              </w:rPr>
              <w:t>Tự động áp dụng</w:t>
            </w:r>
          </w:p>
        </w:tc>
        <w:tc>
          <w:tcPr>
            <w:tcW w:w="984" w:type="dxa"/>
            <w:tcBorders>
              <w:top w:val="nil"/>
              <w:left w:val="nil"/>
              <w:bottom w:val="single" w:sz="4" w:space="0" w:color="auto"/>
              <w:right w:val="single" w:sz="4" w:space="0" w:color="auto"/>
            </w:tcBorders>
            <w:shd w:val="clear" w:color="auto" w:fill="auto"/>
            <w:vAlign w:val="center"/>
          </w:tcPr>
          <w:p w14:paraId="67806C8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Tích chọn</w:t>
            </w:r>
          </w:p>
        </w:tc>
        <w:tc>
          <w:tcPr>
            <w:tcW w:w="736" w:type="dxa"/>
            <w:tcBorders>
              <w:top w:val="nil"/>
              <w:left w:val="nil"/>
              <w:bottom w:val="single" w:sz="4" w:space="0" w:color="auto"/>
              <w:right w:val="single" w:sz="4" w:space="0" w:color="auto"/>
            </w:tcBorders>
            <w:shd w:val="clear" w:color="auto" w:fill="auto"/>
            <w:vAlign w:val="center"/>
          </w:tcPr>
          <w:p w14:paraId="44D0146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924" w:type="dxa"/>
            <w:tcBorders>
              <w:top w:val="nil"/>
              <w:left w:val="nil"/>
              <w:bottom w:val="single" w:sz="4" w:space="0" w:color="auto"/>
              <w:right w:val="single" w:sz="4" w:space="0" w:color="auto"/>
            </w:tcBorders>
            <w:shd w:val="clear" w:color="auto" w:fill="auto"/>
            <w:vAlign w:val="center"/>
          </w:tcPr>
          <w:p w14:paraId="7DAC0823"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1270" w:type="dxa"/>
            <w:tcBorders>
              <w:top w:val="nil"/>
              <w:left w:val="nil"/>
              <w:bottom w:val="single" w:sz="4" w:space="0" w:color="auto"/>
              <w:right w:val="single" w:sz="4" w:space="0" w:color="auto"/>
            </w:tcBorders>
            <w:shd w:val="clear" w:color="auto" w:fill="auto"/>
            <w:vAlign w:val="center"/>
          </w:tcPr>
          <w:p w14:paraId="4BC11A8E" w14:textId="77777777" w:rsidR="00F95BF4" w:rsidRPr="00C902D4" w:rsidRDefault="00F95BF4" w:rsidP="00AF7805">
            <w:pPr>
              <w:spacing w:before="0" w:after="0" w:line="360" w:lineRule="auto"/>
              <w:rPr>
                <w:rFonts w:ascii="Arial" w:hAnsi="Arial" w:cs="Arial"/>
                <w:color w:val="000000"/>
                <w:sz w:val="20"/>
                <w:lang w:eastAsia="ja-JP"/>
              </w:rPr>
            </w:pPr>
          </w:p>
        </w:tc>
        <w:tc>
          <w:tcPr>
            <w:tcW w:w="906" w:type="dxa"/>
            <w:tcBorders>
              <w:top w:val="nil"/>
              <w:left w:val="nil"/>
              <w:bottom w:val="single" w:sz="4" w:space="0" w:color="auto"/>
              <w:right w:val="single" w:sz="4" w:space="0" w:color="auto"/>
            </w:tcBorders>
            <w:shd w:val="clear" w:color="auto" w:fill="auto"/>
            <w:vAlign w:val="center"/>
          </w:tcPr>
          <w:p w14:paraId="4A248C88" w14:textId="77777777" w:rsidR="00F95BF4" w:rsidRPr="00C902D4" w:rsidRDefault="00F95BF4" w:rsidP="00AF7805">
            <w:pPr>
              <w:spacing w:before="0" w:after="0" w:line="360" w:lineRule="auto"/>
              <w:rPr>
                <w:rFonts w:ascii="Arial" w:hAnsi="Arial" w:cs="Arial"/>
                <w:color w:val="000000"/>
                <w:sz w:val="20"/>
                <w:lang w:eastAsia="ja-JP"/>
              </w:rPr>
            </w:pPr>
          </w:p>
        </w:tc>
        <w:tc>
          <w:tcPr>
            <w:tcW w:w="1758" w:type="dxa"/>
            <w:tcBorders>
              <w:top w:val="nil"/>
              <w:left w:val="nil"/>
              <w:bottom w:val="single" w:sz="4" w:space="0" w:color="auto"/>
              <w:right w:val="single" w:sz="4" w:space="0" w:color="auto"/>
            </w:tcBorders>
            <w:shd w:val="clear" w:color="auto" w:fill="auto"/>
            <w:vAlign w:val="center"/>
          </w:tcPr>
          <w:p w14:paraId="77301A2A"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sz w:val="20"/>
              </w:rPr>
              <w:t>Nếu tích tự động áp dụng thì tại chức năng Quản lý phúc lợi tự động, khi tổng hợp hệ thống sẽ tự động hiển thị các CBNV thỏa mãn điều kiện hưởng phúc lợi trên lưới.</w:t>
            </w:r>
          </w:p>
        </w:tc>
        <w:tc>
          <w:tcPr>
            <w:tcW w:w="1372" w:type="dxa"/>
            <w:tcBorders>
              <w:top w:val="nil"/>
              <w:left w:val="nil"/>
              <w:bottom w:val="single" w:sz="4" w:space="0" w:color="auto"/>
              <w:right w:val="single" w:sz="4" w:space="0" w:color="auto"/>
            </w:tcBorders>
            <w:shd w:val="clear" w:color="auto" w:fill="auto"/>
            <w:vAlign w:val="center"/>
          </w:tcPr>
          <w:p w14:paraId="0B68B885" w14:textId="77777777" w:rsidR="00F95BF4" w:rsidRPr="00C902D4" w:rsidRDefault="00F95BF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Checkbox</w:t>
            </w:r>
          </w:p>
        </w:tc>
      </w:tr>
    </w:tbl>
    <w:p w14:paraId="59D6FF9C" w14:textId="77777777" w:rsidR="00F95BF4" w:rsidRPr="00C902D4" w:rsidRDefault="00F95BF4"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985" w:type="dxa"/>
        <w:tblLook w:val="04A0" w:firstRow="1" w:lastRow="0" w:firstColumn="1" w:lastColumn="0" w:noHBand="0" w:noVBand="1"/>
      </w:tblPr>
      <w:tblGrid>
        <w:gridCol w:w="708"/>
        <w:gridCol w:w="2167"/>
        <w:gridCol w:w="3870"/>
        <w:gridCol w:w="3240"/>
      </w:tblGrid>
      <w:tr w:rsidR="00F95BF4" w:rsidRPr="00C902D4" w14:paraId="5E094D50" w14:textId="77777777" w:rsidTr="00F95BF4">
        <w:trPr>
          <w:tblHeader/>
        </w:trPr>
        <w:tc>
          <w:tcPr>
            <w:tcW w:w="708" w:type="dxa"/>
            <w:vAlign w:val="center"/>
          </w:tcPr>
          <w:p w14:paraId="2818DB6A" w14:textId="77777777" w:rsidR="00F95BF4" w:rsidRPr="00C902D4" w:rsidRDefault="00F95BF4" w:rsidP="00AF7805">
            <w:pPr>
              <w:pStyle w:val="-Tiubng"/>
              <w:rPr>
                <w:rFonts w:cs="Arial"/>
              </w:rPr>
            </w:pPr>
            <w:r w:rsidRPr="00C902D4">
              <w:rPr>
                <w:rFonts w:cs="Arial"/>
              </w:rPr>
              <w:lastRenderedPageBreak/>
              <w:t>STT</w:t>
            </w:r>
          </w:p>
        </w:tc>
        <w:tc>
          <w:tcPr>
            <w:tcW w:w="2167" w:type="dxa"/>
            <w:vAlign w:val="center"/>
          </w:tcPr>
          <w:p w14:paraId="5CA63FE2" w14:textId="77777777" w:rsidR="00F95BF4" w:rsidRPr="00C902D4" w:rsidRDefault="00F95BF4" w:rsidP="00AF7805">
            <w:pPr>
              <w:pStyle w:val="-Tiubng"/>
              <w:rPr>
                <w:rFonts w:cs="Arial"/>
              </w:rPr>
            </w:pPr>
            <w:r w:rsidRPr="00C902D4">
              <w:rPr>
                <w:rFonts w:cs="Arial"/>
              </w:rPr>
              <w:t>Trường thông tin</w:t>
            </w:r>
          </w:p>
        </w:tc>
        <w:tc>
          <w:tcPr>
            <w:tcW w:w="3870" w:type="dxa"/>
            <w:vAlign w:val="center"/>
          </w:tcPr>
          <w:p w14:paraId="70ED9ACA" w14:textId="77777777" w:rsidR="00F95BF4" w:rsidRPr="00C902D4" w:rsidRDefault="00F95BF4" w:rsidP="00AF7805">
            <w:pPr>
              <w:pStyle w:val="-Tiubng"/>
              <w:rPr>
                <w:rFonts w:cs="Arial"/>
              </w:rPr>
            </w:pPr>
            <w:r w:rsidRPr="00C902D4">
              <w:rPr>
                <w:rFonts w:cs="Arial"/>
              </w:rPr>
              <w:t>Ghi chú</w:t>
            </w:r>
          </w:p>
        </w:tc>
        <w:tc>
          <w:tcPr>
            <w:tcW w:w="3240" w:type="dxa"/>
            <w:vAlign w:val="center"/>
          </w:tcPr>
          <w:p w14:paraId="6658217B" w14:textId="77777777" w:rsidR="00F95BF4" w:rsidRPr="00C902D4" w:rsidRDefault="00F95BF4" w:rsidP="00AF7805">
            <w:pPr>
              <w:pStyle w:val="-Tiubng"/>
              <w:rPr>
                <w:rFonts w:cs="Arial"/>
              </w:rPr>
            </w:pPr>
            <w:r w:rsidRPr="00C902D4">
              <w:rPr>
                <w:rFonts w:cs="Arial"/>
              </w:rPr>
              <w:t>Đối tượng trên giao diện</w:t>
            </w:r>
          </w:p>
        </w:tc>
      </w:tr>
      <w:tr w:rsidR="00F95BF4" w:rsidRPr="00C902D4" w14:paraId="6B9EE854" w14:textId="77777777" w:rsidTr="00F95BF4">
        <w:trPr>
          <w:tblHeader/>
        </w:trPr>
        <w:tc>
          <w:tcPr>
            <w:tcW w:w="708" w:type="dxa"/>
          </w:tcPr>
          <w:p w14:paraId="25E7E9E7" w14:textId="77777777" w:rsidR="00F95BF4" w:rsidRPr="00C902D4" w:rsidRDefault="00F95BF4" w:rsidP="00AF7805">
            <w:pPr>
              <w:pStyle w:val="-Thng"/>
              <w:ind w:firstLine="0"/>
              <w:jc w:val="center"/>
              <w:rPr>
                <w:rFonts w:cs="Arial"/>
                <w:lang w:val="en-US"/>
              </w:rPr>
            </w:pPr>
            <w:r w:rsidRPr="00C902D4">
              <w:rPr>
                <w:rFonts w:cs="Arial"/>
              </w:rPr>
              <w:t>1</w:t>
            </w:r>
          </w:p>
        </w:tc>
        <w:tc>
          <w:tcPr>
            <w:tcW w:w="2167" w:type="dxa"/>
          </w:tcPr>
          <w:p w14:paraId="4D0515B7" w14:textId="77777777" w:rsidR="00F95BF4" w:rsidRPr="00C902D4" w:rsidRDefault="00F95BF4" w:rsidP="00AF7805">
            <w:pPr>
              <w:pStyle w:val="-Thng"/>
              <w:ind w:firstLine="0"/>
              <w:jc w:val="left"/>
              <w:rPr>
                <w:rFonts w:cs="Arial"/>
                <w:lang w:val="en-US"/>
              </w:rPr>
            </w:pPr>
            <w:r w:rsidRPr="00C902D4">
              <w:rPr>
                <w:rFonts w:cs="Arial"/>
              </w:rPr>
              <w:t>Mã phúc lợi</w:t>
            </w:r>
          </w:p>
        </w:tc>
        <w:tc>
          <w:tcPr>
            <w:tcW w:w="3870" w:type="dxa"/>
          </w:tcPr>
          <w:p w14:paraId="571EDC4E" w14:textId="77777777" w:rsidR="00F95BF4" w:rsidRPr="00C902D4" w:rsidRDefault="00F95BF4" w:rsidP="00AF7805">
            <w:pPr>
              <w:pStyle w:val="-Thng"/>
              <w:ind w:firstLine="0"/>
              <w:jc w:val="left"/>
              <w:rPr>
                <w:rFonts w:cs="Arial"/>
                <w:lang w:val="en-US"/>
              </w:rPr>
            </w:pPr>
            <w:r w:rsidRPr="00C902D4">
              <w:rPr>
                <w:rFonts w:cs="Arial"/>
              </w:rPr>
              <w:t>Hiển thị theo trường Mã phúc lợi</w:t>
            </w:r>
          </w:p>
        </w:tc>
        <w:tc>
          <w:tcPr>
            <w:tcW w:w="3240" w:type="dxa"/>
          </w:tcPr>
          <w:p w14:paraId="55F67979"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3D2779A4" w14:textId="77777777" w:rsidTr="00F95BF4">
        <w:trPr>
          <w:tblHeader/>
        </w:trPr>
        <w:tc>
          <w:tcPr>
            <w:tcW w:w="708" w:type="dxa"/>
          </w:tcPr>
          <w:p w14:paraId="4A43C265" w14:textId="77777777" w:rsidR="00F95BF4" w:rsidRPr="00C902D4" w:rsidRDefault="00F95BF4" w:rsidP="00AF7805">
            <w:pPr>
              <w:pStyle w:val="-Thng"/>
              <w:ind w:firstLine="0"/>
              <w:jc w:val="center"/>
              <w:rPr>
                <w:rFonts w:cs="Arial"/>
                <w:lang w:val="en-US"/>
              </w:rPr>
            </w:pPr>
            <w:r w:rsidRPr="00C902D4">
              <w:rPr>
                <w:rFonts w:cs="Arial"/>
              </w:rPr>
              <w:t>2</w:t>
            </w:r>
          </w:p>
        </w:tc>
        <w:tc>
          <w:tcPr>
            <w:tcW w:w="2167" w:type="dxa"/>
          </w:tcPr>
          <w:p w14:paraId="24857B7A" w14:textId="77777777" w:rsidR="00F95BF4" w:rsidRPr="00C902D4" w:rsidRDefault="00F95BF4" w:rsidP="00AF7805">
            <w:pPr>
              <w:pStyle w:val="-Thng"/>
              <w:ind w:firstLine="0"/>
              <w:jc w:val="left"/>
              <w:rPr>
                <w:rFonts w:cs="Arial"/>
                <w:lang w:val="en-US"/>
              </w:rPr>
            </w:pPr>
            <w:r w:rsidRPr="00C902D4">
              <w:rPr>
                <w:rFonts w:cs="Arial"/>
              </w:rPr>
              <w:t>Tên phúc lợi</w:t>
            </w:r>
          </w:p>
        </w:tc>
        <w:tc>
          <w:tcPr>
            <w:tcW w:w="3870" w:type="dxa"/>
          </w:tcPr>
          <w:p w14:paraId="2FDEC88B" w14:textId="77777777" w:rsidR="00F95BF4" w:rsidRPr="00C902D4" w:rsidRDefault="00F95BF4" w:rsidP="00AF7805">
            <w:pPr>
              <w:pStyle w:val="-Thng"/>
              <w:ind w:firstLine="0"/>
              <w:jc w:val="left"/>
              <w:rPr>
                <w:rFonts w:cs="Arial"/>
                <w:lang w:val="en-US"/>
              </w:rPr>
            </w:pPr>
            <w:r w:rsidRPr="00C902D4">
              <w:rPr>
                <w:rFonts w:cs="Arial"/>
              </w:rPr>
              <w:t>Hiển thị theo trường Tên phúc lợi</w:t>
            </w:r>
          </w:p>
        </w:tc>
        <w:tc>
          <w:tcPr>
            <w:tcW w:w="3240" w:type="dxa"/>
          </w:tcPr>
          <w:p w14:paraId="10C05271"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773B2E7B" w14:textId="77777777" w:rsidTr="00F95BF4">
        <w:trPr>
          <w:tblHeader/>
        </w:trPr>
        <w:tc>
          <w:tcPr>
            <w:tcW w:w="708" w:type="dxa"/>
          </w:tcPr>
          <w:p w14:paraId="2E725216" w14:textId="77777777" w:rsidR="00F95BF4" w:rsidRPr="00C902D4" w:rsidRDefault="00F95BF4" w:rsidP="00AF7805">
            <w:pPr>
              <w:pStyle w:val="-Thng"/>
              <w:ind w:firstLine="0"/>
              <w:jc w:val="center"/>
              <w:rPr>
                <w:rFonts w:cs="Arial"/>
                <w:lang w:val="en-US"/>
              </w:rPr>
            </w:pPr>
            <w:r w:rsidRPr="00C902D4">
              <w:rPr>
                <w:rFonts w:cs="Arial"/>
              </w:rPr>
              <w:t>3</w:t>
            </w:r>
          </w:p>
        </w:tc>
        <w:tc>
          <w:tcPr>
            <w:tcW w:w="2167" w:type="dxa"/>
          </w:tcPr>
          <w:p w14:paraId="72C3D0BC" w14:textId="77777777" w:rsidR="00F95BF4" w:rsidRPr="00C902D4" w:rsidRDefault="00F95BF4" w:rsidP="00AF7805">
            <w:pPr>
              <w:pStyle w:val="-Thng"/>
              <w:ind w:firstLine="0"/>
              <w:jc w:val="left"/>
              <w:rPr>
                <w:rFonts w:cs="Arial"/>
                <w:lang w:val="en-US"/>
              </w:rPr>
            </w:pPr>
            <w:r w:rsidRPr="00C902D4">
              <w:rPr>
                <w:rFonts w:cs="Arial"/>
              </w:rPr>
              <w:t>Số tiền</w:t>
            </w:r>
          </w:p>
        </w:tc>
        <w:tc>
          <w:tcPr>
            <w:tcW w:w="3870" w:type="dxa"/>
          </w:tcPr>
          <w:p w14:paraId="5D2BA5B8" w14:textId="77777777" w:rsidR="00F95BF4" w:rsidRPr="00C902D4" w:rsidRDefault="00F95BF4" w:rsidP="00AF7805">
            <w:pPr>
              <w:pStyle w:val="-Thng"/>
              <w:ind w:firstLine="0"/>
              <w:jc w:val="left"/>
              <w:rPr>
                <w:rFonts w:cs="Arial"/>
                <w:lang w:val="en-US"/>
              </w:rPr>
            </w:pPr>
            <w:r w:rsidRPr="00C902D4">
              <w:rPr>
                <w:rFonts w:cs="Arial"/>
              </w:rPr>
              <w:t>Hiển thị theo trường Số tiền</w:t>
            </w:r>
          </w:p>
        </w:tc>
        <w:tc>
          <w:tcPr>
            <w:tcW w:w="3240" w:type="dxa"/>
          </w:tcPr>
          <w:p w14:paraId="6E81738F" w14:textId="77777777" w:rsidR="00F95BF4" w:rsidRPr="00C902D4" w:rsidRDefault="00F95BF4" w:rsidP="00AF7805">
            <w:pPr>
              <w:pStyle w:val="-Thng"/>
              <w:ind w:firstLine="0"/>
              <w:jc w:val="left"/>
              <w:rPr>
                <w:rFonts w:cs="Arial"/>
                <w:lang w:val="en-US"/>
              </w:rPr>
            </w:pPr>
            <w:r w:rsidRPr="00C902D4">
              <w:rPr>
                <w:rFonts w:cs="Arial"/>
              </w:rPr>
              <w:t>Grid</w:t>
            </w:r>
          </w:p>
        </w:tc>
      </w:tr>
      <w:tr w:rsidR="00F95BF4" w:rsidRPr="00C902D4" w14:paraId="26B78A61" w14:textId="77777777" w:rsidTr="00F95BF4">
        <w:trPr>
          <w:tblHeader/>
        </w:trPr>
        <w:tc>
          <w:tcPr>
            <w:tcW w:w="708" w:type="dxa"/>
          </w:tcPr>
          <w:p w14:paraId="34731680" w14:textId="77777777" w:rsidR="00F95BF4" w:rsidRPr="00C902D4" w:rsidRDefault="00F95BF4" w:rsidP="00AF7805">
            <w:pPr>
              <w:pStyle w:val="-Thng"/>
              <w:ind w:firstLine="0"/>
              <w:jc w:val="center"/>
              <w:rPr>
                <w:rFonts w:cs="Arial"/>
                <w:lang w:val="en-US"/>
              </w:rPr>
            </w:pPr>
            <w:r w:rsidRPr="00C902D4">
              <w:rPr>
                <w:rFonts w:cs="Arial"/>
              </w:rPr>
              <w:t>4</w:t>
            </w:r>
          </w:p>
        </w:tc>
        <w:tc>
          <w:tcPr>
            <w:tcW w:w="2167" w:type="dxa"/>
          </w:tcPr>
          <w:p w14:paraId="3E33030B" w14:textId="77777777" w:rsidR="00F95BF4" w:rsidRPr="00C902D4" w:rsidRDefault="00F95BF4" w:rsidP="00AF7805">
            <w:pPr>
              <w:pStyle w:val="-Thng"/>
              <w:ind w:firstLine="0"/>
              <w:jc w:val="left"/>
              <w:rPr>
                <w:rFonts w:cs="Arial"/>
                <w:lang w:val="en-US"/>
              </w:rPr>
            </w:pPr>
            <w:r w:rsidRPr="00C902D4">
              <w:rPr>
                <w:rFonts w:cs="Arial"/>
              </w:rPr>
              <w:t>Ngày hiệu lực</w:t>
            </w:r>
          </w:p>
        </w:tc>
        <w:tc>
          <w:tcPr>
            <w:tcW w:w="3870" w:type="dxa"/>
          </w:tcPr>
          <w:p w14:paraId="46088EF8" w14:textId="77777777" w:rsidR="00F95BF4" w:rsidRPr="00C902D4" w:rsidRDefault="00F95BF4" w:rsidP="00AF7805">
            <w:pPr>
              <w:pStyle w:val="-Thng"/>
              <w:ind w:firstLine="0"/>
              <w:jc w:val="left"/>
              <w:rPr>
                <w:rFonts w:cs="Arial"/>
                <w:lang w:val="en-US"/>
              </w:rPr>
            </w:pPr>
            <w:r w:rsidRPr="00C902D4">
              <w:rPr>
                <w:rFonts w:cs="Arial"/>
              </w:rPr>
              <w:t>Hiển thị theo trường Ngày hiệu lực</w:t>
            </w:r>
          </w:p>
        </w:tc>
        <w:tc>
          <w:tcPr>
            <w:tcW w:w="3240" w:type="dxa"/>
          </w:tcPr>
          <w:p w14:paraId="51618EFE" w14:textId="77777777" w:rsidR="00F95BF4" w:rsidRPr="00C902D4" w:rsidRDefault="00F95BF4" w:rsidP="00AF7805">
            <w:pPr>
              <w:pStyle w:val="-Thng"/>
              <w:ind w:firstLine="0"/>
              <w:jc w:val="left"/>
              <w:rPr>
                <w:rFonts w:cs="Arial"/>
                <w:lang w:val="en-US"/>
              </w:rPr>
            </w:pPr>
            <w:r w:rsidRPr="00C902D4">
              <w:rPr>
                <w:rFonts w:cs="Arial"/>
              </w:rPr>
              <w:t>Grid</w:t>
            </w:r>
          </w:p>
        </w:tc>
      </w:tr>
    </w:tbl>
    <w:p w14:paraId="6A44787D"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loại phúc lợi đã nhập vào hệ thống.</w:t>
      </w:r>
    </w:p>
    <w:p w14:paraId="5FCF37AA"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2B974FF2" w14:textId="77777777" w:rsidR="00F95BF4" w:rsidRPr="00C902D4" w:rsidRDefault="00F95BF4"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66E2D2ED" w14:textId="77777777" w:rsidR="00F95BF4" w:rsidRPr="00C902D4" w:rsidRDefault="00F95BF4" w:rsidP="00AF7805">
      <w:pPr>
        <w:pStyle w:val="-Gch"/>
        <w:ind w:firstLine="0"/>
        <w:rPr>
          <w:rFonts w:cs="Arial"/>
          <w:b/>
          <w:szCs w:val="20"/>
        </w:rPr>
      </w:pPr>
      <w:r w:rsidRPr="00C902D4">
        <w:rPr>
          <w:rFonts w:cs="Arial"/>
          <w:b/>
          <w:szCs w:val="20"/>
        </w:rPr>
        <w:t>Mô tả nghiệp vụ:</w:t>
      </w:r>
    </w:p>
    <w:p w14:paraId="26C2AA09" w14:textId="77777777" w:rsidR="00F95BF4" w:rsidRPr="00C902D4" w:rsidRDefault="00F95BF4" w:rsidP="00AF7805">
      <w:pPr>
        <w:pStyle w:val="-Gch"/>
        <w:numPr>
          <w:ilvl w:val="0"/>
          <w:numId w:val="14"/>
        </w:numPr>
        <w:ind w:left="540" w:hanging="180"/>
        <w:rPr>
          <w:rFonts w:cs="Arial"/>
          <w:szCs w:val="20"/>
        </w:rPr>
      </w:pPr>
      <w:r w:rsidRPr="00C902D4">
        <w:rPr>
          <w:rFonts w:cs="Arial"/>
          <w:szCs w:val="20"/>
        </w:rPr>
        <w:t>Đối với loại phúc lợi không tích vào ô “Tự động áp dụng” sẽ được hiển thị khi khai báo phúc lợi cho CBNV tại chức năng Quản lý phúc lợi cá nhân.</w:t>
      </w:r>
    </w:p>
    <w:p w14:paraId="1501F03E" w14:textId="77777777" w:rsidR="00F95BF4" w:rsidRPr="00C902D4" w:rsidRDefault="00F95BF4" w:rsidP="00AF7805">
      <w:pPr>
        <w:pStyle w:val="-Gch"/>
        <w:numPr>
          <w:ilvl w:val="0"/>
          <w:numId w:val="14"/>
        </w:numPr>
        <w:ind w:left="540" w:hanging="180"/>
        <w:rPr>
          <w:rFonts w:cs="Arial"/>
          <w:szCs w:val="20"/>
        </w:rPr>
      </w:pPr>
      <w:r w:rsidRPr="00C902D4">
        <w:rPr>
          <w:rFonts w:cs="Arial"/>
          <w:szCs w:val="20"/>
        </w:rPr>
        <w:t>Đối với loại phúc lợi tích vào ô “Tự động áp dụng” sẽ được hiện thị tại chức năng Quản lý phúc lợi tự động khi tổng hợp.</w:t>
      </w:r>
    </w:p>
    <w:p w14:paraId="066A2D41" w14:textId="77777777" w:rsidR="00F95BF4" w:rsidRPr="00C902D4" w:rsidRDefault="00F95BF4" w:rsidP="00AF7805">
      <w:pPr>
        <w:pStyle w:val="-Gch"/>
        <w:numPr>
          <w:ilvl w:val="0"/>
          <w:numId w:val="14"/>
        </w:numPr>
        <w:ind w:left="540" w:hanging="180"/>
        <w:rPr>
          <w:rFonts w:cs="Arial"/>
          <w:szCs w:val="20"/>
        </w:rPr>
      </w:pPr>
      <w:r w:rsidRPr="00C902D4">
        <w:rPr>
          <w:rFonts w:cs="Arial"/>
          <w:szCs w:val="20"/>
        </w:rPr>
        <w:t>Thâm niên: Căn cứ theo ngày vào công ty của CBNV</w:t>
      </w:r>
    </w:p>
    <w:p w14:paraId="3256C8F7" w14:textId="77777777" w:rsidR="00F95BF4" w:rsidRPr="00C902D4" w:rsidRDefault="00F95BF4" w:rsidP="00AF7805">
      <w:pPr>
        <w:pStyle w:val="-Gch"/>
        <w:tabs>
          <w:tab w:val="clear" w:pos="550"/>
          <w:tab w:val="left" w:pos="900"/>
        </w:tabs>
        <w:ind w:left="720" w:hanging="180"/>
        <w:rPr>
          <w:rFonts w:cs="Arial"/>
          <w:szCs w:val="20"/>
        </w:rPr>
      </w:pPr>
      <w:r w:rsidRPr="00C902D4">
        <w:rPr>
          <w:rFonts w:cs="Arial"/>
          <w:szCs w:val="20"/>
        </w:rPr>
        <w:t xml:space="preserve">+ Nếu ngày vào công ty &lt;= ngày 15 của tháng </w:t>
      </w:r>
      <w:r w:rsidRPr="00C902D4">
        <w:rPr>
          <w:rFonts w:cs="Arial"/>
          <w:szCs w:val="20"/>
        </w:rPr>
        <w:sym w:font="Wingdings" w:char="F0E0"/>
      </w:r>
      <w:r w:rsidRPr="00C902D4">
        <w:rPr>
          <w:rFonts w:cs="Arial"/>
          <w:szCs w:val="20"/>
        </w:rPr>
        <w:t xml:space="preserve"> CBNV được tính thâm niên tại tháng đó.</w:t>
      </w:r>
    </w:p>
    <w:p w14:paraId="466887F8" w14:textId="77777777" w:rsidR="00F95BF4" w:rsidRPr="00C902D4" w:rsidRDefault="00F95BF4" w:rsidP="00AF7805">
      <w:pPr>
        <w:pStyle w:val="-Gch"/>
        <w:ind w:left="720" w:hanging="360"/>
        <w:rPr>
          <w:rFonts w:cs="Arial"/>
          <w:szCs w:val="20"/>
        </w:rPr>
      </w:pPr>
      <w:r w:rsidRPr="00C902D4">
        <w:rPr>
          <w:rFonts w:cs="Arial"/>
          <w:szCs w:val="20"/>
        </w:rPr>
        <w:tab/>
        <w:t xml:space="preserve">+ Nếu ngày vào công ty sau ngày 15 của tháng </w:t>
      </w:r>
      <w:r w:rsidRPr="00C902D4">
        <w:rPr>
          <w:rFonts w:cs="Arial"/>
          <w:szCs w:val="20"/>
        </w:rPr>
        <w:sym w:font="Wingdings" w:char="F0E0"/>
      </w:r>
      <w:r w:rsidRPr="00C902D4">
        <w:rPr>
          <w:rFonts w:cs="Arial"/>
          <w:szCs w:val="20"/>
        </w:rPr>
        <w:t xml:space="preserve"> CBNV được tính thâm niên vào tháng sau.</w:t>
      </w:r>
    </w:p>
    <w:p w14:paraId="3334FF93" w14:textId="77777777" w:rsidR="00F95BF4" w:rsidRPr="00C902D4" w:rsidRDefault="00F95BF4" w:rsidP="00AF7805">
      <w:pPr>
        <w:pStyle w:val="-Gch"/>
        <w:numPr>
          <w:ilvl w:val="0"/>
          <w:numId w:val="14"/>
        </w:numPr>
        <w:ind w:left="720"/>
        <w:rPr>
          <w:rFonts w:cs="Arial"/>
          <w:szCs w:val="20"/>
        </w:rPr>
      </w:pPr>
      <w:r w:rsidRPr="00C902D4">
        <w:rPr>
          <w:rFonts w:cs="Arial"/>
          <w:szCs w:val="20"/>
        </w:rPr>
        <w:t>Tuổi con: Căn cứ theo ngày sinh của con.</w:t>
      </w:r>
    </w:p>
    <w:p w14:paraId="133D7303" w14:textId="77777777" w:rsidR="00F95BF4" w:rsidRPr="00C902D4" w:rsidRDefault="00F95BF4" w:rsidP="00AF7805">
      <w:pPr>
        <w:pStyle w:val="-Gch"/>
        <w:numPr>
          <w:ilvl w:val="0"/>
          <w:numId w:val="14"/>
        </w:numPr>
        <w:ind w:left="720"/>
        <w:rPr>
          <w:rFonts w:cs="Arial"/>
          <w:szCs w:val="20"/>
        </w:rPr>
      </w:pPr>
      <w:r w:rsidRPr="00C902D4">
        <w:rPr>
          <w:rFonts w:cs="Arial"/>
          <w:szCs w:val="20"/>
        </w:rPr>
        <w:t>Tuổi CBNV: Căn cứ theo ngày sinh của CBNV.</w:t>
      </w:r>
    </w:p>
    <w:p w14:paraId="3771EDF1" w14:textId="77777777" w:rsidR="00F95BF4" w:rsidRPr="00C902D4" w:rsidRDefault="00F95BF4" w:rsidP="00AF7805">
      <w:pPr>
        <w:pStyle w:val="-Gch"/>
        <w:ind w:left="550" w:firstLine="0"/>
        <w:rPr>
          <w:rFonts w:cs="Arial"/>
          <w:szCs w:val="20"/>
        </w:rPr>
      </w:pPr>
      <w:r w:rsidRPr="00C902D4">
        <w:rPr>
          <w:rFonts w:cs="Arial"/>
          <w:szCs w:val="20"/>
        </w:rPr>
        <w:t>VD: Ngày sinh 20/12/2017 thì hiểu tuổi bắt đầu được tính từ đầu tháng 12 là được 1 tháng.</w:t>
      </w:r>
    </w:p>
    <w:p w14:paraId="28C204B4" w14:textId="77777777" w:rsidR="00F95BF4" w:rsidRPr="00C902D4" w:rsidRDefault="00F95BF4"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9985" w:type="dxa"/>
        <w:tblLook w:val="04A0" w:firstRow="1" w:lastRow="0" w:firstColumn="1" w:lastColumn="0" w:noHBand="0" w:noVBand="1"/>
      </w:tblPr>
      <w:tblGrid>
        <w:gridCol w:w="715"/>
        <w:gridCol w:w="2160"/>
        <w:gridCol w:w="7110"/>
      </w:tblGrid>
      <w:tr w:rsidR="00F95BF4" w:rsidRPr="00C902D4" w14:paraId="0FD8AEC7" w14:textId="77777777" w:rsidTr="00F95BF4">
        <w:trPr>
          <w:trHeight w:val="377"/>
        </w:trPr>
        <w:tc>
          <w:tcPr>
            <w:tcW w:w="715" w:type="dxa"/>
            <w:vAlign w:val="center"/>
          </w:tcPr>
          <w:p w14:paraId="363B322D"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1800B873"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6EB0CDEB" w14:textId="77777777" w:rsidR="00F95BF4" w:rsidRPr="00C902D4" w:rsidRDefault="00F95BF4"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F95BF4" w:rsidRPr="00C902D4" w14:paraId="475FBB0E" w14:textId="77777777" w:rsidTr="00F95BF4">
        <w:tc>
          <w:tcPr>
            <w:tcW w:w="715" w:type="dxa"/>
            <w:vAlign w:val="center"/>
          </w:tcPr>
          <w:p w14:paraId="06B5CC42"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0769A9CA"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7110" w:type="dxa"/>
            <w:vAlign w:val="center"/>
          </w:tcPr>
          <w:p w14:paraId="7BA36B7E"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F95BF4" w:rsidRPr="00C902D4" w14:paraId="671CE1F6" w14:textId="77777777" w:rsidTr="00F95BF4">
        <w:tc>
          <w:tcPr>
            <w:tcW w:w="715" w:type="dxa"/>
            <w:vAlign w:val="center"/>
          </w:tcPr>
          <w:p w14:paraId="3E97F2B6"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6646F5CC"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4B509077" w14:textId="77777777" w:rsidR="00F95BF4" w:rsidRPr="00C902D4" w:rsidRDefault="00F95BF4"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6CC2FAA5"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0F168ED8"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F72B488"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1E84AADD" w14:textId="77777777" w:rsidR="00F95BF4" w:rsidRPr="00C902D4" w:rsidRDefault="00F95BF4"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629B91A9" w14:textId="77777777" w:rsidR="00F95BF4" w:rsidRPr="00C902D4" w:rsidRDefault="00F95BF4"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52FF523" w14:textId="77777777" w:rsidR="00F95BF4" w:rsidRPr="00C902D4" w:rsidRDefault="00F95BF4"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lastRenderedPageBreak/>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BDBF30B"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6007B0BB" w14:textId="77777777" w:rsidR="00F95BF4" w:rsidRPr="00C902D4" w:rsidRDefault="00F95BF4"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2213D791"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6E41A326"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F95BF4" w:rsidRPr="00C902D4" w14:paraId="562B92D9" w14:textId="77777777" w:rsidTr="00F95BF4">
        <w:tc>
          <w:tcPr>
            <w:tcW w:w="715" w:type="dxa"/>
            <w:vAlign w:val="center"/>
          </w:tcPr>
          <w:p w14:paraId="5A158FA1"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0833F799"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7110" w:type="dxa"/>
            <w:vAlign w:val="center"/>
          </w:tcPr>
          <w:p w14:paraId="4CAE4F78"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F95BF4" w:rsidRPr="00C902D4" w14:paraId="44784AAF" w14:textId="77777777" w:rsidTr="00F95BF4">
        <w:tc>
          <w:tcPr>
            <w:tcW w:w="715" w:type="dxa"/>
            <w:vAlign w:val="center"/>
          </w:tcPr>
          <w:p w14:paraId="60AD6A05"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77C91DD3" w14:textId="77777777" w:rsidR="00F95BF4" w:rsidRPr="00C902D4" w:rsidRDefault="00F95BF4"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7110" w:type="dxa"/>
            <w:vAlign w:val="center"/>
          </w:tcPr>
          <w:p w14:paraId="798A29F3" w14:textId="77777777" w:rsidR="00F95BF4" w:rsidRPr="00C902D4" w:rsidRDefault="00F95BF4"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F95BF4" w:rsidRPr="00C902D4" w14:paraId="29A42CAF" w14:textId="77777777" w:rsidTr="00F95BF4">
        <w:tc>
          <w:tcPr>
            <w:tcW w:w="715" w:type="dxa"/>
            <w:vAlign w:val="center"/>
          </w:tcPr>
          <w:p w14:paraId="55D5FBB5"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0D262A52"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7110" w:type="dxa"/>
            <w:vAlign w:val="center"/>
          </w:tcPr>
          <w:p w14:paraId="0C323DEB"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E7E27B3"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48C5FB3B"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6E43F45A" w14:textId="77777777" w:rsidR="00F95BF4" w:rsidRPr="00C902D4" w:rsidRDefault="00F95BF4"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40020C71" w14:textId="77777777" w:rsidR="00F95BF4" w:rsidRPr="00C902D4" w:rsidRDefault="00F95BF4"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phúc lợi cá nhân và Quản lý phúc lợi tự động.</w:t>
            </w:r>
          </w:p>
        </w:tc>
      </w:tr>
      <w:tr w:rsidR="00F95BF4" w:rsidRPr="00C902D4" w14:paraId="4A05A737" w14:textId="77777777" w:rsidTr="00F95BF4">
        <w:tc>
          <w:tcPr>
            <w:tcW w:w="715" w:type="dxa"/>
            <w:vAlign w:val="center"/>
          </w:tcPr>
          <w:p w14:paraId="1A53030D" w14:textId="77777777" w:rsidR="00F95BF4" w:rsidRPr="00C902D4" w:rsidRDefault="00F95BF4" w:rsidP="00AF7805">
            <w:pPr>
              <w:pStyle w:val="ListParagraph"/>
              <w:numPr>
                <w:ilvl w:val="0"/>
                <w:numId w:val="73"/>
              </w:numPr>
              <w:tabs>
                <w:tab w:val="left" w:pos="630"/>
              </w:tabs>
              <w:spacing w:before="60" w:after="60" w:line="360" w:lineRule="auto"/>
              <w:ind w:left="504"/>
              <w:contextualSpacing/>
              <w:jc w:val="center"/>
              <w:rPr>
                <w:rFonts w:cs="Arial"/>
                <w:sz w:val="20"/>
                <w:szCs w:val="20"/>
              </w:rPr>
            </w:pPr>
          </w:p>
        </w:tc>
        <w:tc>
          <w:tcPr>
            <w:tcW w:w="2160" w:type="dxa"/>
            <w:vAlign w:val="center"/>
          </w:tcPr>
          <w:p w14:paraId="7DA8DC84"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5220A924" w14:textId="77777777" w:rsidR="00F95BF4" w:rsidRPr="00C902D4" w:rsidRDefault="00F95BF4"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55ECBA5A" w14:textId="77777777" w:rsidR="00F95BF4" w:rsidRPr="00C902D4" w:rsidRDefault="00F95BF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5B5F292" w14:textId="77777777" w:rsidR="00F95BF4" w:rsidRPr="00C902D4" w:rsidRDefault="00F95BF4"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011EF98F" wp14:editId="1C588665">
            <wp:extent cx="5761990" cy="27984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798445"/>
                    </a:xfrm>
                    <a:prstGeom prst="rect">
                      <a:avLst/>
                    </a:prstGeom>
                  </pic:spPr>
                </pic:pic>
              </a:graphicData>
            </a:graphic>
          </wp:inline>
        </w:drawing>
      </w:r>
    </w:p>
    <w:p w14:paraId="6027D01C" w14:textId="77777777" w:rsidR="00F95BF4" w:rsidRPr="00C902D4" w:rsidRDefault="00F95BF4"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lastRenderedPageBreak/>
        <w:t>Màn hình: Danh mục phúc lợi</w:t>
      </w:r>
    </w:p>
    <w:p w14:paraId="7267B2C9" w14:textId="77777777" w:rsidR="00F95BF4" w:rsidRPr="00C902D4" w:rsidRDefault="00F95BF4" w:rsidP="00AF7805">
      <w:pPr>
        <w:spacing w:line="360" w:lineRule="auto"/>
        <w:rPr>
          <w:rFonts w:ascii="Arial" w:hAnsi="Arial" w:cs="Arial"/>
          <w:noProof/>
          <w:color w:val="000000" w:themeColor="text1"/>
          <w:sz w:val="20"/>
        </w:rPr>
      </w:pPr>
    </w:p>
    <w:p w14:paraId="0F42C973" w14:textId="77777777" w:rsidR="00F95BF4" w:rsidRPr="00C902D4" w:rsidRDefault="00F95BF4" w:rsidP="00AF7805">
      <w:pPr>
        <w:spacing w:line="360" w:lineRule="auto"/>
        <w:rPr>
          <w:rFonts w:ascii="Arial" w:hAnsi="Arial" w:cs="Arial"/>
          <w:sz w:val="20"/>
        </w:rPr>
      </w:pPr>
    </w:p>
    <w:p w14:paraId="2AC3D970" w14:textId="5EB81940" w:rsidR="00C12F47" w:rsidRPr="00C902D4" w:rsidRDefault="00DB2434" w:rsidP="00AF7805">
      <w:pPr>
        <w:pStyle w:val="Heading5"/>
        <w:tabs>
          <w:tab w:val="clear" w:pos="1458"/>
          <w:tab w:val="num" w:pos="1080"/>
        </w:tabs>
        <w:spacing w:line="360" w:lineRule="auto"/>
        <w:ind w:hanging="1458"/>
        <w:rPr>
          <w:rFonts w:ascii="Arial" w:hAnsi="Arial" w:cs="Arial"/>
          <w:sz w:val="20"/>
          <w:szCs w:val="20"/>
        </w:rPr>
      </w:pPr>
      <w:bookmarkStart w:id="123" w:name="_Toc500541198"/>
      <w:r w:rsidRPr="00C902D4">
        <w:rPr>
          <w:rFonts w:ascii="Arial" w:hAnsi="Arial" w:cs="Arial"/>
          <w:sz w:val="20"/>
          <w:szCs w:val="20"/>
        </w:rPr>
        <w:t>Danh mục hình thức khen thưởng</w:t>
      </w:r>
      <w:bookmarkEnd w:id="123"/>
    </w:p>
    <w:p w14:paraId="36797A99" w14:textId="77777777" w:rsidR="00C12F47" w:rsidRPr="00C902D4" w:rsidRDefault="00C12F47"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D612269" w14:textId="3FD2020B" w:rsidR="00C12F47" w:rsidRPr="00C902D4" w:rsidRDefault="0093726F"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76A533D6" wp14:editId="3AC2A2C3">
            <wp:extent cx="4883401" cy="106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83401" cy="1066855"/>
                    </a:xfrm>
                    <a:prstGeom prst="rect">
                      <a:avLst/>
                    </a:prstGeom>
                  </pic:spPr>
                </pic:pic>
              </a:graphicData>
            </a:graphic>
          </wp:inline>
        </w:drawing>
      </w:r>
    </w:p>
    <w:p w14:paraId="42720663" w14:textId="77777777" w:rsidR="00C12F47" w:rsidRPr="00C902D4" w:rsidRDefault="00C12F47"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2B6BE1B4" w14:textId="77777777" w:rsidR="00C12F47" w:rsidRPr="00C902D4" w:rsidRDefault="00C12F47"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25AD632" w14:textId="77777777" w:rsidR="005C2D2C" w:rsidRPr="00C902D4" w:rsidRDefault="005C2D2C" w:rsidP="00AF7805">
      <w:pPr>
        <w:pStyle w:val="atext"/>
        <w:spacing w:line="360" w:lineRule="auto"/>
        <w:rPr>
          <w:rFonts w:ascii="Arial" w:hAnsi="Arial" w:cs="Arial"/>
          <w:sz w:val="20"/>
          <w:szCs w:val="20"/>
        </w:rPr>
      </w:pPr>
      <w:r w:rsidRPr="00C902D4">
        <w:rPr>
          <w:rFonts w:ascii="Arial" w:hAnsi="Arial" w:cs="Arial"/>
          <w:sz w:val="20"/>
          <w:szCs w:val="20"/>
        </w:rPr>
        <w:t xml:space="preserve">Tạo danh sách các hình thức khen thưởng </w:t>
      </w:r>
    </w:p>
    <w:p w14:paraId="79464BED" w14:textId="01D82837" w:rsidR="00C12F47" w:rsidRPr="00C902D4" w:rsidRDefault="00C12F47"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8DBCB2C" w14:textId="4C16715F" w:rsidR="00C12F47" w:rsidRPr="00C902D4" w:rsidRDefault="00C12F47" w:rsidP="00AF7805">
      <w:pPr>
        <w:pStyle w:val="atext"/>
        <w:spacing w:line="360" w:lineRule="auto"/>
        <w:rPr>
          <w:rFonts w:ascii="Arial" w:hAnsi="Arial" w:cs="Arial"/>
          <w:sz w:val="20"/>
          <w:szCs w:val="20"/>
        </w:rPr>
      </w:pPr>
      <w:r w:rsidRPr="00C902D4">
        <w:rPr>
          <w:rFonts w:ascii="Arial" w:hAnsi="Arial" w:cs="Arial"/>
          <w:sz w:val="20"/>
          <w:szCs w:val="20"/>
        </w:rPr>
        <w:t xml:space="preserve">Đối tượng được quyền vào thiết lập </w:t>
      </w:r>
      <w:r w:rsidR="00D93957" w:rsidRPr="00C902D4">
        <w:rPr>
          <w:rFonts w:ascii="Arial" w:hAnsi="Arial" w:cs="Arial"/>
          <w:sz w:val="20"/>
          <w:szCs w:val="20"/>
        </w:rPr>
        <w:t>danh mục hình thức khen thường</w:t>
      </w:r>
    </w:p>
    <w:p w14:paraId="430E0511" w14:textId="77777777" w:rsidR="00C12F47" w:rsidRPr="00C902D4" w:rsidRDefault="00C12F47"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E4919CC" w14:textId="1CEAEA23" w:rsidR="00A51EE9" w:rsidRPr="00C902D4" w:rsidRDefault="00A51EE9"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3053F1" w:rsidRPr="00C902D4">
        <w:rPr>
          <w:rFonts w:ascii="Arial" w:hAnsi="Arial" w:cs="Arial"/>
          <w:sz w:val="20"/>
          <w:szCs w:val="20"/>
        </w:rPr>
        <w:t>mã khen thưởng, tên hình thức, trạng thái, mô tả.</w:t>
      </w:r>
      <w:r w:rsidRPr="00C902D4">
        <w:rPr>
          <w:rFonts w:ascii="Arial" w:hAnsi="Arial" w:cs="Arial"/>
          <w:sz w:val="20"/>
          <w:szCs w:val="20"/>
        </w:rPr>
        <w:t xml:space="preserve"> </w:t>
      </w:r>
    </w:p>
    <w:p w14:paraId="056F92DC" w14:textId="00C66D51" w:rsidR="00A51EE9" w:rsidRPr="00C902D4" w:rsidRDefault="00A51EE9"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 xml:space="preserve">Người dùng chọn Ghi để lưu lại thông tin đã nhập. Bậc lương thêm mới thành công sẽ </w:t>
      </w:r>
      <w:r w:rsidR="003053F1" w:rsidRPr="00C902D4">
        <w:rPr>
          <w:rFonts w:ascii="Arial" w:hAnsi="Arial" w:cs="Arial"/>
          <w:sz w:val="20"/>
          <w:szCs w:val="20"/>
        </w:rPr>
        <w:t>hiển thị danh sách trên lưới và hiển thị ở trường thông tin “hình thức khen thưởng” ở chức năng quản lý khen thưởng</w:t>
      </w:r>
      <w:r w:rsidRPr="00C902D4">
        <w:rPr>
          <w:rFonts w:ascii="Arial" w:hAnsi="Arial" w:cs="Arial"/>
          <w:sz w:val="20"/>
          <w:szCs w:val="20"/>
        </w:rPr>
        <w:t>.</w:t>
      </w:r>
    </w:p>
    <w:p w14:paraId="2461BD31" w14:textId="10A53DF0" w:rsidR="00A51EE9" w:rsidRPr="00C902D4" w:rsidRDefault="00A51EE9"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 xml:space="preserve">Nguời dùng có thể thực hiện các chức năng </w:t>
      </w:r>
      <w:r w:rsidR="003053F1" w:rsidRPr="00C902D4">
        <w:rPr>
          <w:rFonts w:ascii="Arial" w:hAnsi="Arial" w:cs="Arial"/>
          <w:sz w:val="20"/>
          <w:szCs w:val="20"/>
        </w:rPr>
        <w:t>Làm mới, Ghi, Chọn, Xóa, Xuất Excel</w:t>
      </w:r>
      <w:r w:rsidRPr="00C902D4">
        <w:rPr>
          <w:rFonts w:ascii="Arial" w:hAnsi="Arial" w:cs="Arial"/>
          <w:sz w:val="20"/>
          <w:szCs w:val="20"/>
        </w:rPr>
        <w:t>, các chức năng hoạt động được mô tả ở dưới</w:t>
      </w:r>
    </w:p>
    <w:p w14:paraId="4183C077" w14:textId="77777777" w:rsidR="00C12F47" w:rsidRPr="00C902D4" w:rsidRDefault="00C12F47"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211"/>
        <w:gridCol w:w="818"/>
        <w:gridCol w:w="687"/>
        <w:gridCol w:w="838"/>
        <w:gridCol w:w="1057"/>
        <w:gridCol w:w="826"/>
        <w:gridCol w:w="1525"/>
        <w:gridCol w:w="1508"/>
      </w:tblGrid>
      <w:tr w:rsidR="002B516C" w:rsidRPr="00C902D4" w14:paraId="7344AD22" w14:textId="77777777" w:rsidTr="005C2D2C">
        <w:trPr>
          <w:trHeight w:val="440"/>
          <w:tblHeader/>
        </w:trPr>
        <w:tc>
          <w:tcPr>
            <w:tcW w:w="0" w:type="auto"/>
            <w:shd w:val="clear" w:color="auto" w:fill="auto"/>
            <w:vAlign w:val="center"/>
            <w:hideMark/>
          </w:tcPr>
          <w:p w14:paraId="767B7AFB"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7A29E2A5"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33E8D0B3"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059B2724"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C3947D4"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2C8548E3"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04A0123"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21A58EF"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47D28BA9" w14:textId="77777777" w:rsidR="00C12F47" w:rsidRPr="00C902D4" w:rsidRDefault="00C12F47"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2B516C" w:rsidRPr="00C902D4" w14:paraId="35F7BB73" w14:textId="77777777" w:rsidTr="00D53718">
        <w:trPr>
          <w:trHeight w:val="60"/>
        </w:trPr>
        <w:tc>
          <w:tcPr>
            <w:tcW w:w="0" w:type="auto"/>
            <w:shd w:val="clear" w:color="auto" w:fill="auto"/>
            <w:vAlign w:val="center"/>
          </w:tcPr>
          <w:p w14:paraId="2CB2E0EC" w14:textId="77777777" w:rsidR="00CA38FC" w:rsidRPr="00C902D4" w:rsidRDefault="00CA38F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656B830B" w14:textId="3000B027" w:rsidR="00CA38FC" w:rsidRPr="00C902D4" w:rsidRDefault="00CA38FC" w:rsidP="00AF7805">
            <w:pPr>
              <w:spacing w:line="360" w:lineRule="auto"/>
              <w:jc w:val="both"/>
              <w:rPr>
                <w:rFonts w:ascii="Arial" w:hAnsi="Arial" w:cs="Arial"/>
                <w:sz w:val="20"/>
              </w:rPr>
            </w:pPr>
            <w:r w:rsidRPr="00C902D4">
              <w:rPr>
                <w:rFonts w:ascii="Arial" w:hAnsi="Arial" w:cs="Arial"/>
                <w:color w:val="000000"/>
                <w:sz w:val="20"/>
              </w:rPr>
              <w:t>Mã  khen thưởng</w:t>
            </w:r>
          </w:p>
        </w:tc>
        <w:tc>
          <w:tcPr>
            <w:tcW w:w="0" w:type="auto"/>
            <w:shd w:val="clear" w:color="auto" w:fill="auto"/>
            <w:vAlign w:val="center"/>
          </w:tcPr>
          <w:p w14:paraId="688F1782" w14:textId="0D54DCDA" w:rsidR="00CA38FC" w:rsidRPr="00C902D4" w:rsidRDefault="00CA38FC"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5485C040" w14:textId="0DCE4FE1" w:rsidR="00CA38FC" w:rsidRPr="00C902D4" w:rsidRDefault="00F228FA"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2A2D31EA" w14:textId="0BA95756" w:rsidR="00CA38FC" w:rsidRPr="00C902D4" w:rsidRDefault="00CA38FC"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22E0AF9B" w14:textId="64012DD0" w:rsidR="00CA38FC" w:rsidRPr="00C902D4" w:rsidRDefault="00CA38FC" w:rsidP="00AF7805">
            <w:pPr>
              <w:spacing w:line="360" w:lineRule="auto"/>
              <w:jc w:val="both"/>
              <w:rPr>
                <w:rFonts w:ascii="Arial" w:hAnsi="Arial" w:cs="Arial"/>
                <w:sz w:val="20"/>
              </w:rPr>
            </w:pPr>
          </w:p>
        </w:tc>
        <w:tc>
          <w:tcPr>
            <w:tcW w:w="0" w:type="auto"/>
            <w:shd w:val="clear" w:color="auto" w:fill="auto"/>
            <w:vAlign w:val="center"/>
          </w:tcPr>
          <w:p w14:paraId="20BD9FBB" w14:textId="77777777" w:rsidR="00CA38FC" w:rsidRPr="00C902D4" w:rsidRDefault="00CA38FC"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45AD1E83" w14:textId="77777777" w:rsidR="00CA38FC" w:rsidRPr="00C902D4" w:rsidRDefault="00CA38FC" w:rsidP="00AF7805">
            <w:pPr>
              <w:spacing w:line="360" w:lineRule="auto"/>
              <w:jc w:val="both"/>
              <w:rPr>
                <w:rFonts w:ascii="Arial" w:hAnsi="Arial" w:cs="Arial"/>
                <w:color w:val="000000"/>
                <w:sz w:val="20"/>
              </w:rPr>
            </w:pPr>
            <w:r w:rsidRPr="00C902D4">
              <w:rPr>
                <w:rFonts w:ascii="Arial" w:hAnsi="Arial" w:cs="Arial"/>
                <w:color w:val="000000"/>
                <w:sz w:val="20"/>
              </w:rPr>
              <w:t>Ký hiệu của mã khen thưởng</w:t>
            </w:r>
          </w:p>
          <w:p w14:paraId="6A462B44" w14:textId="1D7873CA" w:rsidR="00CA38FC" w:rsidRPr="00C902D4" w:rsidRDefault="00CA38FC" w:rsidP="00AF7805">
            <w:pPr>
              <w:spacing w:line="360" w:lineRule="auto"/>
              <w:jc w:val="both"/>
              <w:rPr>
                <w:rFonts w:ascii="Arial" w:hAnsi="Arial" w:cs="Arial"/>
                <w:sz w:val="20"/>
              </w:rPr>
            </w:pPr>
            <w:r w:rsidRPr="00C902D4">
              <w:rPr>
                <w:rFonts w:ascii="Arial" w:hAnsi="Arial" w:cs="Arial"/>
                <w:sz w:val="20"/>
              </w:rPr>
              <w:t>Tự sinh theo quy tắc: KT + số thứ tự tăng dần 3 chữ số</w:t>
            </w:r>
          </w:p>
        </w:tc>
        <w:tc>
          <w:tcPr>
            <w:tcW w:w="0" w:type="auto"/>
            <w:shd w:val="clear" w:color="auto" w:fill="auto"/>
            <w:vAlign w:val="center"/>
          </w:tcPr>
          <w:p w14:paraId="20F6C531" w14:textId="3AC73A4B" w:rsidR="00CA38FC" w:rsidRPr="00C902D4" w:rsidRDefault="002B51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2B516C" w:rsidRPr="00C902D4" w14:paraId="1612A3D4" w14:textId="77777777" w:rsidTr="005C2D2C">
        <w:trPr>
          <w:trHeight w:val="602"/>
        </w:trPr>
        <w:tc>
          <w:tcPr>
            <w:tcW w:w="0" w:type="auto"/>
            <w:shd w:val="clear" w:color="auto" w:fill="auto"/>
            <w:vAlign w:val="center"/>
          </w:tcPr>
          <w:p w14:paraId="7BDEEBA9" w14:textId="77777777" w:rsidR="00CA38FC" w:rsidRPr="00C902D4" w:rsidRDefault="00CA38F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3203BE23" w14:textId="2572A7DA" w:rsidR="00CA38FC" w:rsidRPr="00C902D4" w:rsidRDefault="00CA38FC" w:rsidP="00AF7805">
            <w:pPr>
              <w:spacing w:line="360" w:lineRule="auto"/>
              <w:rPr>
                <w:rFonts w:ascii="Arial" w:hAnsi="Arial" w:cs="Arial"/>
                <w:sz w:val="20"/>
              </w:rPr>
            </w:pPr>
            <w:r w:rsidRPr="00C902D4">
              <w:rPr>
                <w:rFonts w:ascii="Arial" w:hAnsi="Arial" w:cs="Arial"/>
                <w:sz w:val="20"/>
              </w:rPr>
              <w:t>Tên hình thức khen thưởng</w:t>
            </w:r>
          </w:p>
        </w:tc>
        <w:tc>
          <w:tcPr>
            <w:tcW w:w="0" w:type="auto"/>
            <w:shd w:val="clear" w:color="auto" w:fill="auto"/>
            <w:vAlign w:val="center"/>
          </w:tcPr>
          <w:p w14:paraId="54A21569" w14:textId="7A88444C" w:rsidR="00CA38FC" w:rsidRPr="00C902D4" w:rsidRDefault="00CA38FC"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91C4F09" w14:textId="77A72FB3" w:rsidR="00CA38FC" w:rsidRPr="00C902D4" w:rsidRDefault="00F228FA"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7E10E9B4" w14:textId="58B11171" w:rsidR="00CA38FC" w:rsidRPr="00C902D4" w:rsidRDefault="00CA38FC"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9E28BA2" w14:textId="2E621C56" w:rsidR="00CA38FC" w:rsidRPr="00C902D4" w:rsidRDefault="00CA38FC" w:rsidP="00AF7805">
            <w:pPr>
              <w:spacing w:line="360" w:lineRule="auto"/>
              <w:rPr>
                <w:rFonts w:ascii="Arial" w:hAnsi="Arial" w:cs="Arial"/>
                <w:sz w:val="20"/>
              </w:rPr>
            </w:pPr>
          </w:p>
        </w:tc>
        <w:tc>
          <w:tcPr>
            <w:tcW w:w="0" w:type="auto"/>
            <w:shd w:val="clear" w:color="auto" w:fill="auto"/>
            <w:vAlign w:val="center"/>
          </w:tcPr>
          <w:p w14:paraId="3313BFC3" w14:textId="77777777" w:rsidR="00CA38FC" w:rsidRPr="00C902D4" w:rsidRDefault="00CA38FC" w:rsidP="00AF7805">
            <w:pPr>
              <w:spacing w:line="360" w:lineRule="auto"/>
              <w:rPr>
                <w:rFonts w:ascii="Arial" w:hAnsi="Arial" w:cs="Arial"/>
                <w:sz w:val="20"/>
                <w:lang w:eastAsia="ja-JP"/>
              </w:rPr>
            </w:pPr>
          </w:p>
        </w:tc>
        <w:tc>
          <w:tcPr>
            <w:tcW w:w="0" w:type="auto"/>
            <w:shd w:val="clear" w:color="auto" w:fill="auto"/>
            <w:vAlign w:val="center"/>
          </w:tcPr>
          <w:p w14:paraId="18CAB8D8" w14:textId="74EB03C5" w:rsidR="00CA38FC" w:rsidRPr="00C902D4" w:rsidRDefault="00CA38FC" w:rsidP="00AF7805">
            <w:pPr>
              <w:spacing w:line="360" w:lineRule="auto"/>
              <w:rPr>
                <w:rFonts w:ascii="Arial" w:hAnsi="Arial" w:cs="Arial"/>
                <w:sz w:val="20"/>
              </w:rPr>
            </w:pPr>
            <w:r w:rsidRPr="00C902D4">
              <w:rPr>
                <w:rFonts w:ascii="Arial" w:hAnsi="Arial" w:cs="Arial"/>
                <w:sz w:val="20"/>
              </w:rPr>
              <w:t>Tên hình thức khen thưởng</w:t>
            </w:r>
          </w:p>
        </w:tc>
        <w:tc>
          <w:tcPr>
            <w:tcW w:w="0" w:type="auto"/>
            <w:shd w:val="clear" w:color="auto" w:fill="auto"/>
            <w:vAlign w:val="center"/>
          </w:tcPr>
          <w:p w14:paraId="3421F722" w14:textId="28A771D8" w:rsidR="00CA38FC" w:rsidRPr="00C902D4" w:rsidRDefault="002B516C"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2B516C" w:rsidRPr="00C902D4" w14:paraId="60485941" w14:textId="77777777" w:rsidTr="00D53718">
        <w:trPr>
          <w:trHeight w:val="60"/>
        </w:trPr>
        <w:tc>
          <w:tcPr>
            <w:tcW w:w="0" w:type="auto"/>
            <w:shd w:val="clear" w:color="auto" w:fill="auto"/>
            <w:vAlign w:val="center"/>
          </w:tcPr>
          <w:p w14:paraId="6423B2A3" w14:textId="77777777" w:rsidR="00CA38FC" w:rsidRPr="00C902D4" w:rsidRDefault="00CA38F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48890103" w14:textId="4772D0A9" w:rsidR="00CA38FC" w:rsidRPr="00C902D4" w:rsidRDefault="00CA38FC" w:rsidP="00AF7805">
            <w:pPr>
              <w:spacing w:line="360" w:lineRule="auto"/>
              <w:rPr>
                <w:rFonts w:ascii="Arial" w:hAnsi="Arial" w:cs="Arial"/>
                <w:color w:val="000000" w:themeColor="text1"/>
                <w:sz w:val="20"/>
              </w:rPr>
            </w:pPr>
            <w:r w:rsidRPr="00C902D4">
              <w:rPr>
                <w:rFonts w:ascii="Arial" w:hAnsi="Arial" w:cs="Arial"/>
                <w:sz w:val="20"/>
              </w:rPr>
              <w:t>Số tiền</w:t>
            </w:r>
          </w:p>
        </w:tc>
        <w:tc>
          <w:tcPr>
            <w:tcW w:w="0" w:type="auto"/>
            <w:shd w:val="clear" w:color="auto" w:fill="auto"/>
            <w:vAlign w:val="center"/>
          </w:tcPr>
          <w:p w14:paraId="4AF8BC36" w14:textId="64BDC012" w:rsidR="00CA38FC" w:rsidRPr="00C902D4" w:rsidRDefault="00CA38FC" w:rsidP="00AF7805">
            <w:pPr>
              <w:spacing w:line="360" w:lineRule="auto"/>
              <w:rPr>
                <w:rFonts w:ascii="Arial" w:hAnsi="Arial" w:cs="Arial"/>
                <w:color w:val="000000" w:themeColor="text1"/>
                <w:sz w:val="20"/>
              </w:rPr>
            </w:pPr>
            <w:r w:rsidRPr="00C902D4">
              <w:rPr>
                <w:rFonts w:ascii="Arial" w:hAnsi="Arial" w:cs="Arial"/>
                <w:sz w:val="20"/>
              </w:rPr>
              <w:t>Số</w:t>
            </w:r>
          </w:p>
        </w:tc>
        <w:tc>
          <w:tcPr>
            <w:tcW w:w="0" w:type="auto"/>
            <w:shd w:val="clear" w:color="auto" w:fill="auto"/>
            <w:vAlign w:val="center"/>
          </w:tcPr>
          <w:p w14:paraId="43594194" w14:textId="4D119B27" w:rsidR="00CA38FC" w:rsidRPr="00C902D4" w:rsidRDefault="002B516C" w:rsidP="00AF7805">
            <w:pPr>
              <w:spacing w:line="360" w:lineRule="auto"/>
              <w:rPr>
                <w:rFonts w:ascii="Arial" w:hAnsi="Arial" w:cs="Arial"/>
                <w:color w:val="000000" w:themeColor="text1"/>
                <w:sz w:val="20"/>
              </w:rPr>
            </w:pPr>
            <w:r w:rsidRPr="00C902D4">
              <w:rPr>
                <w:rFonts w:ascii="Arial" w:hAnsi="Arial" w:cs="Arial"/>
                <w:color w:val="000000" w:themeColor="text1"/>
                <w:sz w:val="20"/>
              </w:rPr>
              <w:t>15</w:t>
            </w:r>
          </w:p>
        </w:tc>
        <w:tc>
          <w:tcPr>
            <w:tcW w:w="0" w:type="auto"/>
            <w:shd w:val="clear" w:color="auto" w:fill="auto"/>
            <w:vAlign w:val="center"/>
          </w:tcPr>
          <w:p w14:paraId="52359C10" w14:textId="15358184" w:rsidR="00CA38FC" w:rsidRPr="00C902D4" w:rsidRDefault="00CA38FC"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6DB0EEB9" w14:textId="022C929A" w:rsidR="00CA38FC" w:rsidRPr="00C902D4" w:rsidRDefault="00CA38FC" w:rsidP="00AF7805">
            <w:pPr>
              <w:spacing w:line="360" w:lineRule="auto"/>
              <w:rPr>
                <w:rFonts w:ascii="Arial" w:hAnsi="Arial" w:cs="Arial"/>
                <w:sz w:val="20"/>
                <w:lang w:eastAsia="ja-JP"/>
              </w:rPr>
            </w:pPr>
          </w:p>
        </w:tc>
        <w:tc>
          <w:tcPr>
            <w:tcW w:w="0" w:type="auto"/>
            <w:shd w:val="clear" w:color="auto" w:fill="auto"/>
            <w:vAlign w:val="center"/>
          </w:tcPr>
          <w:p w14:paraId="37C3120A" w14:textId="77777777" w:rsidR="00CA38FC" w:rsidRPr="00C902D4" w:rsidRDefault="00CA38FC" w:rsidP="00AF7805">
            <w:pPr>
              <w:spacing w:line="360" w:lineRule="auto"/>
              <w:rPr>
                <w:rFonts w:ascii="Arial" w:hAnsi="Arial" w:cs="Arial"/>
                <w:sz w:val="20"/>
                <w:lang w:eastAsia="ja-JP"/>
              </w:rPr>
            </w:pPr>
          </w:p>
        </w:tc>
        <w:tc>
          <w:tcPr>
            <w:tcW w:w="0" w:type="auto"/>
            <w:shd w:val="clear" w:color="auto" w:fill="auto"/>
            <w:vAlign w:val="center"/>
          </w:tcPr>
          <w:p w14:paraId="4AFDCB0F" w14:textId="0EFEF856" w:rsidR="00CA38FC" w:rsidRPr="00C902D4" w:rsidRDefault="00CA38FC" w:rsidP="00AF7805">
            <w:pPr>
              <w:spacing w:line="360" w:lineRule="auto"/>
              <w:rPr>
                <w:rFonts w:ascii="Arial" w:hAnsi="Arial" w:cs="Arial"/>
                <w:color w:val="000000" w:themeColor="text1"/>
                <w:sz w:val="20"/>
              </w:rPr>
            </w:pPr>
            <w:r w:rsidRPr="00C902D4">
              <w:rPr>
                <w:rFonts w:ascii="Arial" w:hAnsi="Arial" w:cs="Arial"/>
                <w:sz w:val="20"/>
              </w:rPr>
              <w:t>Số tiền theo hình thức khen thưởng</w:t>
            </w:r>
          </w:p>
        </w:tc>
        <w:tc>
          <w:tcPr>
            <w:tcW w:w="0" w:type="auto"/>
            <w:shd w:val="clear" w:color="auto" w:fill="auto"/>
            <w:vAlign w:val="center"/>
          </w:tcPr>
          <w:p w14:paraId="0563C9FB" w14:textId="349A59FD" w:rsidR="00CA38FC" w:rsidRPr="00C902D4" w:rsidRDefault="00062BBD" w:rsidP="00AF7805">
            <w:pPr>
              <w:spacing w:line="360" w:lineRule="auto"/>
              <w:rPr>
                <w:rFonts w:ascii="Arial" w:hAnsi="Arial" w:cs="Arial"/>
                <w:sz w:val="20"/>
                <w:lang w:eastAsia="ja-JP"/>
              </w:rPr>
            </w:pPr>
            <w:r w:rsidRPr="00C902D4">
              <w:rPr>
                <w:rFonts w:ascii="Arial" w:hAnsi="Arial" w:cs="Arial"/>
                <w:sz w:val="20"/>
                <w:lang w:eastAsia="ja-JP"/>
              </w:rPr>
              <w:t>Số</w:t>
            </w:r>
          </w:p>
        </w:tc>
      </w:tr>
      <w:tr w:rsidR="002B516C" w:rsidRPr="00C902D4" w14:paraId="15D83730" w14:textId="77777777" w:rsidTr="00D53718">
        <w:trPr>
          <w:trHeight w:val="60"/>
        </w:trPr>
        <w:tc>
          <w:tcPr>
            <w:tcW w:w="0" w:type="auto"/>
            <w:shd w:val="clear" w:color="auto" w:fill="auto"/>
            <w:vAlign w:val="center"/>
          </w:tcPr>
          <w:p w14:paraId="5294FFDC" w14:textId="77777777" w:rsidR="002B516C" w:rsidRPr="00C902D4" w:rsidRDefault="002B51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39286E51" w14:textId="288B1892"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Ngày hiệu lực</w:t>
            </w:r>
          </w:p>
        </w:tc>
        <w:tc>
          <w:tcPr>
            <w:tcW w:w="0" w:type="auto"/>
            <w:shd w:val="clear" w:color="auto" w:fill="auto"/>
            <w:vAlign w:val="center"/>
          </w:tcPr>
          <w:p w14:paraId="5F1CF9A2" w14:textId="071B9CE9"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Ngày tháng</w:t>
            </w:r>
          </w:p>
        </w:tc>
        <w:tc>
          <w:tcPr>
            <w:tcW w:w="0" w:type="auto"/>
            <w:shd w:val="clear" w:color="auto" w:fill="auto"/>
            <w:vAlign w:val="center"/>
          </w:tcPr>
          <w:p w14:paraId="75A19E61" w14:textId="3779F9D1" w:rsidR="002B516C" w:rsidRPr="00C902D4" w:rsidRDefault="002B516C" w:rsidP="00AF7805">
            <w:pPr>
              <w:spacing w:line="360" w:lineRule="auto"/>
              <w:rPr>
                <w:rFonts w:ascii="Arial" w:hAnsi="Arial" w:cs="Arial"/>
                <w:color w:val="000000" w:themeColor="text1"/>
                <w:sz w:val="20"/>
              </w:rPr>
            </w:pPr>
            <w:r w:rsidRPr="00C902D4">
              <w:rPr>
                <w:rFonts w:ascii="Arial" w:hAnsi="Arial" w:cs="Arial"/>
                <w:color w:val="000000" w:themeColor="text1"/>
                <w:sz w:val="20"/>
              </w:rPr>
              <w:t>10</w:t>
            </w:r>
          </w:p>
        </w:tc>
        <w:tc>
          <w:tcPr>
            <w:tcW w:w="0" w:type="auto"/>
            <w:shd w:val="clear" w:color="auto" w:fill="auto"/>
            <w:vAlign w:val="center"/>
          </w:tcPr>
          <w:p w14:paraId="5445E9F8" w14:textId="50D9D56C"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192DBD51" w14:textId="77777777" w:rsidR="002B516C" w:rsidRPr="00C902D4" w:rsidRDefault="002B516C" w:rsidP="00AF7805">
            <w:pPr>
              <w:spacing w:line="360" w:lineRule="auto"/>
              <w:rPr>
                <w:rFonts w:ascii="Arial" w:hAnsi="Arial" w:cs="Arial"/>
                <w:sz w:val="20"/>
                <w:lang w:eastAsia="ja-JP"/>
              </w:rPr>
            </w:pPr>
          </w:p>
        </w:tc>
        <w:tc>
          <w:tcPr>
            <w:tcW w:w="0" w:type="auto"/>
            <w:shd w:val="clear" w:color="auto" w:fill="auto"/>
            <w:vAlign w:val="center"/>
          </w:tcPr>
          <w:p w14:paraId="0AC48753" w14:textId="77777777" w:rsidR="002B516C" w:rsidRPr="00C902D4" w:rsidRDefault="002B516C" w:rsidP="00AF7805">
            <w:pPr>
              <w:spacing w:line="360" w:lineRule="auto"/>
              <w:rPr>
                <w:rFonts w:ascii="Arial" w:hAnsi="Arial" w:cs="Arial"/>
                <w:sz w:val="20"/>
                <w:lang w:eastAsia="ja-JP"/>
              </w:rPr>
            </w:pPr>
          </w:p>
        </w:tc>
        <w:tc>
          <w:tcPr>
            <w:tcW w:w="0" w:type="auto"/>
            <w:shd w:val="clear" w:color="auto" w:fill="auto"/>
            <w:vAlign w:val="center"/>
          </w:tcPr>
          <w:p w14:paraId="308825CA" w14:textId="20FDBB11"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Ngày hiệu lực của hình thức khen thưởng</w:t>
            </w:r>
          </w:p>
        </w:tc>
        <w:tc>
          <w:tcPr>
            <w:tcW w:w="0" w:type="auto"/>
            <w:shd w:val="clear" w:color="auto" w:fill="auto"/>
            <w:vAlign w:val="center"/>
          </w:tcPr>
          <w:p w14:paraId="721E776B" w14:textId="56462BE8" w:rsidR="002B516C" w:rsidRPr="00C902D4" w:rsidRDefault="002B516C" w:rsidP="00AF7805">
            <w:pPr>
              <w:spacing w:line="360" w:lineRule="auto"/>
              <w:rPr>
                <w:rFonts w:ascii="Arial" w:hAnsi="Arial" w:cs="Arial"/>
                <w:sz w:val="20"/>
                <w:lang w:eastAsia="ja-JP"/>
              </w:rPr>
            </w:pPr>
            <w:r w:rsidRPr="00C902D4">
              <w:rPr>
                <w:rFonts w:ascii="Arial" w:hAnsi="Arial" w:cs="Arial"/>
                <w:sz w:val="20"/>
                <w:lang w:eastAsia="ja-JP"/>
              </w:rPr>
              <w:t>Dd/mm/yyyy</w:t>
            </w:r>
          </w:p>
        </w:tc>
      </w:tr>
      <w:tr w:rsidR="002B516C" w:rsidRPr="00C902D4" w14:paraId="6899560A" w14:textId="77777777" w:rsidTr="005C2D2C">
        <w:trPr>
          <w:trHeight w:val="1335"/>
        </w:trPr>
        <w:tc>
          <w:tcPr>
            <w:tcW w:w="0" w:type="auto"/>
            <w:shd w:val="clear" w:color="auto" w:fill="auto"/>
            <w:vAlign w:val="center"/>
          </w:tcPr>
          <w:p w14:paraId="22C9F4E5" w14:textId="77777777" w:rsidR="002B516C" w:rsidRPr="00C902D4" w:rsidRDefault="002B51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38C4C178" w14:textId="5BD496CE"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6F3EEEFC" w14:textId="004EC3CA"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vAlign w:val="center"/>
          </w:tcPr>
          <w:p w14:paraId="5C6323F2" w14:textId="101EBF70" w:rsidR="002B516C" w:rsidRPr="00C902D4" w:rsidRDefault="002B516C" w:rsidP="00AF7805">
            <w:pPr>
              <w:spacing w:line="360" w:lineRule="auto"/>
              <w:rPr>
                <w:rFonts w:ascii="Arial" w:hAnsi="Arial" w:cs="Arial"/>
                <w:color w:val="000000" w:themeColor="text1"/>
                <w:sz w:val="20"/>
              </w:rPr>
            </w:pPr>
          </w:p>
        </w:tc>
        <w:tc>
          <w:tcPr>
            <w:tcW w:w="0" w:type="auto"/>
            <w:shd w:val="clear" w:color="auto" w:fill="auto"/>
            <w:vAlign w:val="center"/>
          </w:tcPr>
          <w:p w14:paraId="6266D20E" w14:textId="20919AEF"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1D954671" w14:textId="77777777" w:rsidR="002B516C" w:rsidRPr="00C902D4" w:rsidRDefault="002B516C" w:rsidP="00AF7805">
            <w:pPr>
              <w:spacing w:line="360" w:lineRule="auto"/>
              <w:rPr>
                <w:rFonts w:ascii="Arial" w:hAnsi="Arial" w:cs="Arial"/>
                <w:sz w:val="20"/>
                <w:lang w:eastAsia="ja-JP"/>
              </w:rPr>
            </w:pPr>
          </w:p>
        </w:tc>
        <w:tc>
          <w:tcPr>
            <w:tcW w:w="0" w:type="auto"/>
            <w:shd w:val="clear" w:color="auto" w:fill="auto"/>
            <w:vAlign w:val="center"/>
          </w:tcPr>
          <w:p w14:paraId="02BC3159" w14:textId="4FC94058" w:rsidR="002B516C" w:rsidRPr="00C902D4" w:rsidRDefault="002B516C"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08BDE413" w14:textId="7F713CC6"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Áp dụng, Ngừng áp dụng</w:t>
            </w:r>
          </w:p>
        </w:tc>
        <w:tc>
          <w:tcPr>
            <w:tcW w:w="0" w:type="auto"/>
            <w:shd w:val="clear" w:color="auto" w:fill="auto"/>
            <w:vAlign w:val="center"/>
          </w:tcPr>
          <w:p w14:paraId="77E35DFB" w14:textId="186F4DAA" w:rsidR="002B516C" w:rsidRPr="00C902D4" w:rsidRDefault="002B516C"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2B516C" w:rsidRPr="00C902D4" w14:paraId="2F552B84" w14:textId="77777777" w:rsidTr="00D53718">
        <w:trPr>
          <w:trHeight w:val="60"/>
        </w:trPr>
        <w:tc>
          <w:tcPr>
            <w:tcW w:w="0" w:type="auto"/>
            <w:shd w:val="clear" w:color="auto" w:fill="auto"/>
            <w:vAlign w:val="center"/>
          </w:tcPr>
          <w:p w14:paraId="5D86B5E4" w14:textId="77777777" w:rsidR="002B516C" w:rsidRPr="00C902D4" w:rsidRDefault="002B51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13FCDA20" w14:textId="5E53484E"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6648BF7C" w14:textId="6CF9C046"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0FE6EB4A" w14:textId="407B2863" w:rsidR="002B516C" w:rsidRPr="00C902D4" w:rsidRDefault="002B516C"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28DD374C" w14:textId="0A0A732B"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499F280A" w14:textId="77777777" w:rsidR="002B516C" w:rsidRPr="00C902D4" w:rsidRDefault="002B516C" w:rsidP="00AF7805">
            <w:pPr>
              <w:spacing w:line="360" w:lineRule="auto"/>
              <w:rPr>
                <w:rFonts w:ascii="Arial" w:hAnsi="Arial" w:cs="Arial"/>
                <w:sz w:val="20"/>
                <w:lang w:eastAsia="ja-JP"/>
              </w:rPr>
            </w:pPr>
          </w:p>
        </w:tc>
        <w:tc>
          <w:tcPr>
            <w:tcW w:w="0" w:type="auto"/>
            <w:shd w:val="clear" w:color="auto" w:fill="auto"/>
            <w:vAlign w:val="center"/>
          </w:tcPr>
          <w:p w14:paraId="79CFE1C5" w14:textId="77777777" w:rsidR="002B516C" w:rsidRPr="00C902D4" w:rsidRDefault="002B516C" w:rsidP="00AF7805">
            <w:pPr>
              <w:spacing w:line="360" w:lineRule="auto"/>
              <w:rPr>
                <w:rFonts w:ascii="Arial" w:hAnsi="Arial" w:cs="Arial"/>
                <w:sz w:val="20"/>
                <w:lang w:eastAsia="ja-JP"/>
              </w:rPr>
            </w:pPr>
          </w:p>
        </w:tc>
        <w:tc>
          <w:tcPr>
            <w:tcW w:w="0" w:type="auto"/>
            <w:shd w:val="clear" w:color="auto" w:fill="auto"/>
            <w:vAlign w:val="center"/>
          </w:tcPr>
          <w:p w14:paraId="3715301D" w14:textId="24926AA5" w:rsidR="002B516C" w:rsidRPr="00C902D4" w:rsidRDefault="002B516C" w:rsidP="00AF7805">
            <w:pPr>
              <w:spacing w:line="360" w:lineRule="auto"/>
              <w:rPr>
                <w:rFonts w:ascii="Arial" w:hAnsi="Arial" w:cs="Arial"/>
                <w:color w:val="000000" w:themeColor="text1"/>
                <w:sz w:val="20"/>
              </w:rPr>
            </w:pPr>
            <w:r w:rsidRPr="00C902D4">
              <w:rPr>
                <w:rFonts w:ascii="Arial" w:hAnsi="Arial" w:cs="Arial"/>
                <w:sz w:val="20"/>
              </w:rPr>
              <w:t>Mô tả thêm</w:t>
            </w:r>
          </w:p>
        </w:tc>
        <w:tc>
          <w:tcPr>
            <w:tcW w:w="0" w:type="auto"/>
            <w:shd w:val="clear" w:color="auto" w:fill="auto"/>
            <w:vAlign w:val="center"/>
          </w:tcPr>
          <w:p w14:paraId="42E39197" w14:textId="01033932" w:rsidR="002B516C" w:rsidRPr="00C902D4" w:rsidRDefault="002B516C"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5E9FC556" w14:textId="77777777" w:rsidR="00C12F47" w:rsidRPr="00C902D4" w:rsidRDefault="00C12F47" w:rsidP="00AF7805">
      <w:pPr>
        <w:spacing w:line="360" w:lineRule="auto"/>
        <w:jc w:val="both"/>
        <w:rPr>
          <w:rFonts w:ascii="Arial" w:hAnsi="Arial" w:cs="Arial"/>
          <w:sz w:val="20"/>
        </w:rPr>
        <w:sectPr w:rsidR="00C12F47" w:rsidRPr="00C902D4" w:rsidSect="002B53D6">
          <w:pgSz w:w="11909" w:h="16834" w:code="9"/>
          <w:pgMar w:top="1134" w:right="1134" w:bottom="1134" w:left="1701" w:header="567" w:footer="567" w:gutter="0"/>
          <w:pgNumType w:start="66"/>
          <w:cols w:space="720"/>
          <w:titlePg/>
          <w:docGrid w:linePitch="360"/>
        </w:sectPr>
      </w:pPr>
    </w:p>
    <w:p w14:paraId="32625DF8" w14:textId="77777777" w:rsidR="00C12F47" w:rsidRPr="00C902D4" w:rsidRDefault="00C12F47" w:rsidP="00AF7805">
      <w:pPr>
        <w:spacing w:line="360" w:lineRule="auto"/>
        <w:jc w:val="both"/>
        <w:rPr>
          <w:rFonts w:ascii="Arial" w:hAnsi="Arial" w:cs="Arial"/>
          <w:sz w:val="20"/>
        </w:rPr>
        <w:sectPr w:rsidR="00C12F47"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02BBB1E3" w14:textId="77777777" w:rsidR="00C12F47" w:rsidRPr="00C902D4" w:rsidRDefault="00C12F47"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C12F47" w:rsidRPr="00C902D4" w14:paraId="13206AC8" w14:textId="77777777" w:rsidTr="005C2D2C">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5A40D2E" w14:textId="77777777" w:rsidR="00C12F47" w:rsidRPr="00C902D4" w:rsidRDefault="00C12F47"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19A9500" w14:textId="77777777" w:rsidR="00C12F47" w:rsidRPr="00C902D4" w:rsidRDefault="00C12F47"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252F227" w14:textId="77777777" w:rsidR="00C12F47" w:rsidRPr="00C902D4" w:rsidRDefault="00C12F47" w:rsidP="00AF7805">
            <w:pPr>
              <w:spacing w:line="360" w:lineRule="auto"/>
              <w:jc w:val="both"/>
              <w:rPr>
                <w:rFonts w:ascii="Arial" w:hAnsi="Arial" w:cs="Arial"/>
                <w:b/>
                <w:sz w:val="20"/>
              </w:rPr>
            </w:pPr>
            <w:r w:rsidRPr="00C902D4">
              <w:rPr>
                <w:rFonts w:ascii="Arial" w:hAnsi="Arial" w:cs="Arial"/>
                <w:b/>
                <w:sz w:val="20"/>
              </w:rPr>
              <w:t>Mô tả</w:t>
            </w:r>
          </w:p>
        </w:tc>
      </w:tr>
      <w:tr w:rsidR="00C12F47" w:rsidRPr="00C902D4" w14:paraId="0B2FC0E7"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DAD3F5D" w14:textId="67757F6C" w:rsidR="00C12F47" w:rsidRPr="00C902D4" w:rsidRDefault="00CA38FC"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5A64C247" w14:textId="77777777" w:rsidR="00C12F47" w:rsidRPr="00C902D4" w:rsidRDefault="00C12F47"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667E026B" w14:textId="77777777" w:rsidR="00C12F47" w:rsidRPr="00C902D4" w:rsidRDefault="00C12F47"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C12F47" w:rsidRPr="00C902D4" w14:paraId="19B2390E"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2082553" w14:textId="21A65297" w:rsidR="00C12F47" w:rsidRPr="00C902D4" w:rsidRDefault="00CA38FC"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4D8CBEF6" w14:textId="77777777" w:rsidR="00C12F47" w:rsidRPr="00C902D4" w:rsidRDefault="00C12F47"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2B86CD18" w14:textId="77777777" w:rsidR="00C12F47" w:rsidRPr="00C902D4" w:rsidRDefault="00C12F47"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6D76D082" w14:textId="77777777" w:rsidR="00C12F47" w:rsidRPr="00C902D4" w:rsidRDefault="00C12F47"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0229ED50" w14:textId="77777777" w:rsidR="00C12F47" w:rsidRPr="00C902D4" w:rsidRDefault="00C12F47"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D81C0B3" w14:textId="77777777" w:rsidR="00C12F47" w:rsidRPr="00C902D4" w:rsidRDefault="00C12F47"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5CA5412" w14:textId="77777777" w:rsidR="00C12F47" w:rsidRPr="00C902D4" w:rsidRDefault="00C12F47"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0E07F422" w14:textId="77777777" w:rsidR="00C12F47" w:rsidRPr="00C902D4" w:rsidRDefault="00C12F47"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22D7BAA" w14:textId="77777777" w:rsidR="00C12F47" w:rsidRPr="00C902D4" w:rsidRDefault="00C12F47"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2F80080A" w14:textId="77777777" w:rsidR="00C12F47" w:rsidRPr="00C902D4" w:rsidRDefault="00C12F47"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5DC1376E" w14:textId="77777777" w:rsidR="000F1D41" w:rsidRPr="00C902D4" w:rsidRDefault="000F1D41"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TH1: Thêm  mới phúc lợi có Mã phúc lợi đã tồn tại -&gt; hệ thống đưa ra cảnh báo “Mã phúc lợi đã tồn tại, yêu cầu nhập lại” </w:t>
            </w:r>
          </w:p>
          <w:p w14:paraId="05EE1542" w14:textId="587861F5" w:rsidR="000F1D41" w:rsidRPr="00C902D4" w:rsidRDefault="000F1D41" w:rsidP="00AF7805">
            <w:pPr>
              <w:pStyle w:val="ListParagraph"/>
              <w:numPr>
                <w:ilvl w:val="0"/>
                <w:numId w:val="15"/>
              </w:numPr>
              <w:spacing w:after="120" w:line="360" w:lineRule="auto"/>
              <w:rPr>
                <w:rFonts w:cs="Arial"/>
                <w:sz w:val="20"/>
                <w:szCs w:val="20"/>
              </w:rPr>
            </w:pPr>
            <w:r w:rsidRPr="00C902D4">
              <w:rPr>
                <w:rFonts w:cs="Arial"/>
                <w:sz w:val="20"/>
                <w:szCs w:val="20"/>
              </w:rPr>
              <w:t>TH2: Mã phúc lợi = NULL -&gt; khi nhấn nút “Lưu” hệ thống sẽ hiển thị thông báo “Bạn phải nhập các trường bắt buộc trước khi Lưu”.</w:t>
            </w:r>
          </w:p>
        </w:tc>
      </w:tr>
      <w:tr w:rsidR="00C12F47" w:rsidRPr="00C902D4" w14:paraId="11473899"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7FD3392" w14:textId="04BB241B" w:rsidR="00C12F47" w:rsidRPr="00C902D4" w:rsidRDefault="00CA38FC"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37B01EE3" w14:textId="77777777" w:rsidR="00C12F47" w:rsidRPr="00C902D4" w:rsidRDefault="00C12F47"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7A9DC2CD" w14:textId="77777777" w:rsidR="00C12F47" w:rsidRPr="00C902D4" w:rsidRDefault="00C12F47"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C12F47" w:rsidRPr="00C902D4" w14:paraId="4FE2108E"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452FE73" w14:textId="1A64CA98" w:rsidR="00C12F47" w:rsidRPr="00C902D4" w:rsidRDefault="00CA38FC"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F87CD0" w14:textId="7A16131C" w:rsidR="00C12F47" w:rsidRPr="00C902D4" w:rsidRDefault="00C12F47"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D8F4EF" w14:textId="77777777" w:rsidR="00C12F47" w:rsidRPr="00C902D4" w:rsidRDefault="00C12F47"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57391F3C" w14:textId="77777777" w:rsidR="00C12F47" w:rsidRPr="00C902D4" w:rsidRDefault="00C12F47"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4570134B" w14:textId="77777777" w:rsidR="00C12F47" w:rsidRPr="00C902D4" w:rsidRDefault="00C12F47"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7A0FD8F" w14:textId="77777777" w:rsidR="00C12F47" w:rsidRPr="00C902D4" w:rsidRDefault="00C12F47"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 xml:space="preserve">Hệ thống hiển thị “Có”, “Không”. </w:t>
            </w:r>
          </w:p>
          <w:p w14:paraId="762C4491" w14:textId="77777777" w:rsidR="00C12F47" w:rsidRPr="00C902D4" w:rsidRDefault="00C12F47"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1B4F64FD" w14:textId="77777777" w:rsidR="00C12F47" w:rsidRPr="00C902D4" w:rsidRDefault="00C12F47"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C12F47" w:rsidRPr="00C902D4" w14:paraId="2B272F07"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EA1FED7" w14:textId="27BCF832" w:rsidR="00C12F47" w:rsidRPr="00C902D4" w:rsidRDefault="00CA38FC" w:rsidP="00AF7805">
            <w:pPr>
              <w:keepLines/>
              <w:spacing w:line="360" w:lineRule="auto"/>
              <w:contextualSpacing/>
              <w:jc w:val="both"/>
              <w:rPr>
                <w:rFonts w:ascii="Arial" w:hAnsi="Arial" w:cs="Arial"/>
                <w:color w:val="000000"/>
                <w:sz w:val="20"/>
              </w:rPr>
            </w:pPr>
            <w:r w:rsidRPr="00C902D4">
              <w:rPr>
                <w:rFonts w:ascii="Arial" w:hAnsi="Arial" w:cs="Arial"/>
                <w:color w:val="000000"/>
                <w:sz w:val="20"/>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17BA3D1F" w14:textId="44E08C2B" w:rsidR="00C12F47" w:rsidRPr="00C902D4" w:rsidRDefault="00C12F47"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5EC79EE2" w14:textId="77777777" w:rsidR="00C12F47" w:rsidRPr="00C902D4" w:rsidRDefault="00C12F47"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1943DABD" w14:textId="77777777" w:rsidR="00C12F47" w:rsidRPr="00C902D4" w:rsidRDefault="00C12F47"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5B2B4B2B" w14:textId="2F56122F" w:rsidR="00C12F47" w:rsidRPr="00C902D4" w:rsidRDefault="00CA38FC"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14045B23" wp14:editId="4A817C56">
            <wp:extent cx="5761990" cy="2340448"/>
            <wp:effectExtent l="0" t="0" r="0" b="3175"/>
            <wp:docPr id="73" name="Picture 73" descr="C:\Users\Admin\AppData\Local\Temp\fla291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Temp\fla2912.tmp\Snapsho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990" cy="2340448"/>
                    </a:xfrm>
                    <a:prstGeom prst="rect">
                      <a:avLst/>
                    </a:prstGeom>
                    <a:noFill/>
                    <a:ln>
                      <a:noFill/>
                    </a:ln>
                  </pic:spPr>
                </pic:pic>
              </a:graphicData>
            </a:graphic>
          </wp:inline>
        </w:drawing>
      </w:r>
    </w:p>
    <w:p w14:paraId="611EF157" w14:textId="299A8315" w:rsidR="00DB2434" w:rsidRPr="00C902D4" w:rsidRDefault="00DB2434" w:rsidP="00AF7805">
      <w:pPr>
        <w:pStyle w:val="Heading5"/>
        <w:tabs>
          <w:tab w:val="clear" w:pos="1458"/>
          <w:tab w:val="num" w:pos="1080"/>
        </w:tabs>
        <w:spacing w:line="360" w:lineRule="auto"/>
        <w:ind w:hanging="1458"/>
        <w:rPr>
          <w:rFonts w:ascii="Arial" w:hAnsi="Arial" w:cs="Arial"/>
          <w:sz w:val="20"/>
          <w:szCs w:val="20"/>
        </w:rPr>
      </w:pPr>
      <w:bookmarkStart w:id="124" w:name="_Toc500541199"/>
      <w:r w:rsidRPr="00C902D4">
        <w:rPr>
          <w:rFonts w:ascii="Arial" w:hAnsi="Arial" w:cs="Arial"/>
          <w:sz w:val="20"/>
          <w:szCs w:val="20"/>
        </w:rPr>
        <w:t>Danh mục hình thức kỷ luật</w:t>
      </w:r>
      <w:bookmarkEnd w:id="124"/>
    </w:p>
    <w:p w14:paraId="7B1D8A4B"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74F4A78" w14:textId="7F8C7788" w:rsidR="00DB2434" w:rsidRPr="00C902D4" w:rsidRDefault="009C770D"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4AD2A9F2" wp14:editId="0ECE8767">
            <wp:extent cx="4883401" cy="1066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83401" cy="1066855"/>
                    </a:xfrm>
                    <a:prstGeom prst="rect">
                      <a:avLst/>
                    </a:prstGeom>
                  </pic:spPr>
                </pic:pic>
              </a:graphicData>
            </a:graphic>
          </wp:inline>
        </w:drawing>
      </w:r>
    </w:p>
    <w:p w14:paraId="77E8B4BB"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56A73A7"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C16EEDE" w14:textId="77777777" w:rsidR="00CC2403" w:rsidRPr="00C902D4" w:rsidRDefault="00CC2403" w:rsidP="00AF7805">
      <w:pPr>
        <w:pStyle w:val="atext"/>
        <w:spacing w:line="360" w:lineRule="auto"/>
        <w:rPr>
          <w:rFonts w:ascii="Arial" w:hAnsi="Arial" w:cs="Arial"/>
          <w:sz w:val="20"/>
          <w:szCs w:val="20"/>
        </w:rPr>
      </w:pPr>
      <w:r w:rsidRPr="00C902D4">
        <w:rPr>
          <w:rFonts w:ascii="Arial" w:hAnsi="Arial" w:cs="Arial"/>
          <w:sz w:val="20"/>
          <w:szCs w:val="20"/>
        </w:rPr>
        <w:t xml:space="preserve">Tạo danh sách các hình thức hình thức kỷ luật </w:t>
      </w:r>
    </w:p>
    <w:p w14:paraId="6ACF0135" w14:textId="56D69696"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26E43D2" w14:textId="1AF96D8C" w:rsidR="00DB2434" w:rsidRPr="00C902D4" w:rsidRDefault="00DB2434" w:rsidP="00AF7805">
      <w:pPr>
        <w:pStyle w:val="atext"/>
        <w:spacing w:line="360" w:lineRule="auto"/>
        <w:rPr>
          <w:rFonts w:ascii="Arial" w:hAnsi="Arial" w:cs="Arial"/>
          <w:sz w:val="20"/>
          <w:szCs w:val="20"/>
        </w:rPr>
      </w:pPr>
      <w:r w:rsidRPr="00C902D4">
        <w:rPr>
          <w:rFonts w:ascii="Arial" w:hAnsi="Arial" w:cs="Arial"/>
          <w:sz w:val="20"/>
          <w:szCs w:val="20"/>
        </w:rPr>
        <w:t xml:space="preserve">Đối tượng được quyền vào thiết lập </w:t>
      </w:r>
      <w:r w:rsidR="00CC2403" w:rsidRPr="00C902D4">
        <w:rPr>
          <w:rFonts w:ascii="Arial" w:hAnsi="Arial" w:cs="Arial"/>
          <w:sz w:val="20"/>
          <w:szCs w:val="20"/>
        </w:rPr>
        <w:t>danh mục hình thức kỷ luật</w:t>
      </w:r>
    </w:p>
    <w:p w14:paraId="7B2C829D"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Các bước thực hiện</w:t>
      </w:r>
    </w:p>
    <w:p w14:paraId="2B2D4C97" w14:textId="036AC018" w:rsidR="00A51EE9" w:rsidRPr="00C902D4" w:rsidRDefault="00A51EE9"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E44B73" w:rsidRPr="00C902D4">
        <w:rPr>
          <w:rFonts w:ascii="Arial" w:hAnsi="Arial" w:cs="Arial"/>
          <w:sz w:val="20"/>
          <w:szCs w:val="20"/>
        </w:rPr>
        <w:t>mã kỷ luật., tên hình thức, trạng thái, mô tả</w:t>
      </w:r>
      <w:r w:rsidRPr="00C902D4">
        <w:rPr>
          <w:rFonts w:ascii="Arial" w:hAnsi="Arial" w:cs="Arial"/>
          <w:sz w:val="20"/>
          <w:szCs w:val="20"/>
        </w:rPr>
        <w:t xml:space="preserve">. </w:t>
      </w:r>
    </w:p>
    <w:p w14:paraId="03E00BAF" w14:textId="0DA2E3E8" w:rsidR="00A51EE9" w:rsidRPr="00C902D4" w:rsidRDefault="00A51EE9"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 xml:space="preserve">Người dùng chọn Ghi để lưu lại thông tin đã nhập. Bậc lương thêm mới thành công sẽ hiển thị </w:t>
      </w:r>
      <w:r w:rsidR="009B6121" w:rsidRPr="00C902D4">
        <w:rPr>
          <w:rFonts w:ascii="Arial" w:hAnsi="Arial" w:cs="Arial"/>
          <w:sz w:val="20"/>
          <w:szCs w:val="20"/>
        </w:rPr>
        <w:t>danh sách trên lưới và hiển thị ở trường thông tin “hình thức kỷ luật.” ở chức năng quản lý kỷ luật</w:t>
      </w:r>
      <w:r w:rsidRPr="00C902D4">
        <w:rPr>
          <w:rFonts w:ascii="Arial" w:hAnsi="Arial" w:cs="Arial"/>
          <w:sz w:val="20"/>
          <w:szCs w:val="20"/>
        </w:rPr>
        <w:t>.</w:t>
      </w:r>
    </w:p>
    <w:p w14:paraId="452CEF59" w14:textId="5ADA080B" w:rsidR="00A51EE9" w:rsidRPr="00C902D4" w:rsidRDefault="00A51EE9"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Pr="00C902D4">
        <w:rPr>
          <w:rFonts w:ascii="Arial" w:hAnsi="Arial" w:cs="Arial"/>
          <w:sz w:val="20"/>
          <w:szCs w:val="20"/>
        </w:rPr>
        <w:t>Nguời dùng có thể thực hiện các chức năng</w:t>
      </w:r>
      <w:r w:rsidR="009B6121" w:rsidRPr="00C902D4">
        <w:rPr>
          <w:rFonts w:ascii="Arial" w:hAnsi="Arial" w:cs="Arial"/>
          <w:sz w:val="20"/>
          <w:szCs w:val="20"/>
        </w:rPr>
        <w:t xml:space="preserve"> Làm mới, Ghi,</w:t>
      </w:r>
      <w:r w:rsidRPr="00C902D4">
        <w:rPr>
          <w:rFonts w:ascii="Arial" w:hAnsi="Arial" w:cs="Arial"/>
          <w:sz w:val="20"/>
          <w:szCs w:val="20"/>
        </w:rPr>
        <w:t xml:space="preserve"> Lấy mẫu Excel, Nhập từ Excel, </w:t>
      </w:r>
      <w:r w:rsidR="009B6121" w:rsidRPr="00C902D4">
        <w:rPr>
          <w:rFonts w:ascii="Arial" w:hAnsi="Arial" w:cs="Arial"/>
          <w:sz w:val="20"/>
          <w:szCs w:val="20"/>
        </w:rPr>
        <w:t>Chọn</w:t>
      </w:r>
      <w:r w:rsidRPr="00C902D4">
        <w:rPr>
          <w:rFonts w:ascii="Arial" w:hAnsi="Arial" w:cs="Arial"/>
          <w:sz w:val="20"/>
          <w:szCs w:val="20"/>
        </w:rPr>
        <w:t xml:space="preserve">, Xóa, </w:t>
      </w:r>
      <w:r w:rsidR="009B6121" w:rsidRPr="00C902D4">
        <w:rPr>
          <w:rFonts w:ascii="Arial" w:hAnsi="Arial" w:cs="Arial"/>
          <w:sz w:val="20"/>
          <w:szCs w:val="20"/>
        </w:rPr>
        <w:t xml:space="preserve">Xuất Excel, </w:t>
      </w:r>
      <w:r w:rsidRPr="00C902D4">
        <w:rPr>
          <w:rFonts w:ascii="Arial" w:hAnsi="Arial" w:cs="Arial"/>
          <w:sz w:val="20"/>
          <w:szCs w:val="20"/>
        </w:rPr>
        <w:t>các chức năng hoạt động được mô tả ở dưới</w:t>
      </w:r>
    </w:p>
    <w:p w14:paraId="25891DEC"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215"/>
        <w:gridCol w:w="818"/>
        <w:gridCol w:w="687"/>
        <w:gridCol w:w="838"/>
        <w:gridCol w:w="1056"/>
        <w:gridCol w:w="825"/>
        <w:gridCol w:w="1523"/>
        <w:gridCol w:w="1507"/>
      </w:tblGrid>
      <w:tr w:rsidR="00DB2434" w:rsidRPr="00C902D4" w14:paraId="005B0123" w14:textId="77777777" w:rsidTr="005C2D2C">
        <w:trPr>
          <w:trHeight w:val="440"/>
          <w:tblHeader/>
        </w:trPr>
        <w:tc>
          <w:tcPr>
            <w:tcW w:w="0" w:type="auto"/>
            <w:shd w:val="clear" w:color="auto" w:fill="auto"/>
            <w:vAlign w:val="center"/>
            <w:hideMark/>
          </w:tcPr>
          <w:p w14:paraId="184DB87C"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78AB270A"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59059B19"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471C00A6"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1851AFBB"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0CF6118"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7ECC861E"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7423A24"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2BD39B1"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21101" w:rsidRPr="00C902D4" w14:paraId="17EA8018" w14:textId="77777777" w:rsidTr="005C2D2C">
        <w:trPr>
          <w:trHeight w:val="60"/>
        </w:trPr>
        <w:tc>
          <w:tcPr>
            <w:tcW w:w="0" w:type="auto"/>
            <w:shd w:val="clear" w:color="auto" w:fill="auto"/>
            <w:vAlign w:val="center"/>
          </w:tcPr>
          <w:p w14:paraId="3E475A48"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525F4955" w14:textId="6B173DF5" w:rsidR="00721101" w:rsidRPr="00C902D4" w:rsidRDefault="00721101" w:rsidP="00AF7805">
            <w:pPr>
              <w:spacing w:line="360" w:lineRule="auto"/>
              <w:rPr>
                <w:rFonts w:ascii="Arial" w:hAnsi="Arial" w:cs="Arial"/>
                <w:sz w:val="20"/>
              </w:rPr>
            </w:pPr>
            <w:r w:rsidRPr="00C902D4">
              <w:rPr>
                <w:rFonts w:ascii="Arial" w:hAnsi="Arial" w:cs="Arial"/>
                <w:sz w:val="20"/>
              </w:rPr>
              <w:t xml:space="preserve">Mã  kỷ luật </w:t>
            </w:r>
          </w:p>
        </w:tc>
        <w:tc>
          <w:tcPr>
            <w:tcW w:w="0" w:type="auto"/>
            <w:shd w:val="clear" w:color="auto" w:fill="auto"/>
            <w:vAlign w:val="center"/>
          </w:tcPr>
          <w:p w14:paraId="2C8D2D8D" w14:textId="3E48B6B4" w:rsidR="00721101" w:rsidRPr="00C902D4" w:rsidRDefault="00721101"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3F1954BD" w14:textId="74996ED6" w:rsidR="00721101" w:rsidRPr="00C902D4" w:rsidRDefault="00A10BB9"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49D49A52" w14:textId="0695E4F2" w:rsidR="00721101" w:rsidRPr="00C902D4" w:rsidRDefault="00721101"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C311673" w14:textId="77777777" w:rsidR="00721101" w:rsidRPr="00C902D4" w:rsidRDefault="00721101" w:rsidP="00AF7805">
            <w:pPr>
              <w:spacing w:line="360" w:lineRule="auto"/>
              <w:rPr>
                <w:rFonts w:ascii="Arial" w:hAnsi="Arial" w:cs="Arial"/>
                <w:sz w:val="20"/>
              </w:rPr>
            </w:pPr>
          </w:p>
        </w:tc>
        <w:tc>
          <w:tcPr>
            <w:tcW w:w="0" w:type="auto"/>
            <w:shd w:val="clear" w:color="auto" w:fill="auto"/>
            <w:vAlign w:val="center"/>
          </w:tcPr>
          <w:p w14:paraId="023731BE"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661DA744" w14:textId="77777777" w:rsidR="00721101" w:rsidRPr="00C902D4" w:rsidRDefault="00721101" w:rsidP="00AF7805">
            <w:pPr>
              <w:spacing w:line="360" w:lineRule="auto"/>
              <w:rPr>
                <w:rFonts w:ascii="Arial" w:hAnsi="Arial" w:cs="Arial"/>
                <w:sz w:val="20"/>
              </w:rPr>
            </w:pPr>
            <w:r w:rsidRPr="00C902D4">
              <w:rPr>
                <w:rFonts w:ascii="Arial" w:hAnsi="Arial" w:cs="Arial"/>
                <w:sz w:val="20"/>
              </w:rPr>
              <w:t>Ký hiệu của mã kỷ luật</w:t>
            </w:r>
          </w:p>
          <w:p w14:paraId="1A7BF229" w14:textId="1AA6CB93" w:rsidR="00721101" w:rsidRPr="00C902D4" w:rsidRDefault="00721101" w:rsidP="00AF7805">
            <w:pPr>
              <w:spacing w:line="360" w:lineRule="auto"/>
              <w:rPr>
                <w:rFonts w:ascii="Arial" w:hAnsi="Arial" w:cs="Arial"/>
                <w:sz w:val="20"/>
              </w:rPr>
            </w:pPr>
            <w:r w:rsidRPr="00C902D4">
              <w:rPr>
                <w:rFonts w:ascii="Arial" w:hAnsi="Arial" w:cs="Arial"/>
                <w:sz w:val="20"/>
              </w:rPr>
              <w:t>Tự sinh theo quy tắc: KL + số thứ tự tăng dần 3 chữ số</w:t>
            </w:r>
          </w:p>
        </w:tc>
        <w:tc>
          <w:tcPr>
            <w:tcW w:w="0" w:type="auto"/>
            <w:shd w:val="clear" w:color="auto" w:fill="auto"/>
            <w:vAlign w:val="center"/>
          </w:tcPr>
          <w:p w14:paraId="2005C1DA" w14:textId="1CC23811"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721101" w:rsidRPr="00C902D4" w14:paraId="30CAA31E" w14:textId="77777777" w:rsidTr="005C2D2C">
        <w:trPr>
          <w:trHeight w:val="602"/>
        </w:trPr>
        <w:tc>
          <w:tcPr>
            <w:tcW w:w="0" w:type="auto"/>
            <w:shd w:val="clear" w:color="auto" w:fill="auto"/>
            <w:vAlign w:val="center"/>
          </w:tcPr>
          <w:p w14:paraId="1A40DF87"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45CC0A78" w14:textId="75B0DAE2" w:rsidR="00721101" w:rsidRPr="00C902D4" w:rsidRDefault="00721101" w:rsidP="00AF7805">
            <w:pPr>
              <w:spacing w:line="360" w:lineRule="auto"/>
              <w:rPr>
                <w:rFonts w:ascii="Arial" w:hAnsi="Arial" w:cs="Arial"/>
                <w:sz w:val="20"/>
              </w:rPr>
            </w:pPr>
            <w:r w:rsidRPr="00C902D4">
              <w:rPr>
                <w:rFonts w:ascii="Arial" w:hAnsi="Arial" w:cs="Arial"/>
                <w:sz w:val="20"/>
              </w:rPr>
              <w:t>Tên hình thức kỷ luật</w:t>
            </w:r>
          </w:p>
        </w:tc>
        <w:tc>
          <w:tcPr>
            <w:tcW w:w="0" w:type="auto"/>
            <w:shd w:val="clear" w:color="auto" w:fill="auto"/>
            <w:vAlign w:val="center"/>
          </w:tcPr>
          <w:p w14:paraId="3FBA81EC" w14:textId="3F7CCB51" w:rsidR="00721101" w:rsidRPr="00C902D4" w:rsidRDefault="00721101"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1171CE3" w14:textId="48F831C0" w:rsidR="00721101" w:rsidRPr="00C902D4" w:rsidRDefault="00A10BB9"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1EBC2EB9" w14:textId="3190AD21" w:rsidR="00721101" w:rsidRPr="00C902D4" w:rsidRDefault="00721101"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459253B" w14:textId="77777777" w:rsidR="00721101" w:rsidRPr="00C902D4" w:rsidRDefault="00721101" w:rsidP="00AF7805">
            <w:pPr>
              <w:spacing w:line="360" w:lineRule="auto"/>
              <w:rPr>
                <w:rFonts w:ascii="Arial" w:hAnsi="Arial" w:cs="Arial"/>
                <w:sz w:val="20"/>
              </w:rPr>
            </w:pPr>
          </w:p>
        </w:tc>
        <w:tc>
          <w:tcPr>
            <w:tcW w:w="0" w:type="auto"/>
            <w:shd w:val="clear" w:color="auto" w:fill="auto"/>
            <w:vAlign w:val="center"/>
          </w:tcPr>
          <w:p w14:paraId="5AF620D9"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2F570B8F" w14:textId="122EEEA7" w:rsidR="00721101" w:rsidRPr="00C902D4" w:rsidRDefault="00721101" w:rsidP="00AF7805">
            <w:pPr>
              <w:spacing w:line="360" w:lineRule="auto"/>
              <w:rPr>
                <w:rFonts w:ascii="Arial" w:hAnsi="Arial" w:cs="Arial"/>
                <w:sz w:val="20"/>
              </w:rPr>
            </w:pPr>
            <w:r w:rsidRPr="00C902D4">
              <w:rPr>
                <w:rFonts w:ascii="Arial" w:hAnsi="Arial" w:cs="Arial"/>
                <w:sz w:val="20"/>
              </w:rPr>
              <w:t>Tên hình thức kỷ luật</w:t>
            </w:r>
          </w:p>
        </w:tc>
        <w:tc>
          <w:tcPr>
            <w:tcW w:w="0" w:type="auto"/>
            <w:shd w:val="clear" w:color="auto" w:fill="auto"/>
            <w:vAlign w:val="center"/>
          </w:tcPr>
          <w:p w14:paraId="396347EA" w14:textId="61EDB77F"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721101" w:rsidRPr="00C902D4" w14:paraId="627E3336" w14:textId="77777777" w:rsidTr="005C2D2C">
        <w:trPr>
          <w:trHeight w:val="60"/>
        </w:trPr>
        <w:tc>
          <w:tcPr>
            <w:tcW w:w="0" w:type="auto"/>
            <w:shd w:val="clear" w:color="auto" w:fill="auto"/>
            <w:vAlign w:val="center"/>
          </w:tcPr>
          <w:p w14:paraId="68E077D5"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06622097" w14:textId="174317F9"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Số tiền trừ thưởng đánh giá</w:t>
            </w:r>
          </w:p>
        </w:tc>
        <w:tc>
          <w:tcPr>
            <w:tcW w:w="0" w:type="auto"/>
            <w:shd w:val="clear" w:color="auto" w:fill="auto"/>
            <w:vAlign w:val="center"/>
          </w:tcPr>
          <w:p w14:paraId="7D88FE25" w14:textId="7DA821F1"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Số</w:t>
            </w:r>
          </w:p>
        </w:tc>
        <w:tc>
          <w:tcPr>
            <w:tcW w:w="0" w:type="auto"/>
            <w:shd w:val="clear" w:color="auto" w:fill="auto"/>
            <w:vAlign w:val="center"/>
          </w:tcPr>
          <w:p w14:paraId="0B8AC19D" w14:textId="4688A851" w:rsidR="00721101" w:rsidRPr="00C902D4" w:rsidRDefault="00A10BB9" w:rsidP="00AF7805">
            <w:pPr>
              <w:spacing w:line="360" w:lineRule="auto"/>
              <w:rPr>
                <w:rFonts w:ascii="Arial" w:hAnsi="Arial" w:cs="Arial"/>
                <w:color w:val="000000" w:themeColor="text1"/>
                <w:sz w:val="20"/>
              </w:rPr>
            </w:pPr>
            <w:r w:rsidRPr="00C902D4">
              <w:rPr>
                <w:rFonts w:ascii="Arial" w:hAnsi="Arial" w:cs="Arial"/>
                <w:color w:val="000000" w:themeColor="text1"/>
                <w:sz w:val="20"/>
              </w:rPr>
              <w:t>15</w:t>
            </w:r>
          </w:p>
        </w:tc>
        <w:tc>
          <w:tcPr>
            <w:tcW w:w="0" w:type="auto"/>
            <w:shd w:val="clear" w:color="auto" w:fill="auto"/>
            <w:vAlign w:val="center"/>
          </w:tcPr>
          <w:p w14:paraId="6532545D" w14:textId="645DBF01"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56DB53B1"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37269A53"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5EFB20A4" w14:textId="02353CCB"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Số tiền trừ thưởng đánh giá</w:t>
            </w:r>
          </w:p>
        </w:tc>
        <w:tc>
          <w:tcPr>
            <w:tcW w:w="0" w:type="auto"/>
            <w:shd w:val="clear" w:color="auto" w:fill="auto"/>
            <w:vAlign w:val="center"/>
          </w:tcPr>
          <w:p w14:paraId="63202026" w14:textId="03AE18C0"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Số</w:t>
            </w:r>
          </w:p>
        </w:tc>
      </w:tr>
      <w:tr w:rsidR="00721101" w:rsidRPr="00C902D4" w14:paraId="5A0AEE22" w14:textId="77777777" w:rsidTr="005C2D2C">
        <w:trPr>
          <w:trHeight w:val="60"/>
        </w:trPr>
        <w:tc>
          <w:tcPr>
            <w:tcW w:w="0" w:type="auto"/>
            <w:shd w:val="clear" w:color="auto" w:fill="auto"/>
            <w:vAlign w:val="center"/>
          </w:tcPr>
          <w:p w14:paraId="1E7F7D8E"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1C006962" w14:textId="1F5EFE21"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 xml:space="preserve">Ngày hiệu lực </w:t>
            </w:r>
          </w:p>
        </w:tc>
        <w:tc>
          <w:tcPr>
            <w:tcW w:w="0" w:type="auto"/>
            <w:shd w:val="clear" w:color="auto" w:fill="auto"/>
            <w:vAlign w:val="center"/>
          </w:tcPr>
          <w:p w14:paraId="56D7A24D" w14:textId="0C2F26CE"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Ngày tháng</w:t>
            </w:r>
          </w:p>
        </w:tc>
        <w:tc>
          <w:tcPr>
            <w:tcW w:w="0" w:type="auto"/>
            <w:shd w:val="clear" w:color="auto" w:fill="auto"/>
            <w:vAlign w:val="center"/>
          </w:tcPr>
          <w:p w14:paraId="297A4BAD" w14:textId="170FA0DA" w:rsidR="00721101" w:rsidRPr="00C902D4" w:rsidRDefault="00A10BB9" w:rsidP="00AF7805">
            <w:pPr>
              <w:spacing w:line="360" w:lineRule="auto"/>
              <w:rPr>
                <w:rFonts w:ascii="Arial" w:hAnsi="Arial" w:cs="Arial"/>
                <w:color w:val="000000" w:themeColor="text1"/>
                <w:sz w:val="20"/>
              </w:rPr>
            </w:pPr>
            <w:r w:rsidRPr="00C902D4">
              <w:rPr>
                <w:rFonts w:ascii="Arial" w:hAnsi="Arial" w:cs="Arial"/>
                <w:color w:val="000000" w:themeColor="text1"/>
                <w:sz w:val="20"/>
              </w:rPr>
              <w:t>10</w:t>
            </w:r>
          </w:p>
        </w:tc>
        <w:tc>
          <w:tcPr>
            <w:tcW w:w="0" w:type="auto"/>
            <w:shd w:val="clear" w:color="auto" w:fill="auto"/>
            <w:vAlign w:val="center"/>
          </w:tcPr>
          <w:p w14:paraId="53B5EE4F" w14:textId="0C465997"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05842AF7"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3A70E62D"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183B18C7" w14:textId="7DD01B4E"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 xml:space="preserve">Ngày hiệu lực </w:t>
            </w:r>
          </w:p>
        </w:tc>
        <w:tc>
          <w:tcPr>
            <w:tcW w:w="0" w:type="auto"/>
            <w:shd w:val="clear" w:color="auto" w:fill="auto"/>
            <w:vAlign w:val="center"/>
          </w:tcPr>
          <w:p w14:paraId="2E324843" w14:textId="6F16535A"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Dd/mm/yyyy</w:t>
            </w:r>
          </w:p>
        </w:tc>
      </w:tr>
      <w:tr w:rsidR="00721101" w:rsidRPr="00C902D4" w14:paraId="78B14864" w14:textId="77777777" w:rsidTr="00721101">
        <w:trPr>
          <w:trHeight w:val="268"/>
        </w:trPr>
        <w:tc>
          <w:tcPr>
            <w:tcW w:w="0" w:type="auto"/>
            <w:shd w:val="clear" w:color="auto" w:fill="auto"/>
            <w:vAlign w:val="center"/>
          </w:tcPr>
          <w:p w14:paraId="705E663D"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708534D5" w14:textId="4032CEFB"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4148C731" w14:textId="533B0894"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vAlign w:val="center"/>
          </w:tcPr>
          <w:p w14:paraId="200E675D" w14:textId="77777777" w:rsidR="00721101" w:rsidRPr="00C902D4" w:rsidRDefault="00721101" w:rsidP="00AF7805">
            <w:pPr>
              <w:spacing w:line="360" w:lineRule="auto"/>
              <w:rPr>
                <w:rFonts w:ascii="Arial" w:hAnsi="Arial" w:cs="Arial"/>
                <w:color w:val="000000" w:themeColor="text1"/>
                <w:sz w:val="20"/>
              </w:rPr>
            </w:pPr>
          </w:p>
        </w:tc>
        <w:tc>
          <w:tcPr>
            <w:tcW w:w="0" w:type="auto"/>
            <w:shd w:val="clear" w:color="auto" w:fill="auto"/>
            <w:vAlign w:val="center"/>
          </w:tcPr>
          <w:p w14:paraId="63A015FA" w14:textId="467EE487"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0F7804B2"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0A58D139" w14:textId="5CB496F2"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0C5F1FCC" w14:textId="6DEB9060"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 xml:space="preserve">Áp dụng, Ngừng áp dụng </w:t>
            </w:r>
          </w:p>
        </w:tc>
        <w:tc>
          <w:tcPr>
            <w:tcW w:w="0" w:type="auto"/>
            <w:shd w:val="clear" w:color="auto" w:fill="auto"/>
            <w:vAlign w:val="center"/>
          </w:tcPr>
          <w:p w14:paraId="38538F68" w14:textId="3D3DEAA6"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721101" w:rsidRPr="00C902D4" w14:paraId="19F29835" w14:textId="77777777" w:rsidTr="005C2D2C">
        <w:trPr>
          <w:trHeight w:val="60"/>
        </w:trPr>
        <w:tc>
          <w:tcPr>
            <w:tcW w:w="0" w:type="auto"/>
            <w:shd w:val="clear" w:color="auto" w:fill="auto"/>
            <w:vAlign w:val="center"/>
          </w:tcPr>
          <w:p w14:paraId="44332CB3" w14:textId="77777777" w:rsidR="00721101" w:rsidRPr="00C902D4" w:rsidRDefault="00721101"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lastRenderedPageBreak/>
              <w:t>6</w:t>
            </w:r>
          </w:p>
        </w:tc>
        <w:tc>
          <w:tcPr>
            <w:tcW w:w="0" w:type="auto"/>
            <w:shd w:val="clear" w:color="auto" w:fill="auto"/>
            <w:vAlign w:val="center"/>
          </w:tcPr>
          <w:p w14:paraId="7A4698FA" w14:textId="38E71A61"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0167B9BE" w14:textId="43795757"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034D5883" w14:textId="6982DF12" w:rsidR="00721101" w:rsidRPr="00C902D4" w:rsidRDefault="00A10BB9"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49494CB1" w14:textId="5325326E"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1C1002FF"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2D4FAFF4" w14:textId="77777777" w:rsidR="00721101" w:rsidRPr="00C902D4" w:rsidRDefault="00721101" w:rsidP="00AF7805">
            <w:pPr>
              <w:spacing w:line="360" w:lineRule="auto"/>
              <w:rPr>
                <w:rFonts w:ascii="Arial" w:hAnsi="Arial" w:cs="Arial"/>
                <w:sz w:val="20"/>
                <w:lang w:eastAsia="ja-JP"/>
              </w:rPr>
            </w:pPr>
          </w:p>
        </w:tc>
        <w:tc>
          <w:tcPr>
            <w:tcW w:w="0" w:type="auto"/>
            <w:shd w:val="clear" w:color="auto" w:fill="auto"/>
            <w:vAlign w:val="center"/>
          </w:tcPr>
          <w:p w14:paraId="651DE9C6" w14:textId="2F142010" w:rsidR="00721101" w:rsidRPr="00C902D4" w:rsidRDefault="00721101" w:rsidP="00AF7805">
            <w:pPr>
              <w:spacing w:line="360" w:lineRule="auto"/>
              <w:rPr>
                <w:rFonts w:ascii="Arial" w:hAnsi="Arial" w:cs="Arial"/>
                <w:color w:val="000000" w:themeColor="text1"/>
                <w:sz w:val="20"/>
              </w:rPr>
            </w:pPr>
            <w:r w:rsidRPr="00C902D4">
              <w:rPr>
                <w:rFonts w:ascii="Arial" w:hAnsi="Arial" w:cs="Arial"/>
                <w:sz w:val="20"/>
              </w:rPr>
              <w:t>Mô tả thêm</w:t>
            </w:r>
          </w:p>
        </w:tc>
        <w:tc>
          <w:tcPr>
            <w:tcW w:w="0" w:type="auto"/>
            <w:shd w:val="clear" w:color="auto" w:fill="auto"/>
            <w:vAlign w:val="center"/>
          </w:tcPr>
          <w:p w14:paraId="479E2B5E" w14:textId="0B5FB328" w:rsidR="00721101" w:rsidRPr="00C902D4" w:rsidRDefault="00A10BB9"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38353E68" w14:textId="77777777" w:rsidR="00DB2434" w:rsidRPr="00C902D4" w:rsidRDefault="00DB2434" w:rsidP="00AF7805">
      <w:pPr>
        <w:spacing w:line="360" w:lineRule="auto"/>
        <w:jc w:val="both"/>
        <w:rPr>
          <w:rFonts w:ascii="Arial" w:hAnsi="Arial" w:cs="Arial"/>
          <w:sz w:val="20"/>
        </w:rPr>
        <w:sectPr w:rsidR="00DB2434" w:rsidRPr="00C902D4" w:rsidSect="002B53D6">
          <w:pgSz w:w="11909" w:h="16834" w:code="9"/>
          <w:pgMar w:top="1134" w:right="1134" w:bottom="1134" w:left="1701" w:header="567" w:footer="567" w:gutter="0"/>
          <w:pgNumType w:start="66"/>
          <w:cols w:space="720"/>
          <w:titlePg/>
          <w:docGrid w:linePitch="360"/>
        </w:sectPr>
      </w:pPr>
    </w:p>
    <w:p w14:paraId="6DA7E835" w14:textId="77777777" w:rsidR="00DB2434" w:rsidRPr="00C902D4" w:rsidRDefault="00DB2434" w:rsidP="00AF7805">
      <w:pPr>
        <w:spacing w:line="360" w:lineRule="auto"/>
        <w:jc w:val="both"/>
        <w:rPr>
          <w:rFonts w:ascii="Arial" w:hAnsi="Arial" w:cs="Arial"/>
          <w:sz w:val="20"/>
        </w:rPr>
        <w:sectPr w:rsidR="00DB2434"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5D841D95"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DB2434" w:rsidRPr="00C902D4" w14:paraId="6F18A527" w14:textId="77777777" w:rsidTr="005C2D2C">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06FBF5C"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A0D0B48"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176A158"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Mô tả</w:t>
            </w:r>
          </w:p>
        </w:tc>
      </w:tr>
      <w:tr w:rsidR="00995EAB" w:rsidRPr="00C902D4" w14:paraId="45B2C907"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F84B07F" w14:textId="6687D4B9"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4073BE32" w14:textId="77777777" w:rsidR="00995EAB" w:rsidRPr="00C902D4" w:rsidRDefault="00995EAB"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335457A3"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995EAB" w:rsidRPr="00C902D4" w14:paraId="2B0811A2"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6D6EFF3" w14:textId="03F8AEBA"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2EC03863" w14:textId="77777777" w:rsidR="00995EAB" w:rsidRPr="00C902D4" w:rsidRDefault="00995EAB"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1F3FF23A" w14:textId="77777777" w:rsidR="00995EAB" w:rsidRPr="00C902D4" w:rsidRDefault="00995EAB"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733C60C0"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6E58A31A"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976184D"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228F258E"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8A07B6B" w14:textId="77777777" w:rsidR="00995EAB" w:rsidRPr="00C902D4" w:rsidRDefault="00995EA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FABB8F8" w14:textId="77777777" w:rsidR="00995EAB" w:rsidRPr="00C902D4" w:rsidRDefault="00995EA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29E40106"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995EAB" w:rsidRPr="00C902D4" w14:paraId="4C307D39"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CE91797" w14:textId="4E09946B" w:rsidR="00995EAB" w:rsidRPr="00C902D4" w:rsidRDefault="00601C87"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153AEEA6" w14:textId="77777777" w:rsidR="00995EAB" w:rsidRPr="00C902D4" w:rsidRDefault="00995EAB"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10E21446" w14:textId="77777777" w:rsidR="00995EAB" w:rsidRPr="00C902D4" w:rsidRDefault="00995EAB"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995EAB" w:rsidRPr="00C902D4" w14:paraId="57DD15A2"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B40CB98" w14:textId="0D56A9F2" w:rsidR="00995EAB" w:rsidRPr="00C902D4" w:rsidRDefault="00601C87"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CF88E4" w14:textId="1DA973DA" w:rsidR="00995EAB" w:rsidRPr="00C902D4" w:rsidRDefault="00995EAB"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38AA3"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03AA7A24"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3E1C7246" w14:textId="77777777" w:rsidR="00995EAB" w:rsidRPr="00C902D4" w:rsidRDefault="00995EAB"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6458ADEF"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3915A71B"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0EB88543"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995EAB" w:rsidRPr="00C902D4" w14:paraId="02900CE9"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793CDD4" w14:textId="63C8C553" w:rsidR="00995EAB" w:rsidRPr="00C902D4" w:rsidRDefault="00BC629D"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5C4C2005" w14:textId="62F9302C" w:rsidR="00995EAB" w:rsidRPr="00C902D4" w:rsidRDefault="00995EAB"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F755022"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6B4BF120" w14:textId="77777777" w:rsidR="00DB2434" w:rsidRPr="00C902D4" w:rsidRDefault="00DB243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5B6E5874" w14:textId="58A06313" w:rsidR="00DB2434" w:rsidRPr="00C902D4" w:rsidRDefault="00721101"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1C05AA0B" wp14:editId="35FEAD88">
            <wp:extent cx="5761990" cy="2278363"/>
            <wp:effectExtent l="0" t="0" r="0" b="8255"/>
            <wp:docPr id="66" name="Picture 66" descr="C:\Users\Admin\AppData\Local\Temp\fla651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Temp\fla6514.tmp\Snapsho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1990" cy="2278363"/>
                    </a:xfrm>
                    <a:prstGeom prst="rect">
                      <a:avLst/>
                    </a:prstGeom>
                    <a:noFill/>
                    <a:ln>
                      <a:noFill/>
                    </a:ln>
                  </pic:spPr>
                </pic:pic>
              </a:graphicData>
            </a:graphic>
          </wp:inline>
        </w:drawing>
      </w:r>
    </w:p>
    <w:p w14:paraId="3344466A" w14:textId="055C1F37" w:rsidR="00DB2434" w:rsidRPr="00C902D4" w:rsidRDefault="00DB2434" w:rsidP="00AF7805">
      <w:pPr>
        <w:pStyle w:val="Heading5"/>
        <w:tabs>
          <w:tab w:val="clear" w:pos="1458"/>
          <w:tab w:val="num" w:pos="1080"/>
        </w:tabs>
        <w:spacing w:line="360" w:lineRule="auto"/>
        <w:ind w:hanging="1458"/>
        <w:rPr>
          <w:rFonts w:ascii="Arial" w:hAnsi="Arial" w:cs="Arial"/>
          <w:sz w:val="20"/>
          <w:szCs w:val="20"/>
        </w:rPr>
      </w:pPr>
      <w:bookmarkStart w:id="125" w:name="_Toc500541200"/>
      <w:r w:rsidRPr="00C902D4">
        <w:rPr>
          <w:rFonts w:ascii="Arial" w:hAnsi="Arial" w:cs="Arial"/>
          <w:sz w:val="20"/>
          <w:szCs w:val="20"/>
        </w:rPr>
        <w:t>Danh mục quốc gia, tỉnh/thành phố, quận huyện, xã phường</w:t>
      </w:r>
      <w:bookmarkEnd w:id="125"/>
    </w:p>
    <w:p w14:paraId="5D4E160A"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7B06D0E" w14:textId="54575FE9" w:rsidR="00DB2434" w:rsidRPr="00C902D4" w:rsidRDefault="00C13A22"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37075353" wp14:editId="2F14744A">
            <wp:extent cx="4883401" cy="22162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3401" cy="2216264"/>
                    </a:xfrm>
                    <a:prstGeom prst="rect">
                      <a:avLst/>
                    </a:prstGeom>
                  </pic:spPr>
                </pic:pic>
              </a:graphicData>
            </a:graphic>
          </wp:inline>
        </w:drawing>
      </w:r>
    </w:p>
    <w:p w14:paraId="66546962"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F5BB063"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DD1CAC3" w14:textId="77777777" w:rsidR="000B2A75" w:rsidRPr="00C902D4" w:rsidRDefault="000B2A75" w:rsidP="00AF7805">
      <w:pPr>
        <w:pStyle w:val="atext"/>
        <w:spacing w:line="360" w:lineRule="auto"/>
        <w:rPr>
          <w:rFonts w:ascii="Arial" w:hAnsi="Arial" w:cs="Arial"/>
          <w:sz w:val="20"/>
          <w:szCs w:val="20"/>
        </w:rPr>
      </w:pPr>
      <w:r w:rsidRPr="00C902D4">
        <w:rPr>
          <w:rFonts w:ascii="Arial" w:hAnsi="Arial" w:cs="Arial"/>
          <w:sz w:val="20"/>
          <w:szCs w:val="20"/>
        </w:rPr>
        <w:t>Tính năng này cho phép thêm mới, sửa, xóa, kích hoạt sử dụng hoặc ẩn quốc gia, tỉnh/thành phố, quận/huyện.</w:t>
      </w:r>
    </w:p>
    <w:p w14:paraId="045C7C07" w14:textId="77777777" w:rsidR="000B2A75" w:rsidRPr="00C902D4" w:rsidRDefault="000B2A75" w:rsidP="00AF7805">
      <w:pPr>
        <w:pStyle w:val="atext"/>
        <w:spacing w:line="360" w:lineRule="auto"/>
        <w:rPr>
          <w:rFonts w:ascii="Arial" w:hAnsi="Arial" w:cs="Arial"/>
          <w:sz w:val="20"/>
          <w:szCs w:val="20"/>
        </w:rPr>
      </w:pPr>
      <w:r w:rsidRPr="00C902D4">
        <w:rPr>
          <w:rFonts w:ascii="Arial" w:hAnsi="Arial" w:cs="Arial"/>
          <w:sz w:val="20"/>
          <w:szCs w:val="20"/>
        </w:rPr>
        <w:lastRenderedPageBreak/>
        <w:t xml:space="preserve">Hệ thống hỗ trợ người dùng khai báo các danh mục Quốc gia, Tỉnh/Thành Phố, Quận/Huyện, Xã/Phường. </w:t>
      </w:r>
    </w:p>
    <w:p w14:paraId="6B0EBC35" w14:textId="77777777" w:rsidR="000B2A75" w:rsidRPr="00C902D4" w:rsidRDefault="000B2A75" w:rsidP="00AF7805">
      <w:pPr>
        <w:pStyle w:val="atext"/>
        <w:spacing w:line="360" w:lineRule="auto"/>
        <w:rPr>
          <w:rFonts w:ascii="Arial" w:hAnsi="Arial" w:cs="Arial"/>
          <w:sz w:val="20"/>
          <w:szCs w:val="20"/>
        </w:rPr>
      </w:pPr>
      <w:r w:rsidRPr="00C902D4">
        <w:rPr>
          <w:rFonts w:ascii="Arial" w:hAnsi="Arial" w:cs="Arial"/>
          <w:sz w:val="20"/>
          <w:szCs w:val="20"/>
        </w:rPr>
        <w:t xml:space="preserve">Người dùng khai báo danh mục này theo hình thức phân cấp như sau: </w:t>
      </w:r>
    </w:p>
    <w:p w14:paraId="2F5728C7" w14:textId="77777777" w:rsidR="000B2A75" w:rsidRPr="00C902D4" w:rsidRDefault="000B2A75" w:rsidP="00AF7805">
      <w:pPr>
        <w:pStyle w:val="atext"/>
        <w:numPr>
          <w:ilvl w:val="0"/>
          <w:numId w:val="15"/>
        </w:numPr>
        <w:tabs>
          <w:tab w:val="left" w:pos="1080"/>
        </w:tabs>
        <w:spacing w:line="360" w:lineRule="auto"/>
        <w:ind w:left="720" w:firstLine="0"/>
        <w:rPr>
          <w:rFonts w:ascii="Arial" w:hAnsi="Arial" w:cs="Arial"/>
          <w:sz w:val="20"/>
          <w:szCs w:val="20"/>
        </w:rPr>
      </w:pPr>
      <w:r w:rsidRPr="00C902D4">
        <w:rPr>
          <w:rFonts w:ascii="Arial" w:hAnsi="Arial" w:cs="Arial"/>
          <w:sz w:val="20"/>
          <w:szCs w:val="20"/>
        </w:rPr>
        <w:t>Danh mục Xã/Phường là cấp nhỏ nhất: mỗi đơn vị Xã/Phường sẽ trực thuộc một Quận/Huyện.</w:t>
      </w:r>
    </w:p>
    <w:p w14:paraId="3DC426F2" w14:textId="77777777" w:rsidR="000B2A75" w:rsidRPr="00C902D4" w:rsidRDefault="000B2A75" w:rsidP="00AF7805">
      <w:pPr>
        <w:pStyle w:val="atext"/>
        <w:numPr>
          <w:ilvl w:val="0"/>
          <w:numId w:val="15"/>
        </w:numPr>
        <w:tabs>
          <w:tab w:val="left" w:pos="1080"/>
        </w:tabs>
        <w:spacing w:line="360" w:lineRule="auto"/>
        <w:ind w:left="720" w:firstLine="0"/>
        <w:rPr>
          <w:rFonts w:ascii="Arial" w:hAnsi="Arial" w:cs="Arial"/>
          <w:sz w:val="20"/>
          <w:szCs w:val="20"/>
        </w:rPr>
      </w:pPr>
      <w:r w:rsidRPr="00C902D4">
        <w:rPr>
          <w:rFonts w:ascii="Arial" w:hAnsi="Arial" w:cs="Arial"/>
          <w:sz w:val="20"/>
          <w:szCs w:val="20"/>
        </w:rPr>
        <w:t>Danh mục Quận/Huyện được khai báo trực thuộc cấp Tỉnh/Thành phố.</w:t>
      </w:r>
    </w:p>
    <w:p w14:paraId="2916E4C9" w14:textId="77777777" w:rsidR="000B2A75" w:rsidRPr="00C902D4" w:rsidRDefault="000B2A75" w:rsidP="00AF7805">
      <w:pPr>
        <w:pStyle w:val="atext"/>
        <w:numPr>
          <w:ilvl w:val="0"/>
          <w:numId w:val="15"/>
        </w:numPr>
        <w:tabs>
          <w:tab w:val="left" w:pos="1080"/>
        </w:tabs>
        <w:spacing w:line="360" w:lineRule="auto"/>
        <w:ind w:left="720" w:firstLine="0"/>
        <w:rPr>
          <w:rFonts w:ascii="Arial" w:hAnsi="Arial" w:cs="Arial"/>
          <w:sz w:val="20"/>
          <w:szCs w:val="20"/>
        </w:rPr>
      </w:pPr>
      <w:r w:rsidRPr="00C902D4">
        <w:rPr>
          <w:rFonts w:ascii="Arial" w:hAnsi="Arial" w:cs="Arial"/>
          <w:sz w:val="20"/>
          <w:szCs w:val="20"/>
        </w:rPr>
        <w:t>Danh mục Tỉnh/Thành phố được khai báo thuộc Quốc gia.</w:t>
      </w:r>
    </w:p>
    <w:p w14:paraId="4CCC1F18" w14:textId="53148C8A" w:rsidR="000B2A75" w:rsidRPr="00C902D4" w:rsidRDefault="000B2A75" w:rsidP="00AF7805">
      <w:pPr>
        <w:pStyle w:val="atext"/>
        <w:numPr>
          <w:ilvl w:val="0"/>
          <w:numId w:val="15"/>
        </w:numPr>
        <w:tabs>
          <w:tab w:val="left" w:pos="1080"/>
        </w:tabs>
        <w:spacing w:line="360" w:lineRule="auto"/>
        <w:ind w:left="720" w:firstLine="0"/>
        <w:rPr>
          <w:rFonts w:ascii="Arial" w:hAnsi="Arial" w:cs="Arial"/>
          <w:sz w:val="20"/>
          <w:szCs w:val="20"/>
        </w:rPr>
      </w:pPr>
      <w:r w:rsidRPr="00C902D4">
        <w:rPr>
          <w:rFonts w:ascii="Arial" w:hAnsi="Arial" w:cs="Arial"/>
          <w:sz w:val="20"/>
          <w:szCs w:val="20"/>
        </w:rPr>
        <w:t>Danh mục Quốc gia.</w:t>
      </w:r>
    </w:p>
    <w:p w14:paraId="630FB1C0"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C231114" w14:textId="4CA26DC0" w:rsidR="00DB2434" w:rsidRPr="00C902D4" w:rsidRDefault="00DB2434" w:rsidP="00AF7805">
      <w:pPr>
        <w:pStyle w:val="atext"/>
        <w:spacing w:line="360" w:lineRule="auto"/>
        <w:rPr>
          <w:rFonts w:ascii="Arial" w:hAnsi="Arial" w:cs="Arial"/>
          <w:sz w:val="20"/>
          <w:szCs w:val="20"/>
        </w:rPr>
      </w:pPr>
      <w:r w:rsidRPr="00C902D4">
        <w:rPr>
          <w:rFonts w:ascii="Arial" w:hAnsi="Arial" w:cs="Arial"/>
          <w:sz w:val="20"/>
          <w:szCs w:val="20"/>
        </w:rPr>
        <w:t xml:space="preserve">Đối tượng được quyền vào thiết lập </w:t>
      </w:r>
      <w:r w:rsidR="000B2A75" w:rsidRPr="00C902D4">
        <w:rPr>
          <w:rFonts w:ascii="Arial" w:hAnsi="Arial" w:cs="Arial"/>
          <w:sz w:val="20"/>
          <w:szCs w:val="20"/>
        </w:rPr>
        <w:t>danh mục quốc gia, tỉnh/thành phố, quận huyện, xã phường</w:t>
      </w:r>
    </w:p>
    <w:p w14:paraId="18530F8C"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232CAF46" w14:textId="0C6A8078" w:rsidR="00A51EE9" w:rsidRPr="00C902D4" w:rsidRDefault="00A51EE9"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747FAF" w:rsidRPr="00C902D4">
        <w:rPr>
          <w:rFonts w:ascii="Arial" w:hAnsi="Arial" w:cs="Arial"/>
          <w:sz w:val="20"/>
          <w:szCs w:val="20"/>
        </w:rPr>
        <w:t>danh mục quốc gia, tỉnh/thành phố, quận huyện, xã phường</w:t>
      </w:r>
      <w:r w:rsidRPr="00C902D4">
        <w:rPr>
          <w:rFonts w:ascii="Arial" w:hAnsi="Arial" w:cs="Arial"/>
          <w:sz w:val="20"/>
          <w:szCs w:val="20"/>
        </w:rPr>
        <w:t xml:space="preserve">. </w:t>
      </w:r>
    </w:p>
    <w:p w14:paraId="044CC8C8" w14:textId="14D93565" w:rsidR="00A51EE9" w:rsidRPr="00C902D4" w:rsidRDefault="00A51EE9"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 xml:space="preserve">Người dùng chọn Ghi để lưu lại thông tin đã nhập. </w:t>
      </w:r>
      <w:r w:rsidR="00747FAF" w:rsidRPr="00C902D4">
        <w:rPr>
          <w:rFonts w:ascii="Arial" w:hAnsi="Arial" w:cs="Arial"/>
          <w:sz w:val="20"/>
          <w:szCs w:val="20"/>
        </w:rPr>
        <w:t>Thêm mới thành công danh mục quốc gia, tỉnh/thành phố, quận huyện, xã/phường. Các danh mục này được sử dụng khi khai báo thông tin hồ sơ nhân viên</w:t>
      </w:r>
      <w:r w:rsidRPr="00C902D4">
        <w:rPr>
          <w:rFonts w:ascii="Arial" w:hAnsi="Arial" w:cs="Arial"/>
          <w:sz w:val="20"/>
          <w:szCs w:val="20"/>
        </w:rPr>
        <w:t>.</w:t>
      </w:r>
    </w:p>
    <w:p w14:paraId="10BF448D" w14:textId="7C7E2A04" w:rsidR="00A51EE9" w:rsidRPr="00C902D4" w:rsidRDefault="00A51EE9"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00747FAF" w:rsidRPr="00C902D4">
        <w:rPr>
          <w:rFonts w:ascii="Arial" w:hAnsi="Arial" w:cs="Arial"/>
          <w:sz w:val="20"/>
          <w:szCs w:val="20"/>
        </w:rPr>
        <w:t>Nguời dùng có thể thực hiện các chức năng Làm mới, Ghi, Xóa, Xuất Excel, các chức năng hoạt động được mô tả ở dưới</w:t>
      </w:r>
    </w:p>
    <w:p w14:paraId="02E77871"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362"/>
        <w:gridCol w:w="720"/>
        <w:gridCol w:w="667"/>
        <w:gridCol w:w="805"/>
        <w:gridCol w:w="865"/>
        <w:gridCol w:w="1045"/>
        <w:gridCol w:w="1769"/>
        <w:gridCol w:w="1236"/>
      </w:tblGrid>
      <w:tr w:rsidR="00E842C0" w:rsidRPr="00C902D4" w14:paraId="202CE84D" w14:textId="77777777" w:rsidTr="005C2D2C">
        <w:trPr>
          <w:trHeight w:val="440"/>
          <w:tblHeader/>
        </w:trPr>
        <w:tc>
          <w:tcPr>
            <w:tcW w:w="0" w:type="auto"/>
            <w:shd w:val="clear" w:color="auto" w:fill="auto"/>
            <w:vAlign w:val="center"/>
            <w:hideMark/>
          </w:tcPr>
          <w:p w14:paraId="05043596"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0D886742"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4EDF614"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7806472C"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3E56CB4"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338809D6"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4EE256C"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3F1E4912"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07E61128"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E842C0" w:rsidRPr="00C902D4" w14:paraId="45D87257" w14:textId="77777777" w:rsidTr="001A0382">
        <w:trPr>
          <w:trHeight w:val="60"/>
        </w:trPr>
        <w:tc>
          <w:tcPr>
            <w:tcW w:w="0" w:type="auto"/>
            <w:gridSpan w:val="9"/>
            <w:shd w:val="clear" w:color="auto" w:fill="auto"/>
            <w:vAlign w:val="center"/>
          </w:tcPr>
          <w:p w14:paraId="2A9233C2" w14:textId="3B5E13F0"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Danh mục quốc gia</w:t>
            </w:r>
          </w:p>
        </w:tc>
      </w:tr>
      <w:tr w:rsidR="00B86CC5" w:rsidRPr="00C902D4" w14:paraId="0B1E61EF" w14:textId="77777777" w:rsidTr="005C2D2C">
        <w:trPr>
          <w:trHeight w:val="602"/>
        </w:trPr>
        <w:tc>
          <w:tcPr>
            <w:tcW w:w="0" w:type="auto"/>
            <w:shd w:val="clear" w:color="auto" w:fill="auto"/>
            <w:vAlign w:val="center"/>
          </w:tcPr>
          <w:p w14:paraId="1BA75DC8" w14:textId="232FA67F"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7EC583E4" w14:textId="371AD0A6" w:rsidR="00E842C0" w:rsidRPr="00C902D4" w:rsidRDefault="00E842C0" w:rsidP="00AF7805">
            <w:pPr>
              <w:spacing w:line="360" w:lineRule="auto"/>
              <w:rPr>
                <w:rFonts w:ascii="Arial" w:hAnsi="Arial" w:cs="Arial"/>
                <w:sz w:val="20"/>
              </w:rPr>
            </w:pPr>
            <w:r w:rsidRPr="00C902D4">
              <w:rPr>
                <w:rFonts w:ascii="Arial" w:hAnsi="Arial" w:cs="Arial"/>
                <w:sz w:val="20"/>
              </w:rPr>
              <w:t>Mã quốc gia</w:t>
            </w:r>
          </w:p>
        </w:tc>
        <w:tc>
          <w:tcPr>
            <w:tcW w:w="0" w:type="auto"/>
            <w:shd w:val="clear" w:color="auto" w:fill="auto"/>
            <w:vAlign w:val="center"/>
          </w:tcPr>
          <w:p w14:paraId="7A61B18B" w14:textId="74CA829C" w:rsidR="00E842C0" w:rsidRPr="00C902D4" w:rsidRDefault="00E842C0"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10E51B1C" w14:textId="655DA53E" w:rsidR="00E842C0" w:rsidRPr="00C902D4" w:rsidRDefault="00557C69"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404DAD28" w14:textId="0EDC0981" w:rsidR="00E842C0" w:rsidRPr="00C902D4" w:rsidRDefault="00E842C0"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7EF8A2E8" w14:textId="77777777" w:rsidR="00E842C0" w:rsidRPr="00C902D4" w:rsidRDefault="00E842C0" w:rsidP="00AF7805">
            <w:pPr>
              <w:spacing w:line="360" w:lineRule="auto"/>
              <w:jc w:val="both"/>
              <w:rPr>
                <w:rFonts w:ascii="Arial" w:hAnsi="Arial" w:cs="Arial"/>
                <w:sz w:val="20"/>
              </w:rPr>
            </w:pPr>
          </w:p>
        </w:tc>
        <w:tc>
          <w:tcPr>
            <w:tcW w:w="0" w:type="auto"/>
            <w:shd w:val="clear" w:color="auto" w:fill="auto"/>
            <w:vAlign w:val="center"/>
          </w:tcPr>
          <w:p w14:paraId="238E9425" w14:textId="5AA32D95" w:rsidR="00E842C0" w:rsidRPr="00C902D4" w:rsidRDefault="007E06B1" w:rsidP="00AF7805">
            <w:pPr>
              <w:spacing w:line="360" w:lineRule="auto"/>
              <w:jc w:val="both"/>
              <w:rPr>
                <w:rFonts w:ascii="Arial" w:hAnsi="Arial" w:cs="Arial"/>
                <w:color w:val="000000"/>
                <w:sz w:val="20"/>
                <w:lang w:eastAsia="ja-JP"/>
              </w:rPr>
            </w:pPr>
            <w:r w:rsidRPr="00C902D4">
              <w:rPr>
                <w:rFonts w:ascii="Arial" w:hAnsi="Arial" w:cs="Arial"/>
                <w:sz w:val="20"/>
              </w:rPr>
              <w:t>Tự sinh theo: QG + số thứ tự tăng dần 3 chữ số</w:t>
            </w:r>
          </w:p>
        </w:tc>
        <w:tc>
          <w:tcPr>
            <w:tcW w:w="0" w:type="auto"/>
            <w:shd w:val="clear" w:color="auto" w:fill="auto"/>
            <w:vAlign w:val="center"/>
          </w:tcPr>
          <w:p w14:paraId="2FD61EA4" w14:textId="41189F05"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Mã hiệu quốc gia</w:t>
            </w:r>
          </w:p>
        </w:tc>
        <w:tc>
          <w:tcPr>
            <w:tcW w:w="0" w:type="auto"/>
            <w:shd w:val="clear" w:color="auto" w:fill="auto"/>
            <w:vAlign w:val="center"/>
          </w:tcPr>
          <w:p w14:paraId="44625331" w14:textId="7D94819C" w:rsidR="00E842C0" w:rsidRPr="00C902D4" w:rsidRDefault="00557C69"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B86CC5" w:rsidRPr="00C902D4" w14:paraId="14786EDE" w14:textId="77777777" w:rsidTr="005C2D2C">
        <w:trPr>
          <w:trHeight w:val="60"/>
        </w:trPr>
        <w:tc>
          <w:tcPr>
            <w:tcW w:w="0" w:type="auto"/>
            <w:shd w:val="clear" w:color="auto" w:fill="auto"/>
            <w:vAlign w:val="center"/>
          </w:tcPr>
          <w:p w14:paraId="279FCD37" w14:textId="76131479"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2</w:t>
            </w:r>
          </w:p>
        </w:tc>
        <w:tc>
          <w:tcPr>
            <w:tcW w:w="0" w:type="auto"/>
            <w:shd w:val="clear" w:color="auto" w:fill="auto"/>
            <w:vAlign w:val="center"/>
          </w:tcPr>
          <w:p w14:paraId="38908415" w14:textId="5B19BAF9"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Tên quốc gia</w:t>
            </w:r>
          </w:p>
        </w:tc>
        <w:tc>
          <w:tcPr>
            <w:tcW w:w="0" w:type="auto"/>
            <w:shd w:val="clear" w:color="auto" w:fill="auto"/>
            <w:vAlign w:val="center"/>
          </w:tcPr>
          <w:p w14:paraId="1B27EFF3" w14:textId="5CAD33CB"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662CFA58" w14:textId="14618E15" w:rsidR="00E842C0" w:rsidRPr="00C902D4" w:rsidRDefault="00557C69" w:rsidP="00AF7805">
            <w:pPr>
              <w:spacing w:line="360" w:lineRule="auto"/>
              <w:rPr>
                <w:rFonts w:ascii="Arial" w:hAnsi="Arial" w:cs="Arial"/>
                <w:color w:val="000000" w:themeColor="text1"/>
                <w:sz w:val="20"/>
              </w:rPr>
            </w:pPr>
            <w:r w:rsidRPr="00C902D4">
              <w:rPr>
                <w:rFonts w:ascii="Arial" w:hAnsi="Arial" w:cs="Arial"/>
                <w:sz w:val="20"/>
              </w:rPr>
              <w:t>100</w:t>
            </w:r>
          </w:p>
        </w:tc>
        <w:tc>
          <w:tcPr>
            <w:tcW w:w="0" w:type="auto"/>
            <w:shd w:val="clear" w:color="auto" w:fill="auto"/>
            <w:vAlign w:val="center"/>
          </w:tcPr>
          <w:p w14:paraId="668CDD3B" w14:textId="00C95EE3"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4510036A" w14:textId="77777777" w:rsidR="00E842C0" w:rsidRPr="00C902D4" w:rsidRDefault="00E842C0" w:rsidP="00AF7805">
            <w:pPr>
              <w:spacing w:line="360" w:lineRule="auto"/>
              <w:rPr>
                <w:rFonts w:ascii="Arial" w:hAnsi="Arial" w:cs="Arial"/>
                <w:color w:val="000000"/>
                <w:sz w:val="20"/>
                <w:lang w:eastAsia="ja-JP"/>
              </w:rPr>
            </w:pPr>
          </w:p>
        </w:tc>
        <w:tc>
          <w:tcPr>
            <w:tcW w:w="0" w:type="auto"/>
            <w:shd w:val="clear" w:color="auto" w:fill="auto"/>
            <w:vAlign w:val="center"/>
          </w:tcPr>
          <w:p w14:paraId="125FD154" w14:textId="77777777" w:rsidR="00E842C0" w:rsidRPr="00C902D4" w:rsidRDefault="00E842C0" w:rsidP="00AF7805">
            <w:pPr>
              <w:spacing w:line="360" w:lineRule="auto"/>
              <w:rPr>
                <w:rFonts w:ascii="Arial" w:hAnsi="Arial" w:cs="Arial"/>
                <w:color w:val="000000"/>
                <w:sz w:val="20"/>
                <w:lang w:eastAsia="ja-JP"/>
              </w:rPr>
            </w:pPr>
          </w:p>
        </w:tc>
        <w:tc>
          <w:tcPr>
            <w:tcW w:w="0" w:type="auto"/>
            <w:shd w:val="clear" w:color="auto" w:fill="auto"/>
            <w:vAlign w:val="center"/>
          </w:tcPr>
          <w:p w14:paraId="00EE3280" w14:textId="661F73F1" w:rsidR="00E842C0" w:rsidRPr="00C902D4" w:rsidRDefault="00E842C0" w:rsidP="00AF7805">
            <w:pPr>
              <w:spacing w:line="360" w:lineRule="auto"/>
              <w:rPr>
                <w:rFonts w:ascii="Arial" w:hAnsi="Arial" w:cs="Arial"/>
                <w:color w:val="000000" w:themeColor="text1"/>
                <w:sz w:val="20"/>
              </w:rPr>
            </w:pPr>
            <w:r w:rsidRPr="00C902D4">
              <w:rPr>
                <w:rFonts w:ascii="Arial" w:hAnsi="Arial" w:cs="Arial"/>
                <w:color w:val="000000"/>
                <w:sz w:val="20"/>
              </w:rPr>
              <w:t>Tên quốc gia cần thiết lập</w:t>
            </w:r>
          </w:p>
        </w:tc>
        <w:tc>
          <w:tcPr>
            <w:tcW w:w="0" w:type="auto"/>
            <w:shd w:val="clear" w:color="auto" w:fill="auto"/>
            <w:vAlign w:val="center"/>
          </w:tcPr>
          <w:p w14:paraId="4D1407B4" w14:textId="5EAF8318" w:rsidR="00E842C0" w:rsidRPr="00C902D4" w:rsidRDefault="00557C69"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B86CC5" w:rsidRPr="00C902D4" w14:paraId="160BE640" w14:textId="77777777" w:rsidTr="005C2D2C">
        <w:trPr>
          <w:trHeight w:val="60"/>
        </w:trPr>
        <w:tc>
          <w:tcPr>
            <w:tcW w:w="0" w:type="auto"/>
            <w:shd w:val="clear" w:color="auto" w:fill="auto"/>
            <w:vAlign w:val="center"/>
          </w:tcPr>
          <w:p w14:paraId="6B41FDDB" w14:textId="55056AF4"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5DB4B823" w14:textId="1E0BF42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79090109" w14:textId="2A2045A7"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vAlign w:val="center"/>
          </w:tcPr>
          <w:p w14:paraId="6979ACCE" w14:textId="77777777" w:rsidR="00E842C0" w:rsidRPr="00C902D4" w:rsidRDefault="00E842C0" w:rsidP="00AF7805">
            <w:pPr>
              <w:spacing w:line="360" w:lineRule="auto"/>
              <w:rPr>
                <w:rFonts w:ascii="Arial" w:hAnsi="Arial" w:cs="Arial"/>
                <w:color w:val="000000" w:themeColor="text1"/>
                <w:sz w:val="20"/>
              </w:rPr>
            </w:pPr>
          </w:p>
        </w:tc>
        <w:tc>
          <w:tcPr>
            <w:tcW w:w="0" w:type="auto"/>
            <w:shd w:val="clear" w:color="auto" w:fill="auto"/>
            <w:vAlign w:val="center"/>
          </w:tcPr>
          <w:p w14:paraId="7BE74275" w14:textId="159D3C9C"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71ED8AB9" w14:textId="77777777" w:rsidR="00E842C0" w:rsidRPr="00C902D4" w:rsidRDefault="00E842C0" w:rsidP="00AF7805">
            <w:pPr>
              <w:spacing w:line="360" w:lineRule="auto"/>
              <w:rPr>
                <w:rFonts w:ascii="Arial" w:hAnsi="Arial" w:cs="Arial"/>
                <w:color w:val="000000"/>
                <w:sz w:val="20"/>
                <w:lang w:eastAsia="ja-JP"/>
              </w:rPr>
            </w:pPr>
          </w:p>
        </w:tc>
        <w:tc>
          <w:tcPr>
            <w:tcW w:w="0" w:type="auto"/>
            <w:shd w:val="clear" w:color="auto" w:fill="auto"/>
            <w:vAlign w:val="center"/>
          </w:tcPr>
          <w:p w14:paraId="40EFBDBD" w14:textId="2FB63A5E" w:rsidR="00E842C0" w:rsidRPr="00C902D4" w:rsidRDefault="00C13A22"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shd w:val="clear" w:color="auto" w:fill="auto"/>
            <w:vAlign w:val="center"/>
          </w:tcPr>
          <w:p w14:paraId="484ED01B" w14:textId="31148BC1" w:rsidR="00E842C0" w:rsidRPr="00C902D4" w:rsidRDefault="00E842C0" w:rsidP="00AF7805">
            <w:pPr>
              <w:spacing w:line="360" w:lineRule="auto"/>
              <w:rPr>
                <w:rFonts w:ascii="Arial" w:hAnsi="Arial" w:cs="Arial"/>
                <w:color w:val="000000" w:themeColor="text1"/>
                <w:sz w:val="20"/>
              </w:rPr>
            </w:pPr>
            <w:r w:rsidRPr="00C902D4">
              <w:rPr>
                <w:rFonts w:ascii="Arial" w:hAnsi="Arial" w:cs="Arial"/>
                <w:color w:val="000000"/>
                <w:sz w:val="20"/>
              </w:rPr>
              <w:t>Áp dụng/Ngừng áp dụng</w:t>
            </w:r>
          </w:p>
        </w:tc>
        <w:tc>
          <w:tcPr>
            <w:tcW w:w="0" w:type="auto"/>
            <w:shd w:val="clear" w:color="auto" w:fill="auto"/>
            <w:vAlign w:val="center"/>
          </w:tcPr>
          <w:p w14:paraId="12926A7D" w14:textId="2B8D16C6" w:rsidR="00E842C0" w:rsidRPr="00C902D4" w:rsidRDefault="00557C69"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Drop down list</w:t>
            </w:r>
          </w:p>
        </w:tc>
      </w:tr>
      <w:tr w:rsidR="00B86CC5" w:rsidRPr="00C902D4" w14:paraId="090CF54A" w14:textId="77777777" w:rsidTr="005C2D2C">
        <w:trPr>
          <w:trHeight w:val="1335"/>
        </w:trPr>
        <w:tc>
          <w:tcPr>
            <w:tcW w:w="0" w:type="auto"/>
            <w:shd w:val="clear" w:color="auto" w:fill="auto"/>
            <w:vAlign w:val="center"/>
          </w:tcPr>
          <w:p w14:paraId="618CD880" w14:textId="4BE4FC5D"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735A89A1" w14:textId="60C3B21C"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735ECB3D" w14:textId="7FF4A6BC"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16A7D6C7" w14:textId="46C5C115" w:rsidR="00E842C0" w:rsidRPr="00C902D4" w:rsidRDefault="00557C69" w:rsidP="00AF7805">
            <w:pPr>
              <w:spacing w:line="360" w:lineRule="auto"/>
              <w:rPr>
                <w:rFonts w:ascii="Arial" w:hAnsi="Arial" w:cs="Arial"/>
                <w:color w:val="000000" w:themeColor="text1"/>
                <w:sz w:val="20"/>
              </w:rPr>
            </w:pPr>
            <w:r w:rsidRPr="00C902D4">
              <w:rPr>
                <w:rFonts w:ascii="Arial" w:hAnsi="Arial" w:cs="Arial"/>
                <w:sz w:val="20"/>
              </w:rPr>
              <w:t>1000</w:t>
            </w:r>
          </w:p>
        </w:tc>
        <w:tc>
          <w:tcPr>
            <w:tcW w:w="0" w:type="auto"/>
            <w:shd w:val="clear" w:color="auto" w:fill="auto"/>
            <w:vAlign w:val="center"/>
          </w:tcPr>
          <w:p w14:paraId="3FE74E42" w14:textId="409FEF7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27B21C22" w14:textId="77777777" w:rsidR="00E842C0" w:rsidRPr="00C902D4" w:rsidRDefault="00E842C0" w:rsidP="00AF7805">
            <w:pPr>
              <w:spacing w:line="360" w:lineRule="auto"/>
              <w:rPr>
                <w:rFonts w:ascii="Arial" w:hAnsi="Arial" w:cs="Arial"/>
                <w:color w:val="000000"/>
                <w:sz w:val="20"/>
                <w:lang w:eastAsia="ja-JP"/>
              </w:rPr>
            </w:pPr>
          </w:p>
        </w:tc>
        <w:tc>
          <w:tcPr>
            <w:tcW w:w="0" w:type="auto"/>
            <w:shd w:val="clear" w:color="auto" w:fill="auto"/>
            <w:vAlign w:val="center"/>
          </w:tcPr>
          <w:p w14:paraId="76EE1C3D" w14:textId="77777777" w:rsidR="00E842C0" w:rsidRPr="00C902D4" w:rsidRDefault="00E842C0" w:rsidP="00AF7805">
            <w:pPr>
              <w:spacing w:line="360" w:lineRule="auto"/>
              <w:rPr>
                <w:rFonts w:ascii="Arial" w:hAnsi="Arial" w:cs="Arial"/>
                <w:color w:val="000000"/>
                <w:sz w:val="20"/>
                <w:lang w:eastAsia="ja-JP"/>
              </w:rPr>
            </w:pPr>
          </w:p>
        </w:tc>
        <w:tc>
          <w:tcPr>
            <w:tcW w:w="0" w:type="auto"/>
            <w:shd w:val="clear" w:color="auto" w:fill="auto"/>
            <w:vAlign w:val="center"/>
          </w:tcPr>
          <w:p w14:paraId="27BE52D6" w14:textId="7F6EC8D9" w:rsidR="00E842C0" w:rsidRPr="00C902D4" w:rsidRDefault="00E842C0" w:rsidP="00AF7805">
            <w:pPr>
              <w:spacing w:line="360" w:lineRule="auto"/>
              <w:rPr>
                <w:rFonts w:ascii="Arial" w:hAnsi="Arial" w:cs="Arial"/>
                <w:color w:val="000000" w:themeColor="text1"/>
                <w:sz w:val="20"/>
              </w:rPr>
            </w:pPr>
            <w:r w:rsidRPr="00C902D4">
              <w:rPr>
                <w:rFonts w:ascii="Arial" w:hAnsi="Arial" w:cs="Arial"/>
                <w:color w:val="000000"/>
                <w:sz w:val="20"/>
              </w:rPr>
              <w:t xml:space="preserve">Mô tả thêm </w:t>
            </w:r>
          </w:p>
        </w:tc>
        <w:tc>
          <w:tcPr>
            <w:tcW w:w="0" w:type="auto"/>
            <w:shd w:val="clear" w:color="auto" w:fill="auto"/>
            <w:vAlign w:val="center"/>
          </w:tcPr>
          <w:p w14:paraId="4B7CAD30" w14:textId="453D3089" w:rsidR="00E842C0" w:rsidRPr="00C902D4" w:rsidRDefault="00557C69"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20C7406A" w14:textId="77777777" w:rsidTr="001A0382">
        <w:trPr>
          <w:trHeight w:val="60"/>
        </w:trPr>
        <w:tc>
          <w:tcPr>
            <w:tcW w:w="0" w:type="auto"/>
            <w:gridSpan w:val="9"/>
            <w:shd w:val="clear" w:color="auto" w:fill="auto"/>
            <w:vAlign w:val="center"/>
          </w:tcPr>
          <w:p w14:paraId="2F2E5D8A" w14:textId="0BBC5BF7"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Danh mục Tỉnh/ Thành phố</w:t>
            </w:r>
          </w:p>
        </w:tc>
      </w:tr>
      <w:tr w:rsidR="00B86CC5" w:rsidRPr="00C902D4" w14:paraId="3BC405AF" w14:textId="77777777" w:rsidTr="001A0382">
        <w:trPr>
          <w:trHeight w:val="60"/>
        </w:trPr>
        <w:tc>
          <w:tcPr>
            <w:tcW w:w="0" w:type="auto"/>
            <w:shd w:val="clear" w:color="auto" w:fill="auto"/>
            <w:vAlign w:val="center"/>
          </w:tcPr>
          <w:p w14:paraId="16FEEEB6" w14:textId="5420D75D"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4D188B8A" w14:textId="03403A1A"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Quốc gia</w:t>
            </w:r>
          </w:p>
        </w:tc>
        <w:tc>
          <w:tcPr>
            <w:tcW w:w="0" w:type="auto"/>
            <w:shd w:val="clear" w:color="auto" w:fill="auto"/>
            <w:vAlign w:val="center"/>
          </w:tcPr>
          <w:p w14:paraId="41AE1BA7" w14:textId="2D0E5C2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4F67AC6F" w14:textId="14B5EEE8" w:rsidR="00E842C0" w:rsidRPr="00C902D4" w:rsidRDefault="00D36D1F"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574F0533" w14:textId="1215799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0D875E6E" w14:textId="3DBD7298" w:rsidR="00E842C0" w:rsidRPr="00C902D4" w:rsidRDefault="00E842C0" w:rsidP="00AF7805">
            <w:pPr>
              <w:spacing w:line="360" w:lineRule="auto"/>
              <w:rPr>
                <w:rFonts w:ascii="Arial" w:hAnsi="Arial" w:cs="Arial"/>
                <w:sz w:val="20"/>
                <w:lang w:eastAsia="ja-JP"/>
              </w:rPr>
            </w:pPr>
            <w:r w:rsidRPr="00C902D4">
              <w:rPr>
                <w:rFonts w:ascii="Arial" w:hAnsi="Arial" w:cs="Arial"/>
                <w:sz w:val="20"/>
              </w:rPr>
              <w:t>Tham chiếu từ danh mục quốc gia</w:t>
            </w:r>
          </w:p>
        </w:tc>
        <w:tc>
          <w:tcPr>
            <w:tcW w:w="0" w:type="auto"/>
            <w:shd w:val="clear" w:color="auto" w:fill="auto"/>
            <w:vAlign w:val="center"/>
          </w:tcPr>
          <w:p w14:paraId="1D3E60D4"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4A61FE15" w14:textId="110D0B80" w:rsidR="007E06B1" w:rsidRPr="00C902D4" w:rsidRDefault="007E06B1"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rPr>
              <w:t>danh mục quốc gia</w:t>
            </w:r>
          </w:p>
          <w:p w14:paraId="2C5D4C4A" w14:textId="2CC3BD33" w:rsidR="007E06B1" w:rsidRPr="00C902D4" w:rsidRDefault="007E06B1"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quốc gia</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quốc gia</w:t>
            </w:r>
            <w:r w:rsidRPr="00C902D4">
              <w:rPr>
                <w:rFonts w:ascii="Arial" w:hAnsi="Arial" w:cs="Arial"/>
                <w:sz w:val="20"/>
                <w:lang w:val="vi-VN"/>
              </w:rPr>
              <w:t>.</w:t>
            </w:r>
          </w:p>
          <w:p w14:paraId="7D1567B3" w14:textId="12447280" w:rsidR="00E842C0" w:rsidRPr="00C902D4" w:rsidRDefault="007E06B1"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39383131" w14:textId="229AFE65"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B86CC5" w:rsidRPr="00C902D4" w14:paraId="2E89D0C6" w14:textId="77777777" w:rsidTr="001A0382">
        <w:trPr>
          <w:trHeight w:val="60"/>
        </w:trPr>
        <w:tc>
          <w:tcPr>
            <w:tcW w:w="0" w:type="auto"/>
            <w:shd w:val="clear" w:color="auto" w:fill="auto"/>
            <w:vAlign w:val="center"/>
          </w:tcPr>
          <w:p w14:paraId="6A1ADF17" w14:textId="0AF2F350"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23ED715D" w14:textId="2AD7EEC5"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Mã tỉnh/ thành phố</w:t>
            </w:r>
          </w:p>
        </w:tc>
        <w:tc>
          <w:tcPr>
            <w:tcW w:w="0" w:type="auto"/>
            <w:shd w:val="clear" w:color="auto" w:fill="auto"/>
            <w:vAlign w:val="center"/>
          </w:tcPr>
          <w:p w14:paraId="6722C7DC" w14:textId="54BE9079"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3C5A4346" w14:textId="31CF47EC" w:rsidR="00E842C0" w:rsidRPr="00C902D4" w:rsidRDefault="00D36D1F" w:rsidP="00AF7805">
            <w:pPr>
              <w:spacing w:line="360" w:lineRule="auto"/>
              <w:rPr>
                <w:rFonts w:ascii="Arial" w:hAnsi="Arial" w:cs="Arial"/>
                <w:color w:val="000000" w:themeColor="text1"/>
                <w:sz w:val="20"/>
              </w:rPr>
            </w:pPr>
            <w:r w:rsidRPr="00C902D4">
              <w:rPr>
                <w:rFonts w:ascii="Arial" w:hAnsi="Arial" w:cs="Arial"/>
                <w:sz w:val="20"/>
              </w:rPr>
              <w:t>20</w:t>
            </w:r>
          </w:p>
        </w:tc>
        <w:tc>
          <w:tcPr>
            <w:tcW w:w="0" w:type="auto"/>
            <w:shd w:val="clear" w:color="auto" w:fill="auto"/>
            <w:vAlign w:val="center"/>
          </w:tcPr>
          <w:p w14:paraId="6DD3B409" w14:textId="53A52C1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6DAEB4C7"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625A2BB4" w14:textId="346392C1" w:rsidR="00E842C0" w:rsidRPr="00C902D4" w:rsidRDefault="00D36D1F" w:rsidP="00AF7805">
            <w:pPr>
              <w:spacing w:line="360" w:lineRule="auto"/>
              <w:rPr>
                <w:rFonts w:ascii="Arial" w:hAnsi="Arial" w:cs="Arial"/>
                <w:sz w:val="20"/>
                <w:lang w:eastAsia="ja-JP"/>
              </w:rPr>
            </w:pPr>
            <w:r w:rsidRPr="00C902D4">
              <w:rPr>
                <w:rFonts w:ascii="Arial" w:hAnsi="Arial" w:cs="Arial"/>
                <w:sz w:val="20"/>
              </w:rPr>
              <w:t xml:space="preserve">Tự sinh theo: TT + số thứ tự tăng </w:t>
            </w:r>
            <w:r w:rsidRPr="00C902D4">
              <w:rPr>
                <w:rFonts w:ascii="Arial" w:hAnsi="Arial" w:cs="Arial"/>
                <w:sz w:val="20"/>
              </w:rPr>
              <w:lastRenderedPageBreak/>
              <w:t>dần 3 chữ số</w:t>
            </w:r>
          </w:p>
        </w:tc>
        <w:tc>
          <w:tcPr>
            <w:tcW w:w="0" w:type="auto"/>
            <w:shd w:val="clear" w:color="auto" w:fill="auto"/>
            <w:vAlign w:val="center"/>
          </w:tcPr>
          <w:p w14:paraId="384B8A82" w14:textId="6012CEB8"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lastRenderedPageBreak/>
              <w:t>Mã tỉnh, thành phố</w:t>
            </w:r>
          </w:p>
        </w:tc>
        <w:tc>
          <w:tcPr>
            <w:tcW w:w="0" w:type="auto"/>
            <w:shd w:val="clear" w:color="auto" w:fill="auto"/>
            <w:vAlign w:val="center"/>
          </w:tcPr>
          <w:p w14:paraId="450D6934" w14:textId="03BF9F2D"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B86CC5" w:rsidRPr="00C902D4" w14:paraId="0837CD57" w14:textId="77777777" w:rsidTr="001A0382">
        <w:trPr>
          <w:trHeight w:val="60"/>
        </w:trPr>
        <w:tc>
          <w:tcPr>
            <w:tcW w:w="0" w:type="auto"/>
            <w:shd w:val="clear" w:color="auto" w:fill="auto"/>
            <w:vAlign w:val="center"/>
          </w:tcPr>
          <w:p w14:paraId="168EBF97" w14:textId="256D0673"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7D58C963" w14:textId="3599ABD4"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Tên tỉnh/ thành phố</w:t>
            </w:r>
          </w:p>
        </w:tc>
        <w:tc>
          <w:tcPr>
            <w:tcW w:w="0" w:type="auto"/>
            <w:shd w:val="clear" w:color="auto" w:fill="auto"/>
            <w:vAlign w:val="center"/>
          </w:tcPr>
          <w:p w14:paraId="5232CA62" w14:textId="125CB08B"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018AEF57" w14:textId="3F343C00" w:rsidR="00E842C0" w:rsidRPr="00C902D4" w:rsidRDefault="00D36D1F" w:rsidP="00AF7805">
            <w:pPr>
              <w:spacing w:line="360" w:lineRule="auto"/>
              <w:rPr>
                <w:rFonts w:ascii="Arial" w:hAnsi="Arial" w:cs="Arial"/>
                <w:color w:val="000000" w:themeColor="text1"/>
                <w:sz w:val="20"/>
              </w:rPr>
            </w:pPr>
            <w:r w:rsidRPr="00C902D4">
              <w:rPr>
                <w:rFonts w:ascii="Arial" w:hAnsi="Arial" w:cs="Arial"/>
                <w:sz w:val="20"/>
              </w:rPr>
              <w:t>100</w:t>
            </w:r>
          </w:p>
        </w:tc>
        <w:tc>
          <w:tcPr>
            <w:tcW w:w="0" w:type="auto"/>
            <w:shd w:val="clear" w:color="auto" w:fill="auto"/>
            <w:vAlign w:val="center"/>
          </w:tcPr>
          <w:p w14:paraId="4A0C98FF" w14:textId="613EF31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605657E9"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6B7772D0"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607C885A" w14:textId="0B44D7D0"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Tên tỉnh, thành phố cần thiết lập</w:t>
            </w:r>
          </w:p>
        </w:tc>
        <w:tc>
          <w:tcPr>
            <w:tcW w:w="0" w:type="auto"/>
            <w:shd w:val="clear" w:color="auto" w:fill="auto"/>
            <w:vAlign w:val="center"/>
          </w:tcPr>
          <w:p w14:paraId="2487C907" w14:textId="694A2383"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B86CC5" w:rsidRPr="00C902D4" w14:paraId="5BD84577" w14:textId="77777777" w:rsidTr="001A0382">
        <w:trPr>
          <w:trHeight w:val="60"/>
        </w:trPr>
        <w:tc>
          <w:tcPr>
            <w:tcW w:w="0" w:type="auto"/>
            <w:shd w:val="clear" w:color="auto" w:fill="auto"/>
            <w:vAlign w:val="center"/>
          </w:tcPr>
          <w:p w14:paraId="5FCD3422" w14:textId="629D4111"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5E55D8A9" w14:textId="7E075B42"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1E65C335" w14:textId="7D80A9A7"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40FE8CBD" w14:textId="74CC0BC7" w:rsidR="00E842C0" w:rsidRPr="00C902D4" w:rsidRDefault="00E842C0" w:rsidP="00AF7805">
            <w:pPr>
              <w:spacing w:line="360" w:lineRule="auto"/>
              <w:rPr>
                <w:rFonts w:ascii="Arial" w:hAnsi="Arial" w:cs="Arial"/>
                <w:color w:val="000000" w:themeColor="text1"/>
                <w:sz w:val="20"/>
              </w:rPr>
            </w:pPr>
          </w:p>
        </w:tc>
        <w:tc>
          <w:tcPr>
            <w:tcW w:w="0" w:type="auto"/>
            <w:shd w:val="clear" w:color="auto" w:fill="auto"/>
            <w:vAlign w:val="center"/>
          </w:tcPr>
          <w:p w14:paraId="006A0941" w14:textId="5B653754"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7EF1A6E0"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179BDC49" w14:textId="51EE8EE9" w:rsidR="00E842C0" w:rsidRPr="00C902D4" w:rsidRDefault="00D36D1F"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515E9697" w14:textId="6B17EBBA"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Áp dụng/Ngừng áp dụng</w:t>
            </w:r>
          </w:p>
        </w:tc>
        <w:tc>
          <w:tcPr>
            <w:tcW w:w="0" w:type="auto"/>
            <w:shd w:val="clear" w:color="auto" w:fill="auto"/>
            <w:vAlign w:val="center"/>
          </w:tcPr>
          <w:p w14:paraId="34C3EFEE" w14:textId="5C415232"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Drop down list</w:t>
            </w:r>
          </w:p>
        </w:tc>
      </w:tr>
      <w:tr w:rsidR="00B86CC5" w:rsidRPr="00C902D4" w14:paraId="523870F5" w14:textId="77777777" w:rsidTr="001A0382">
        <w:trPr>
          <w:trHeight w:val="60"/>
        </w:trPr>
        <w:tc>
          <w:tcPr>
            <w:tcW w:w="0" w:type="auto"/>
            <w:shd w:val="clear" w:color="auto" w:fill="auto"/>
            <w:vAlign w:val="center"/>
          </w:tcPr>
          <w:p w14:paraId="12EDD56D" w14:textId="45D61A78"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49217F5A" w14:textId="08E717D7"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251F87D9" w14:textId="7BFB237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45AB55BD" w14:textId="0FB51865"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2000</w:t>
            </w:r>
          </w:p>
        </w:tc>
        <w:tc>
          <w:tcPr>
            <w:tcW w:w="0" w:type="auto"/>
            <w:shd w:val="clear" w:color="auto" w:fill="auto"/>
            <w:vAlign w:val="center"/>
          </w:tcPr>
          <w:p w14:paraId="59051F8E" w14:textId="58C6A1AA"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34987A01"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588D5606"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4129FFF8" w14:textId="0FBB1C02"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Mô tả thêm</w:t>
            </w:r>
          </w:p>
        </w:tc>
        <w:tc>
          <w:tcPr>
            <w:tcW w:w="0" w:type="auto"/>
            <w:shd w:val="clear" w:color="auto" w:fill="auto"/>
            <w:vAlign w:val="center"/>
          </w:tcPr>
          <w:p w14:paraId="034D9421" w14:textId="50FB40CC"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59069A02" w14:textId="77777777" w:rsidTr="001A0382">
        <w:trPr>
          <w:trHeight w:val="60"/>
        </w:trPr>
        <w:tc>
          <w:tcPr>
            <w:tcW w:w="0" w:type="auto"/>
            <w:gridSpan w:val="9"/>
            <w:shd w:val="clear" w:color="auto" w:fill="auto"/>
            <w:vAlign w:val="center"/>
          </w:tcPr>
          <w:p w14:paraId="784DBADD" w14:textId="61C3CDAC" w:rsidR="00E842C0" w:rsidRPr="00C902D4" w:rsidRDefault="00C13A22" w:rsidP="00AF7805">
            <w:pPr>
              <w:spacing w:line="360" w:lineRule="auto"/>
              <w:rPr>
                <w:rFonts w:ascii="Arial" w:hAnsi="Arial" w:cs="Arial"/>
                <w:sz w:val="20"/>
                <w:lang w:eastAsia="ja-JP"/>
              </w:rPr>
            </w:pPr>
            <w:r w:rsidRPr="00C902D4">
              <w:rPr>
                <w:rFonts w:ascii="Arial" w:hAnsi="Arial" w:cs="Arial"/>
                <w:sz w:val="20"/>
                <w:lang w:eastAsia="ja-JP"/>
              </w:rPr>
              <w:t>Danh mục quận/ huyện</w:t>
            </w:r>
          </w:p>
        </w:tc>
      </w:tr>
      <w:tr w:rsidR="00B86CC5" w:rsidRPr="00C902D4" w14:paraId="28EF2D96" w14:textId="77777777" w:rsidTr="001A0382">
        <w:trPr>
          <w:trHeight w:val="60"/>
        </w:trPr>
        <w:tc>
          <w:tcPr>
            <w:tcW w:w="0" w:type="auto"/>
            <w:shd w:val="clear" w:color="auto" w:fill="auto"/>
            <w:vAlign w:val="center"/>
          </w:tcPr>
          <w:p w14:paraId="6D4F23F4" w14:textId="7E06C633"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102330B1" w14:textId="75279D03"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Quốc gia</w:t>
            </w:r>
          </w:p>
        </w:tc>
        <w:tc>
          <w:tcPr>
            <w:tcW w:w="0" w:type="auto"/>
            <w:shd w:val="clear" w:color="auto" w:fill="auto"/>
            <w:vAlign w:val="center"/>
          </w:tcPr>
          <w:p w14:paraId="310FC341" w14:textId="299DF021"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44C25CFE" w14:textId="41E7FDB9" w:rsidR="00E842C0" w:rsidRPr="00C902D4" w:rsidRDefault="00D36D1F"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6F7667F1" w14:textId="3B5F8B08"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2C7E896E" w14:textId="0B01051A" w:rsidR="00E842C0" w:rsidRPr="00C902D4" w:rsidRDefault="00E842C0" w:rsidP="00AF7805">
            <w:pPr>
              <w:spacing w:line="360" w:lineRule="auto"/>
              <w:rPr>
                <w:rFonts w:ascii="Arial" w:hAnsi="Arial" w:cs="Arial"/>
                <w:sz w:val="20"/>
                <w:lang w:eastAsia="ja-JP"/>
              </w:rPr>
            </w:pPr>
            <w:r w:rsidRPr="00C902D4">
              <w:rPr>
                <w:rFonts w:ascii="Arial" w:hAnsi="Arial" w:cs="Arial"/>
                <w:sz w:val="20"/>
              </w:rPr>
              <w:t>Tham chiếu từ danh mục quốc gia</w:t>
            </w:r>
          </w:p>
        </w:tc>
        <w:tc>
          <w:tcPr>
            <w:tcW w:w="0" w:type="auto"/>
            <w:shd w:val="clear" w:color="auto" w:fill="auto"/>
            <w:vAlign w:val="center"/>
          </w:tcPr>
          <w:p w14:paraId="0D6B04A0" w14:textId="1DA8A5BB"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5D5BBB05" w14:textId="77777777" w:rsidR="007E06B1" w:rsidRPr="00C902D4" w:rsidRDefault="007E06B1"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rPr>
              <w:t>danh mục quốc gia</w:t>
            </w:r>
          </w:p>
          <w:p w14:paraId="23228FED" w14:textId="77777777" w:rsidR="007E06B1" w:rsidRPr="00C902D4" w:rsidRDefault="007E06B1"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quốc gia</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quốc gia</w:t>
            </w:r>
            <w:r w:rsidRPr="00C902D4">
              <w:rPr>
                <w:rFonts w:ascii="Arial" w:hAnsi="Arial" w:cs="Arial"/>
                <w:sz w:val="20"/>
                <w:lang w:val="vi-VN"/>
              </w:rPr>
              <w:t>.</w:t>
            </w:r>
          </w:p>
          <w:p w14:paraId="5D9D226C" w14:textId="7FF83A28" w:rsidR="00E842C0" w:rsidRPr="00C902D4" w:rsidRDefault="007E06B1"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703E8131" w14:textId="51F1BCE2"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B86CC5" w:rsidRPr="00C902D4" w14:paraId="1D07C3EB" w14:textId="77777777" w:rsidTr="001A0382">
        <w:trPr>
          <w:trHeight w:val="60"/>
        </w:trPr>
        <w:tc>
          <w:tcPr>
            <w:tcW w:w="0" w:type="auto"/>
            <w:shd w:val="clear" w:color="auto" w:fill="auto"/>
            <w:vAlign w:val="center"/>
          </w:tcPr>
          <w:p w14:paraId="7AB4A5D6" w14:textId="64EE9E1E"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7F4AF47B" w14:textId="6873C7BD"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Tỉnh/ thành phố</w:t>
            </w:r>
          </w:p>
        </w:tc>
        <w:tc>
          <w:tcPr>
            <w:tcW w:w="0" w:type="auto"/>
            <w:shd w:val="clear" w:color="auto" w:fill="auto"/>
            <w:vAlign w:val="center"/>
          </w:tcPr>
          <w:p w14:paraId="799208B1" w14:textId="6707E987"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726471CC" w14:textId="7BFD70F4" w:rsidR="00E842C0" w:rsidRPr="00C902D4" w:rsidRDefault="00D36D1F"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126E96EC" w14:textId="74416031"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37A0A04B" w14:textId="412D5DC8" w:rsidR="00E842C0" w:rsidRPr="00C902D4" w:rsidRDefault="00E842C0" w:rsidP="00AF7805">
            <w:pPr>
              <w:spacing w:line="360" w:lineRule="auto"/>
              <w:rPr>
                <w:rFonts w:ascii="Arial" w:hAnsi="Arial" w:cs="Arial"/>
                <w:sz w:val="20"/>
                <w:lang w:eastAsia="ja-JP"/>
              </w:rPr>
            </w:pPr>
            <w:r w:rsidRPr="00C902D4">
              <w:rPr>
                <w:rFonts w:ascii="Arial" w:hAnsi="Arial" w:cs="Arial"/>
                <w:sz w:val="20"/>
              </w:rPr>
              <w:t xml:space="preserve">Tham chiếu từ danh </w:t>
            </w:r>
            <w:r w:rsidRPr="00C902D4">
              <w:rPr>
                <w:rFonts w:ascii="Arial" w:hAnsi="Arial" w:cs="Arial"/>
                <w:sz w:val="20"/>
              </w:rPr>
              <w:lastRenderedPageBreak/>
              <w:t>mục tỉnh thành</w:t>
            </w:r>
          </w:p>
        </w:tc>
        <w:tc>
          <w:tcPr>
            <w:tcW w:w="0" w:type="auto"/>
            <w:shd w:val="clear" w:color="auto" w:fill="auto"/>
            <w:vAlign w:val="center"/>
          </w:tcPr>
          <w:p w14:paraId="28323ECE" w14:textId="69EABA84"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1D21AEAB" w14:textId="75D7EAB2" w:rsidR="007E06B1" w:rsidRPr="00C902D4" w:rsidRDefault="007E06B1"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w:t>
            </w:r>
            <w:r w:rsidRPr="00C902D4">
              <w:rPr>
                <w:rFonts w:ascii="Arial" w:hAnsi="Arial" w:cs="Arial"/>
                <w:color w:val="000000"/>
                <w:sz w:val="20"/>
              </w:rPr>
              <w:lastRenderedPageBreak/>
              <w:t xml:space="preserve">cấu hình, các tham số này tham chiếu từ </w:t>
            </w:r>
            <w:r w:rsidRPr="00C902D4">
              <w:rPr>
                <w:rFonts w:ascii="Arial" w:hAnsi="Arial" w:cs="Arial"/>
                <w:sz w:val="20"/>
              </w:rPr>
              <w:t>danh mục tỉnh thành</w:t>
            </w:r>
          </w:p>
          <w:p w14:paraId="30368FF8" w14:textId="75B61492" w:rsidR="007E06B1" w:rsidRPr="00C902D4" w:rsidRDefault="007E06B1"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tỉnh thành</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tỉnh thành</w:t>
            </w:r>
            <w:r w:rsidRPr="00C902D4">
              <w:rPr>
                <w:rFonts w:ascii="Arial" w:hAnsi="Arial" w:cs="Arial"/>
                <w:sz w:val="20"/>
                <w:lang w:val="vi-VN"/>
              </w:rPr>
              <w:t>.</w:t>
            </w:r>
          </w:p>
          <w:p w14:paraId="2AA02B58" w14:textId="383DD943" w:rsidR="00E842C0" w:rsidRPr="00C902D4" w:rsidRDefault="007E06B1"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5DABA5E2" w14:textId="49903BD4"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Combobox</w:t>
            </w:r>
          </w:p>
        </w:tc>
      </w:tr>
      <w:tr w:rsidR="00B86CC5" w:rsidRPr="00C902D4" w14:paraId="407182E5" w14:textId="77777777" w:rsidTr="001A0382">
        <w:trPr>
          <w:trHeight w:val="60"/>
        </w:trPr>
        <w:tc>
          <w:tcPr>
            <w:tcW w:w="0" w:type="auto"/>
            <w:shd w:val="clear" w:color="auto" w:fill="auto"/>
            <w:vAlign w:val="center"/>
          </w:tcPr>
          <w:p w14:paraId="4DF3C8AA" w14:textId="3134CE06"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1C6607BD" w14:textId="228FEAD9"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Mã Quận/Huyện</w:t>
            </w:r>
          </w:p>
        </w:tc>
        <w:tc>
          <w:tcPr>
            <w:tcW w:w="0" w:type="auto"/>
            <w:shd w:val="clear" w:color="auto" w:fill="auto"/>
            <w:vAlign w:val="center"/>
          </w:tcPr>
          <w:p w14:paraId="1143994E" w14:textId="5F0B8D8D"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695D0F4A" w14:textId="0B3911E6" w:rsidR="00E842C0" w:rsidRPr="00C902D4" w:rsidRDefault="00D36D1F" w:rsidP="00AF7805">
            <w:pPr>
              <w:spacing w:line="360" w:lineRule="auto"/>
              <w:rPr>
                <w:rFonts w:ascii="Arial" w:hAnsi="Arial" w:cs="Arial"/>
                <w:color w:val="000000" w:themeColor="text1"/>
                <w:sz w:val="20"/>
              </w:rPr>
            </w:pPr>
            <w:r w:rsidRPr="00C902D4">
              <w:rPr>
                <w:rFonts w:ascii="Arial" w:hAnsi="Arial" w:cs="Arial"/>
                <w:sz w:val="20"/>
              </w:rPr>
              <w:t>20</w:t>
            </w:r>
          </w:p>
        </w:tc>
        <w:tc>
          <w:tcPr>
            <w:tcW w:w="0" w:type="auto"/>
            <w:shd w:val="clear" w:color="auto" w:fill="auto"/>
            <w:vAlign w:val="center"/>
          </w:tcPr>
          <w:p w14:paraId="32206E70" w14:textId="43982C1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21398F63"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383E947E" w14:textId="23DC7D4C" w:rsidR="00E842C0" w:rsidRPr="00C902D4" w:rsidRDefault="00D36D1F" w:rsidP="00AF7805">
            <w:pPr>
              <w:spacing w:line="360" w:lineRule="auto"/>
              <w:rPr>
                <w:rFonts w:ascii="Arial" w:hAnsi="Arial" w:cs="Arial"/>
                <w:sz w:val="20"/>
                <w:lang w:eastAsia="ja-JP"/>
              </w:rPr>
            </w:pPr>
            <w:r w:rsidRPr="00C902D4">
              <w:rPr>
                <w:rFonts w:ascii="Arial" w:hAnsi="Arial" w:cs="Arial"/>
                <w:sz w:val="20"/>
              </w:rPr>
              <w:t>Tự sinh theo: QG + số thứ tự tăng dần 3 chữ số</w:t>
            </w:r>
          </w:p>
        </w:tc>
        <w:tc>
          <w:tcPr>
            <w:tcW w:w="0" w:type="auto"/>
            <w:shd w:val="clear" w:color="auto" w:fill="auto"/>
            <w:vAlign w:val="center"/>
          </w:tcPr>
          <w:p w14:paraId="53D38335" w14:textId="55C28E5E"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Mã tỉnh, thành phố</w:t>
            </w:r>
          </w:p>
        </w:tc>
        <w:tc>
          <w:tcPr>
            <w:tcW w:w="0" w:type="auto"/>
            <w:shd w:val="clear" w:color="auto" w:fill="auto"/>
            <w:vAlign w:val="center"/>
          </w:tcPr>
          <w:p w14:paraId="745D757F" w14:textId="44E33D2C"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3963AB07" w14:textId="77777777" w:rsidTr="001A0382">
        <w:trPr>
          <w:trHeight w:val="60"/>
        </w:trPr>
        <w:tc>
          <w:tcPr>
            <w:tcW w:w="0" w:type="auto"/>
            <w:shd w:val="clear" w:color="auto" w:fill="auto"/>
            <w:vAlign w:val="center"/>
          </w:tcPr>
          <w:p w14:paraId="681018C1" w14:textId="51D08FF3"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4C928D76" w14:textId="7F9899C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Tên quận/huyện</w:t>
            </w:r>
          </w:p>
        </w:tc>
        <w:tc>
          <w:tcPr>
            <w:tcW w:w="0" w:type="auto"/>
            <w:shd w:val="clear" w:color="auto" w:fill="auto"/>
            <w:vAlign w:val="center"/>
          </w:tcPr>
          <w:p w14:paraId="2D49D08B" w14:textId="493108DB"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03D234D3" w14:textId="3AA55FFD" w:rsidR="00E842C0" w:rsidRPr="00C902D4" w:rsidRDefault="00D36D1F" w:rsidP="00AF7805">
            <w:pPr>
              <w:spacing w:line="360" w:lineRule="auto"/>
              <w:rPr>
                <w:rFonts w:ascii="Arial" w:hAnsi="Arial" w:cs="Arial"/>
                <w:color w:val="000000" w:themeColor="text1"/>
                <w:sz w:val="20"/>
              </w:rPr>
            </w:pPr>
            <w:r w:rsidRPr="00C902D4">
              <w:rPr>
                <w:rFonts w:ascii="Arial" w:hAnsi="Arial" w:cs="Arial"/>
                <w:sz w:val="20"/>
              </w:rPr>
              <w:t>100</w:t>
            </w:r>
          </w:p>
        </w:tc>
        <w:tc>
          <w:tcPr>
            <w:tcW w:w="0" w:type="auto"/>
            <w:shd w:val="clear" w:color="auto" w:fill="auto"/>
            <w:vAlign w:val="center"/>
          </w:tcPr>
          <w:p w14:paraId="32412B57" w14:textId="29DA7A48"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09287449"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7001D987"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1202F50D" w14:textId="08539FFB"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 xml:space="preserve">Tên quận/huyện của quận huyện </w:t>
            </w:r>
          </w:p>
        </w:tc>
        <w:tc>
          <w:tcPr>
            <w:tcW w:w="0" w:type="auto"/>
            <w:shd w:val="clear" w:color="auto" w:fill="auto"/>
            <w:vAlign w:val="center"/>
          </w:tcPr>
          <w:p w14:paraId="167FA182" w14:textId="1F1C2A06"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4092729C" w14:textId="77777777" w:rsidTr="001A0382">
        <w:trPr>
          <w:trHeight w:val="60"/>
        </w:trPr>
        <w:tc>
          <w:tcPr>
            <w:tcW w:w="0" w:type="auto"/>
            <w:shd w:val="clear" w:color="auto" w:fill="auto"/>
            <w:vAlign w:val="center"/>
          </w:tcPr>
          <w:p w14:paraId="3FA50B3A" w14:textId="492F39F7"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39AC8830" w14:textId="49F7C4DC"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2AF1644B" w14:textId="6E07801F"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09A15655" w14:textId="77777777" w:rsidR="00E842C0" w:rsidRPr="00C902D4" w:rsidRDefault="00E842C0" w:rsidP="00AF7805">
            <w:pPr>
              <w:spacing w:line="360" w:lineRule="auto"/>
              <w:rPr>
                <w:rFonts w:ascii="Arial" w:hAnsi="Arial" w:cs="Arial"/>
                <w:color w:val="000000" w:themeColor="text1"/>
                <w:sz w:val="20"/>
              </w:rPr>
            </w:pPr>
          </w:p>
        </w:tc>
        <w:tc>
          <w:tcPr>
            <w:tcW w:w="0" w:type="auto"/>
            <w:shd w:val="clear" w:color="auto" w:fill="auto"/>
            <w:vAlign w:val="center"/>
          </w:tcPr>
          <w:p w14:paraId="0D79C07E" w14:textId="521EF4B8"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12DA4B70"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5B8CBADD" w14:textId="27704F31" w:rsidR="00E842C0" w:rsidRPr="00C902D4" w:rsidRDefault="00D36D1F"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40E98C72" w14:textId="0B2D2186"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Áp dụng/Ngừng áp dụng</w:t>
            </w:r>
          </w:p>
        </w:tc>
        <w:tc>
          <w:tcPr>
            <w:tcW w:w="0" w:type="auto"/>
            <w:shd w:val="clear" w:color="auto" w:fill="auto"/>
            <w:vAlign w:val="center"/>
          </w:tcPr>
          <w:p w14:paraId="5ABDDB49" w14:textId="0E7A2C4B" w:rsidR="00E842C0" w:rsidRPr="00C902D4" w:rsidRDefault="001E50F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Drop down list</w:t>
            </w:r>
          </w:p>
        </w:tc>
      </w:tr>
      <w:tr w:rsidR="00E842C0" w:rsidRPr="00C902D4" w14:paraId="37554803" w14:textId="77777777" w:rsidTr="001A0382">
        <w:trPr>
          <w:trHeight w:val="60"/>
        </w:trPr>
        <w:tc>
          <w:tcPr>
            <w:tcW w:w="0" w:type="auto"/>
            <w:shd w:val="clear" w:color="auto" w:fill="auto"/>
            <w:vAlign w:val="center"/>
          </w:tcPr>
          <w:p w14:paraId="4D43A483" w14:textId="33CF86A8"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370B0743" w14:textId="4B92FDD2"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3D226EBB" w14:textId="47FCF90B"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6CFECA28" w14:textId="4C439C09" w:rsidR="00E842C0" w:rsidRPr="00C902D4" w:rsidRDefault="00D36D1F" w:rsidP="00AF7805">
            <w:pPr>
              <w:spacing w:line="360" w:lineRule="auto"/>
              <w:rPr>
                <w:rFonts w:ascii="Arial" w:hAnsi="Arial" w:cs="Arial"/>
                <w:color w:val="000000" w:themeColor="text1"/>
                <w:sz w:val="20"/>
              </w:rPr>
            </w:pPr>
            <w:r w:rsidRPr="00C902D4">
              <w:rPr>
                <w:rFonts w:ascii="Arial" w:hAnsi="Arial" w:cs="Arial"/>
                <w:sz w:val="20"/>
              </w:rPr>
              <w:t>1000</w:t>
            </w:r>
          </w:p>
        </w:tc>
        <w:tc>
          <w:tcPr>
            <w:tcW w:w="0" w:type="auto"/>
            <w:shd w:val="clear" w:color="auto" w:fill="auto"/>
            <w:vAlign w:val="center"/>
          </w:tcPr>
          <w:p w14:paraId="059E52A7" w14:textId="4B7C7C44"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25D5765C"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092A68EA"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3B07830B" w14:textId="5D6BD424"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 xml:space="preserve">Mô tả thêm </w:t>
            </w:r>
          </w:p>
        </w:tc>
        <w:tc>
          <w:tcPr>
            <w:tcW w:w="0" w:type="auto"/>
            <w:shd w:val="clear" w:color="auto" w:fill="auto"/>
            <w:vAlign w:val="center"/>
          </w:tcPr>
          <w:p w14:paraId="2A3B1304" w14:textId="1684E673" w:rsidR="00E842C0" w:rsidRPr="00C902D4" w:rsidRDefault="00D36D1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6FF1AF3F" w14:textId="77777777" w:rsidTr="001A0382">
        <w:trPr>
          <w:trHeight w:val="60"/>
        </w:trPr>
        <w:tc>
          <w:tcPr>
            <w:tcW w:w="0" w:type="auto"/>
            <w:gridSpan w:val="9"/>
            <w:shd w:val="clear" w:color="auto" w:fill="auto"/>
            <w:vAlign w:val="center"/>
          </w:tcPr>
          <w:p w14:paraId="7F620F4B" w14:textId="4B7A0255"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Danh mục xã/ phường</w:t>
            </w:r>
          </w:p>
        </w:tc>
      </w:tr>
      <w:tr w:rsidR="00E842C0" w:rsidRPr="00C902D4" w14:paraId="738CF52D" w14:textId="77777777" w:rsidTr="001A0382">
        <w:trPr>
          <w:trHeight w:val="60"/>
        </w:trPr>
        <w:tc>
          <w:tcPr>
            <w:tcW w:w="0" w:type="auto"/>
            <w:shd w:val="clear" w:color="auto" w:fill="auto"/>
            <w:vAlign w:val="center"/>
          </w:tcPr>
          <w:p w14:paraId="25DCFF98" w14:textId="16DFB2E4"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2A463FDD" w14:textId="63F638E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Quốc gia</w:t>
            </w:r>
          </w:p>
        </w:tc>
        <w:tc>
          <w:tcPr>
            <w:tcW w:w="0" w:type="auto"/>
            <w:shd w:val="clear" w:color="auto" w:fill="auto"/>
            <w:vAlign w:val="center"/>
          </w:tcPr>
          <w:p w14:paraId="640CCC5D" w14:textId="490D9D15"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5A08E5C6" w14:textId="3F76C247"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2263BC8A" w14:textId="09987CEE"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6744CB47" w14:textId="1D9DF16E" w:rsidR="00E842C0" w:rsidRPr="00C902D4" w:rsidRDefault="00E842C0" w:rsidP="00AF7805">
            <w:pPr>
              <w:spacing w:line="360" w:lineRule="auto"/>
              <w:rPr>
                <w:rFonts w:ascii="Arial" w:hAnsi="Arial" w:cs="Arial"/>
                <w:sz w:val="20"/>
                <w:lang w:eastAsia="ja-JP"/>
              </w:rPr>
            </w:pPr>
            <w:r w:rsidRPr="00C902D4">
              <w:rPr>
                <w:rFonts w:ascii="Arial" w:hAnsi="Arial" w:cs="Arial"/>
                <w:sz w:val="20"/>
              </w:rPr>
              <w:t xml:space="preserve">Tham chiếu từ danh </w:t>
            </w:r>
            <w:r w:rsidRPr="00C902D4">
              <w:rPr>
                <w:rFonts w:ascii="Arial" w:hAnsi="Arial" w:cs="Arial"/>
                <w:sz w:val="20"/>
              </w:rPr>
              <w:lastRenderedPageBreak/>
              <w:t>mục quốc gia</w:t>
            </w:r>
          </w:p>
        </w:tc>
        <w:tc>
          <w:tcPr>
            <w:tcW w:w="0" w:type="auto"/>
            <w:shd w:val="clear" w:color="auto" w:fill="auto"/>
            <w:vAlign w:val="center"/>
          </w:tcPr>
          <w:p w14:paraId="55375821"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7D282559" w14:textId="77777777" w:rsidR="000F4CBB" w:rsidRPr="00C902D4" w:rsidRDefault="000F4CBB"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w:t>
            </w:r>
            <w:r w:rsidRPr="00C902D4">
              <w:rPr>
                <w:rFonts w:ascii="Arial" w:hAnsi="Arial" w:cs="Arial"/>
                <w:color w:val="000000"/>
                <w:sz w:val="20"/>
              </w:rPr>
              <w:lastRenderedPageBreak/>
              <w:t xml:space="preserve">cấu hình, các tham số này tham chiếu từ </w:t>
            </w:r>
            <w:r w:rsidRPr="00C902D4">
              <w:rPr>
                <w:rFonts w:ascii="Arial" w:hAnsi="Arial" w:cs="Arial"/>
                <w:sz w:val="20"/>
              </w:rPr>
              <w:t>danh mục quốc gia</w:t>
            </w:r>
          </w:p>
          <w:p w14:paraId="082DCB96" w14:textId="77777777" w:rsidR="000F4CBB" w:rsidRPr="00C902D4" w:rsidRDefault="000F4CBB"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quốc gia</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quốc gia</w:t>
            </w:r>
            <w:r w:rsidRPr="00C902D4">
              <w:rPr>
                <w:rFonts w:ascii="Arial" w:hAnsi="Arial" w:cs="Arial"/>
                <w:sz w:val="20"/>
                <w:lang w:val="vi-VN"/>
              </w:rPr>
              <w:t>.</w:t>
            </w:r>
          </w:p>
          <w:p w14:paraId="473CD510" w14:textId="5FE7DD88" w:rsidR="00E842C0" w:rsidRPr="00C902D4" w:rsidRDefault="000F4CBB"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03C68FF2" w14:textId="76B0A777"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Combobox</w:t>
            </w:r>
          </w:p>
        </w:tc>
      </w:tr>
      <w:tr w:rsidR="00E842C0" w:rsidRPr="00C902D4" w14:paraId="7363CE1E" w14:textId="77777777" w:rsidTr="001A0382">
        <w:trPr>
          <w:trHeight w:val="60"/>
        </w:trPr>
        <w:tc>
          <w:tcPr>
            <w:tcW w:w="0" w:type="auto"/>
            <w:shd w:val="clear" w:color="auto" w:fill="auto"/>
            <w:vAlign w:val="center"/>
          </w:tcPr>
          <w:p w14:paraId="01A6BD62" w14:textId="1EDE87A2"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74BBF9CB" w14:textId="47C93641"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Tỉnh/ thành phố</w:t>
            </w:r>
          </w:p>
        </w:tc>
        <w:tc>
          <w:tcPr>
            <w:tcW w:w="0" w:type="auto"/>
            <w:shd w:val="clear" w:color="auto" w:fill="auto"/>
            <w:vAlign w:val="center"/>
          </w:tcPr>
          <w:p w14:paraId="6A6ACC7E" w14:textId="685A1852"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1E33EACC" w14:textId="4A08021F"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48C35299" w14:textId="56EF92BB"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0844A428" w14:textId="78AE97AB" w:rsidR="00E842C0" w:rsidRPr="00C902D4" w:rsidRDefault="00E842C0" w:rsidP="00AF7805">
            <w:pPr>
              <w:spacing w:line="360" w:lineRule="auto"/>
              <w:rPr>
                <w:rFonts w:ascii="Arial" w:hAnsi="Arial" w:cs="Arial"/>
                <w:sz w:val="20"/>
                <w:lang w:eastAsia="ja-JP"/>
              </w:rPr>
            </w:pPr>
            <w:r w:rsidRPr="00C902D4">
              <w:rPr>
                <w:rFonts w:ascii="Arial" w:hAnsi="Arial" w:cs="Arial"/>
                <w:sz w:val="20"/>
              </w:rPr>
              <w:t>Tham chiếu từ danh mục tỉnh thành</w:t>
            </w:r>
          </w:p>
        </w:tc>
        <w:tc>
          <w:tcPr>
            <w:tcW w:w="0" w:type="auto"/>
            <w:shd w:val="clear" w:color="auto" w:fill="auto"/>
            <w:vAlign w:val="center"/>
          </w:tcPr>
          <w:p w14:paraId="4C5A4D93"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2C280CA6" w14:textId="77777777" w:rsidR="000F4CBB" w:rsidRPr="00C902D4" w:rsidRDefault="000F4CBB"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rPr>
              <w:t>danh mục tỉnh thành</w:t>
            </w:r>
          </w:p>
          <w:p w14:paraId="1779FF98" w14:textId="77777777" w:rsidR="000F4CBB" w:rsidRPr="00C902D4" w:rsidRDefault="000F4CBB"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tỉnh thành</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tỉnh thành</w:t>
            </w:r>
            <w:r w:rsidRPr="00C902D4">
              <w:rPr>
                <w:rFonts w:ascii="Arial" w:hAnsi="Arial" w:cs="Arial"/>
                <w:sz w:val="20"/>
                <w:lang w:val="vi-VN"/>
              </w:rPr>
              <w:t>.</w:t>
            </w:r>
          </w:p>
          <w:p w14:paraId="3F5EDF56" w14:textId="3E4F220A" w:rsidR="00E842C0" w:rsidRPr="00C902D4" w:rsidRDefault="000F4CBB" w:rsidP="00AF7805">
            <w:pPr>
              <w:spacing w:line="360" w:lineRule="auto"/>
              <w:jc w:val="both"/>
              <w:rPr>
                <w:rFonts w:ascii="Arial" w:hAnsi="Arial" w:cs="Arial"/>
                <w:color w:val="000000"/>
                <w:sz w:val="20"/>
                <w:lang w:val="vi-VN"/>
              </w:rPr>
            </w:pPr>
            <w:r w:rsidRPr="00C902D4">
              <w:rPr>
                <w:rFonts w:ascii="Arial" w:hAnsi="Arial" w:cs="Arial"/>
                <w:sz w:val="20"/>
                <w:lang w:val="vi-VN"/>
              </w:rPr>
              <w:lastRenderedPageBreak/>
              <w:t>+ Được phép nhập nhanh theo mã</w:t>
            </w:r>
          </w:p>
        </w:tc>
        <w:tc>
          <w:tcPr>
            <w:tcW w:w="0" w:type="auto"/>
            <w:shd w:val="clear" w:color="auto" w:fill="auto"/>
            <w:vAlign w:val="center"/>
          </w:tcPr>
          <w:p w14:paraId="35AAC567" w14:textId="72158AB2"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Combobox</w:t>
            </w:r>
          </w:p>
        </w:tc>
      </w:tr>
      <w:tr w:rsidR="00E842C0" w:rsidRPr="00C902D4" w14:paraId="308FF6CB" w14:textId="77777777" w:rsidTr="001A0382">
        <w:trPr>
          <w:trHeight w:val="60"/>
        </w:trPr>
        <w:tc>
          <w:tcPr>
            <w:tcW w:w="0" w:type="auto"/>
            <w:shd w:val="clear" w:color="auto" w:fill="auto"/>
            <w:vAlign w:val="center"/>
          </w:tcPr>
          <w:p w14:paraId="56E73C99" w14:textId="5A060B2C"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000CA269" w14:textId="4D81C063"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Quận\ huyện</w:t>
            </w:r>
          </w:p>
        </w:tc>
        <w:tc>
          <w:tcPr>
            <w:tcW w:w="0" w:type="auto"/>
            <w:shd w:val="clear" w:color="auto" w:fill="auto"/>
            <w:vAlign w:val="center"/>
          </w:tcPr>
          <w:p w14:paraId="7FBF4E0A" w14:textId="18BD1332"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Danh sách</w:t>
            </w:r>
          </w:p>
        </w:tc>
        <w:tc>
          <w:tcPr>
            <w:tcW w:w="0" w:type="auto"/>
            <w:shd w:val="clear" w:color="auto" w:fill="auto"/>
          </w:tcPr>
          <w:p w14:paraId="6921C2CD" w14:textId="12487DC4"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4F3B32F9" w14:textId="54F9041F"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2D1F6801" w14:textId="5CFD8357" w:rsidR="00E842C0" w:rsidRPr="00C902D4" w:rsidRDefault="00E842C0" w:rsidP="00AF7805">
            <w:pPr>
              <w:spacing w:line="360" w:lineRule="auto"/>
              <w:rPr>
                <w:rFonts w:ascii="Arial" w:hAnsi="Arial" w:cs="Arial"/>
                <w:sz w:val="20"/>
                <w:lang w:eastAsia="ja-JP"/>
              </w:rPr>
            </w:pPr>
            <w:r w:rsidRPr="00C902D4">
              <w:rPr>
                <w:rFonts w:ascii="Arial" w:hAnsi="Arial" w:cs="Arial"/>
                <w:sz w:val="20"/>
              </w:rPr>
              <w:t>Tham chiếu từ danh mục quận huyện</w:t>
            </w:r>
          </w:p>
        </w:tc>
        <w:tc>
          <w:tcPr>
            <w:tcW w:w="0" w:type="auto"/>
            <w:shd w:val="clear" w:color="auto" w:fill="auto"/>
            <w:vAlign w:val="center"/>
          </w:tcPr>
          <w:p w14:paraId="28E5B745"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48A1454A" w14:textId="40EBAF26" w:rsidR="000F4CBB" w:rsidRPr="00C902D4" w:rsidRDefault="000F4CBB" w:rsidP="00AF7805">
            <w:pPr>
              <w:spacing w:line="360" w:lineRule="auto"/>
              <w:rPr>
                <w:rFonts w:ascii="Arial" w:hAnsi="Arial" w:cs="Arial"/>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rPr>
              <w:t>danh mục quận huyện</w:t>
            </w:r>
          </w:p>
          <w:p w14:paraId="6DEC0BE9" w14:textId="18C08697" w:rsidR="000F4CBB" w:rsidRPr="00C902D4" w:rsidRDefault="000F4CBB"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color w:val="000000"/>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quận huyện</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quận huyện</w:t>
            </w:r>
            <w:r w:rsidRPr="00C902D4">
              <w:rPr>
                <w:rFonts w:ascii="Arial" w:hAnsi="Arial" w:cs="Arial"/>
                <w:sz w:val="20"/>
                <w:lang w:val="vi-VN"/>
              </w:rPr>
              <w:t>.</w:t>
            </w:r>
          </w:p>
          <w:p w14:paraId="0FB4A1CB" w14:textId="1391D64B" w:rsidR="00E842C0" w:rsidRPr="00C902D4" w:rsidRDefault="000F4CBB" w:rsidP="00AF7805">
            <w:pPr>
              <w:spacing w:line="360" w:lineRule="auto"/>
              <w:jc w:val="both"/>
              <w:rPr>
                <w:rFonts w:ascii="Arial" w:hAnsi="Arial" w:cs="Arial"/>
                <w:color w:val="000000"/>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1FAFA66A" w14:textId="3046416B"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Combobox</w:t>
            </w:r>
          </w:p>
        </w:tc>
      </w:tr>
      <w:tr w:rsidR="00E842C0" w:rsidRPr="00C902D4" w14:paraId="4E0845BD" w14:textId="77777777" w:rsidTr="001A0382">
        <w:trPr>
          <w:trHeight w:val="60"/>
        </w:trPr>
        <w:tc>
          <w:tcPr>
            <w:tcW w:w="0" w:type="auto"/>
            <w:shd w:val="clear" w:color="auto" w:fill="auto"/>
            <w:vAlign w:val="center"/>
          </w:tcPr>
          <w:p w14:paraId="1DFB8BC3" w14:textId="34E76F1A"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562D6C4A" w14:textId="29EA96C3"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Mã Phường/Xã</w:t>
            </w:r>
          </w:p>
        </w:tc>
        <w:tc>
          <w:tcPr>
            <w:tcW w:w="0" w:type="auto"/>
            <w:shd w:val="clear" w:color="auto" w:fill="auto"/>
            <w:vAlign w:val="center"/>
          </w:tcPr>
          <w:p w14:paraId="27A0326B" w14:textId="23B30D4A"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47BAFD0D" w14:textId="020D7E28"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20</w:t>
            </w:r>
          </w:p>
        </w:tc>
        <w:tc>
          <w:tcPr>
            <w:tcW w:w="0" w:type="auto"/>
            <w:shd w:val="clear" w:color="auto" w:fill="auto"/>
            <w:vAlign w:val="center"/>
          </w:tcPr>
          <w:p w14:paraId="6B8AAED1" w14:textId="023544C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426172A0" w14:textId="7654D5B2"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2F7730C7" w14:textId="4ADDA845" w:rsidR="00E842C0" w:rsidRPr="00C902D4" w:rsidRDefault="00E842C0" w:rsidP="00AF7805">
            <w:pPr>
              <w:spacing w:line="360" w:lineRule="auto"/>
              <w:rPr>
                <w:rFonts w:ascii="Arial" w:hAnsi="Arial" w:cs="Arial"/>
                <w:sz w:val="20"/>
                <w:lang w:eastAsia="ja-JP"/>
              </w:rPr>
            </w:pPr>
            <w:r w:rsidRPr="00C902D4">
              <w:rPr>
                <w:rFonts w:ascii="Arial" w:hAnsi="Arial" w:cs="Arial"/>
                <w:sz w:val="20"/>
              </w:rPr>
              <w:t>Tự sinh theo nguyên tắc: XP + số thứ tự tăng dần 3 chữ số</w:t>
            </w:r>
          </w:p>
        </w:tc>
        <w:tc>
          <w:tcPr>
            <w:tcW w:w="0" w:type="auto"/>
            <w:shd w:val="clear" w:color="auto" w:fill="auto"/>
            <w:vAlign w:val="center"/>
          </w:tcPr>
          <w:p w14:paraId="0A97152B" w14:textId="348D4618"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Mã Phường/Xã</w:t>
            </w:r>
          </w:p>
        </w:tc>
        <w:tc>
          <w:tcPr>
            <w:tcW w:w="0" w:type="auto"/>
            <w:shd w:val="clear" w:color="auto" w:fill="auto"/>
            <w:vAlign w:val="center"/>
          </w:tcPr>
          <w:p w14:paraId="6113C20D" w14:textId="5BB74F93"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E842C0" w:rsidRPr="00C902D4" w14:paraId="5A65B8EE" w14:textId="77777777" w:rsidTr="001A0382">
        <w:trPr>
          <w:trHeight w:val="60"/>
        </w:trPr>
        <w:tc>
          <w:tcPr>
            <w:tcW w:w="0" w:type="auto"/>
            <w:shd w:val="clear" w:color="auto" w:fill="auto"/>
            <w:vAlign w:val="center"/>
          </w:tcPr>
          <w:p w14:paraId="2E683569" w14:textId="2D9E034D"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6ED5B723" w14:textId="49EB1AB4"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Tên xã phường</w:t>
            </w:r>
          </w:p>
        </w:tc>
        <w:tc>
          <w:tcPr>
            <w:tcW w:w="0" w:type="auto"/>
            <w:shd w:val="clear" w:color="auto" w:fill="auto"/>
            <w:vAlign w:val="center"/>
          </w:tcPr>
          <w:p w14:paraId="17DFAA2F" w14:textId="2E260B02"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7A909946" w14:textId="5AAD6F9D"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18550838" w14:textId="0B641716"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11291481"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70044944"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6F7B9C94" w14:textId="6FA5DBFC"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Tên xã phường</w:t>
            </w:r>
          </w:p>
        </w:tc>
        <w:tc>
          <w:tcPr>
            <w:tcW w:w="0" w:type="auto"/>
            <w:shd w:val="clear" w:color="auto" w:fill="auto"/>
            <w:vAlign w:val="center"/>
          </w:tcPr>
          <w:p w14:paraId="7432C2BD" w14:textId="2274A733"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B86CC5" w:rsidRPr="00C902D4" w14:paraId="6806FD04" w14:textId="77777777" w:rsidTr="001A0382">
        <w:trPr>
          <w:trHeight w:val="60"/>
        </w:trPr>
        <w:tc>
          <w:tcPr>
            <w:tcW w:w="0" w:type="auto"/>
            <w:shd w:val="clear" w:color="auto" w:fill="auto"/>
            <w:vAlign w:val="center"/>
          </w:tcPr>
          <w:p w14:paraId="1DF056B3" w14:textId="21F1660F"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6</w:t>
            </w:r>
          </w:p>
        </w:tc>
        <w:tc>
          <w:tcPr>
            <w:tcW w:w="0" w:type="auto"/>
            <w:shd w:val="clear" w:color="auto" w:fill="auto"/>
            <w:vAlign w:val="center"/>
          </w:tcPr>
          <w:p w14:paraId="283AE540" w14:textId="416D9C49"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76798204" w14:textId="2F293C99"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2E7DD561" w14:textId="77777777" w:rsidR="00E842C0" w:rsidRPr="00C902D4" w:rsidRDefault="00E842C0" w:rsidP="00AF7805">
            <w:pPr>
              <w:spacing w:line="360" w:lineRule="auto"/>
              <w:rPr>
                <w:rFonts w:ascii="Arial" w:hAnsi="Arial" w:cs="Arial"/>
                <w:color w:val="000000" w:themeColor="text1"/>
                <w:sz w:val="20"/>
              </w:rPr>
            </w:pPr>
          </w:p>
        </w:tc>
        <w:tc>
          <w:tcPr>
            <w:tcW w:w="0" w:type="auto"/>
            <w:shd w:val="clear" w:color="auto" w:fill="auto"/>
            <w:vAlign w:val="center"/>
          </w:tcPr>
          <w:p w14:paraId="2C6FC2E1" w14:textId="6199F3D0"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56940701"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07DDA655" w14:textId="4A9FC4E3" w:rsidR="00E842C0" w:rsidRPr="00C902D4" w:rsidRDefault="00B53280"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5D42ACBF" w14:textId="48F555BF"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Áp dụng/Ngừng áp dụng</w:t>
            </w:r>
          </w:p>
        </w:tc>
        <w:tc>
          <w:tcPr>
            <w:tcW w:w="0" w:type="auto"/>
            <w:shd w:val="clear" w:color="auto" w:fill="auto"/>
            <w:vAlign w:val="center"/>
          </w:tcPr>
          <w:p w14:paraId="61E9F91F" w14:textId="703F1F79"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Drop down list</w:t>
            </w:r>
          </w:p>
        </w:tc>
      </w:tr>
      <w:tr w:rsidR="00B86CC5" w:rsidRPr="00C902D4" w14:paraId="696D9EE0" w14:textId="77777777" w:rsidTr="001A0382">
        <w:trPr>
          <w:trHeight w:val="60"/>
        </w:trPr>
        <w:tc>
          <w:tcPr>
            <w:tcW w:w="0" w:type="auto"/>
            <w:shd w:val="clear" w:color="auto" w:fill="auto"/>
            <w:vAlign w:val="center"/>
          </w:tcPr>
          <w:p w14:paraId="6F256BBA" w14:textId="44E5130F" w:rsidR="00E842C0" w:rsidRPr="00C902D4" w:rsidRDefault="00E842C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shd w:val="clear" w:color="auto" w:fill="auto"/>
            <w:vAlign w:val="center"/>
          </w:tcPr>
          <w:p w14:paraId="09A2A048" w14:textId="3FB0E375"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3EEB983D" w14:textId="06DED2E5"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6F3C2AD5" w14:textId="6E5103B1" w:rsidR="00E842C0" w:rsidRPr="00C902D4" w:rsidRDefault="00B53280"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724422F0" w14:textId="6BBB82E8" w:rsidR="00E842C0" w:rsidRPr="00C902D4" w:rsidRDefault="00E842C0"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3AFD513E"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23227B56" w14:textId="77777777" w:rsidR="00E842C0" w:rsidRPr="00C902D4" w:rsidRDefault="00E842C0" w:rsidP="00AF7805">
            <w:pPr>
              <w:spacing w:line="360" w:lineRule="auto"/>
              <w:rPr>
                <w:rFonts w:ascii="Arial" w:hAnsi="Arial" w:cs="Arial"/>
                <w:sz w:val="20"/>
                <w:lang w:eastAsia="ja-JP"/>
              </w:rPr>
            </w:pPr>
          </w:p>
        </w:tc>
        <w:tc>
          <w:tcPr>
            <w:tcW w:w="0" w:type="auto"/>
            <w:shd w:val="clear" w:color="auto" w:fill="auto"/>
            <w:vAlign w:val="center"/>
          </w:tcPr>
          <w:p w14:paraId="7CE2547A" w14:textId="06E75C54" w:rsidR="00E842C0" w:rsidRPr="00C902D4" w:rsidRDefault="00E842C0" w:rsidP="00AF7805">
            <w:pPr>
              <w:spacing w:line="360" w:lineRule="auto"/>
              <w:jc w:val="both"/>
              <w:rPr>
                <w:rFonts w:ascii="Arial" w:hAnsi="Arial" w:cs="Arial"/>
                <w:color w:val="000000"/>
                <w:sz w:val="20"/>
              </w:rPr>
            </w:pPr>
            <w:r w:rsidRPr="00C902D4">
              <w:rPr>
                <w:rFonts w:ascii="Arial" w:hAnsi="Arial" w:cs="Arial"/>
                <w:color w:val="000000"/>
                <w:sz w:val="20"/>
              </w:rPr>
              <w:t xml:space="preserve">Mô tả thêm </w:t>
            </w:r>
          </w:p>
        </w:tc>
        <w:tc>
          <w:tcPr>
            <w:tcW w:w="0" w:type="auto"/>
            <w:shd w:val="clear" w:color="auto" w:fill="auto"/>
            <w:vAlign w:val="center"/>
          </w:tcPr>
          <w:p w14:paraId="11CFBC0B" w14:textId="244C4868" w:rsidR="00E842C0" w:rsidRPr="00C902D4" w:rsidRDefault="00B53280"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bl>
    <w:p w14:paraId="781B1072" w14:textId="77777777" w:rsidR="00DB2434" w:rsidRPr="00C902D4" w:rsidRDefault="00DB2434" w:rsidP="00AF7805">
      <w:pPr>
        <w:spacing w:line="360" w:lineRule="auto"/>
        <w:jc w:val="both"/>
        <w:rPr>
          <w:rFonts w:ascii="Arial" w:hAnsi="Arial" w:cs="Arial"/>
          <w:sz w:val="20"/>
        </w:rPr>
        <w:sectPr w:rsidR="00DB2434" w:rsidRPr="00C902D4" w:rsidSect="002B53D6">
          <w:pgSz w:w="11909" w:h="16834" w:code="9"/>
          <w:pgMar w:top="1134" w:right="1134" w:bottom="1134" w:left="1701" w:header="567" w:footer="567" w:gutter="0"/>
          <w:pgNumType w:start="66"/>
          <w:cols w:space="720"/>
          <w:titlePg/>
          <w:docGrid w:linePitch="360"/>
        </w:sectPr>
      </w:pPr>
    </w:p>
    <w:p w14:paraId="4152E16C" w14:textId="77777777" w:rsidR="00DB2434" w:rsidRPr="00C902D4" w:rsidRDefault="00DB2434" w:rsidP="00AF7805">
      <w:pPr>
        <w:spacing w:line="360" w:lineRule="auto"/>
        <w:jc w:val="both"/>
        <w:rPr>
          <w:rFonts w:ascii="Arial" w:hAnsi="Arial" w:cs="Arial"/>
          <w:sz w:val="20"/>
        </w:rPr>
        <w:sectPr w:rsidR="00DB2434"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239EB764"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1"/>
        <w:gridCol w:w="7316"/>
      </w:tblGrid>
      <w:tr w:rsidR="00DB2434" w:rsidRPr="00C902D4" w14:paraId="1760C4E4" w14:textId="77777777" w:rsidTr="005C2D2C">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AEE31ED"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EFE0639"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2418A3B"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Mô tả</w:t>
            </w:r>
          </w:p>
        </w:tc>
      </w:tr>
      <w:tr w:rsidR="00995EAB" w:rsidRPr="00C902D4" w14:paraId="4E834DF2"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66E0EEE" w14:textId="444369B4"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773FB1D3" w14:textId="77777777" w:rsidR="00995EAB" w:rsidRPr="00C902D4" w:rsidRDefault="00995EAB" w:rsidP="00AF7805">
            <w:pPr>
              <w:spacing w:line="360" w:lineRule="auto"/>
              <w:jc w:val="both"/>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6195E51C"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995EAB" w:rsidRPr="00C902D4" w14:paraId="7BD9F77C"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E521089" w14:textId="693B09D6"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4D512685" w14:textId="77777777" w:rsidR="00995EAB" w:rsidRPr="00C902D4" w:rsidRDefault="00995EAB" w:rsidP="00AF7805">
            <w:pPr>
              <w:spacing w:line="360" w:lineRule="auto"/>
              <w:jc w:val="both"/>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3D3F927C" w14:textId="77777777" w:rsidR="00995EAB" w:rsidRPr="00C902D4" w:rsidRDefault="00995EAB"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4AE3748A"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12FAB5A4"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37171072"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0ADEC447"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1F1C899F" w14:textId="77777777" w:rsidR="00995EAB" w:rsidRPr="00C902D4" w:rsidRDefault="00995EA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4D86A96" w14:textId="77777777" w:rsidR="00995EAB" w:rsidRPr="00C902D4" w:rsidRDefault="00995EA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A19B13E"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76B17C99"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mới Tỉnh/ Thành phố có Mã  Tỉnh/Thành phố đã tồn tại -&gt; hệ thống đưa ra cảnh báo “Mã tỉnh/thành phố đã tồn tại, yêu cầu nhập lại” </w:t>
            </w:r>
          </w:p>
          <w:p w14:paraId="1D7DBD75" w14:textId="1205FB10"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TH2: Mã quốc gia, tỉnh/thành phố = NULL -&gt; khi nhấn nút “Lưu” hệ thống sẽ hiển thị thông báo “Bạn phải nhập các trường bắt buộc trước khi Lưu”.</w:t>
            </w:r>
          </w:p>
        </w:tc>
      </w:tr>
      <w:tr w:rsidR="00995EAB" w:rsidRPr="00C902D4" w14:paraId="755AF055"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8A3F842" w14:textId="18F542B7"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77C7CE" w14:textId="314ABC0A" w:rsidR="00995EAB" w:rsidRPr="00C902D4" w:rsidRDefault="00995EAB"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38FCC7"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7846616A"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3F141AEA" w14:textId="77777777" w:rsidR="00995EAB" w:rsidRPr="00C902D4" w:rsidRDefault="00995EAB"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01596325"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D3D37A4"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Nếu chọn “Có” thì xóa bản ghi</w:t>
            </w:r>
          </w:p>
          <w:p w14:paraId="108C6713"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995EAB" w:rsidRPr="00C902D4" w14:paraId="4EB13734"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CC2E211" w14:textId="140D3682"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4</w:t>
            </w:r>
          </w:p>
        </w:tc>
        <w:tc>
          <w:tcPr>
            <w:tcW w:w="0" w:type="auto"/>
            <w:tcBorders>
              <w:top w:val="single" w:sz="4" w:space="0" w:color="000000"/>
              <w:left w:val="single" w:sz="4" w:space="0" w:color="000000"/>
              <w:bottom w:val="single" w:sz="4" w:space="0" w:color="000000"/>
              <w:right w:val="single" w:sz="4" w:space="0" w:color="000000"/>
            </w:tcBorders>
            <w:vAlign w:val="center"/>
          </w:tcPr>
          <w:p w14:paraId="1B678350" w14:textId="6DD6E4A0" w:rsidR="00995EAB" w:rsidRPr="00C902D4" w:rsidRDefault="00995EAB"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D25656F"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7F9FA4AC" w14:textId="77777777" w:rsidR="00DB2434" w:rsidRPr="00C902D4" w:rsidRDefault="00DB243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A7D5212" w14:textId="298371DD" w:rsidR="00DB2434" w:rsidRPr="00C902D4" w:rsidRDefault="0067024B"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32B40341" wp14:editId="0B8BAAF9">
            <wp:extent cx="5761990" cy="258304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1990" cy="2583046"/>
                    </a:xfrm>
                    <a:prstGeom prst="rect">
                      <a:avLst/>
                    </a:prstGeom>
                  </pic:spPr>
                </pic:pic>
              </a:graphicData>
            </a:graphic>
          </wp:inline>
        </w:drawing>
      </w:r>
    </w:p>
    <w:p w14:paraId="76FDACB0" w14:textId="7CD6CFB3" w:rsidR="00931E6B" w:rsidRPr="00C902D4" w:rsidRDefault="00931E6B" w:rsidP="00AF7805">
      <w:pPr>
        <w:spacing w:line="360" w:lineRule="auto"/>
        <w:jc w:val="center"/>
        <w:rPr>
          <w:rFonts w:ascii="Arial" w:hAnsi="Arial" w:cs="Arial"/>
          <w:noProof/>
          <w:sz w:val="20"/>
        </w:rPr>
      </w:pPr>
      <w:r w:rsidRPr="00C902D4">
        <w:rPr>
          <w:rFonts w:ascii="Arial" w:hAnsi="Arial" w:cs="Arial"/>
          <w:noProof/>
          <w:sz w:val="20"/>
        </w:rPr>
        <w:t>Màn hình quốc gia</w:t>
      </w:r>
    </w:p>
    <w:p w14:paraId="2FC02790" w14:textId="0AE73F55" w:rsidR="00931E6B" w:rsidRPr="00C902D4" w:rsidRDefault="0067024B" w:rsidP="00AF7805">
      <w:pPr>
        <w:spacing w:line="360" w:lineRule="auto"/>
        <w:jc w:val="center"/>
        <w:rPr>
          <w:rFonts w:ascii="Arial" w:hAnsi="Arial" w:cs="Arial"/>
          <w:noProof/>
          <w:sz w:val="20"/>
        </w:rPr>
      </w:pPr>
      <w:r w:rsidRPr="00C902D4">
        <w:rPr>
          <w:rFonts w:ascii="Arial" w:hAnsi="Arial" w:cs="Arial"/>
          <w:noProof/>
          <w:sz w:val="20"/>
          <w:lang w:eastAsia="ja-JP"/>
        </w:rPr>
        <w:drawing>
          <wp:inline distT="0" distB="0" distL="0" distR="0" wp14:anchorId="64754E68" wp14:editId="23202CBA">
            <wp:extent cx="5761990" cy="228078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1990" cy="2280788"/>
                    </a:xfrm>
                    <a:prstGeom prst="rect">
                      <a:avLst/>
                    </a:prstGeom>
                  </pic:spPr>
                </pic:pic>
              </a:graphicData>
            </a:graphic>
          </wp:inline>
        </w:drawing>
      </w:r>
    </w:p>
    <w:p w14:paraId="5ECE76AF" w14:textId="31AC1299" w:rsidR="00931E6B" w:rsidRPr="00C902D4" w:rsidRDefault="00931E6B" w:rsidP="00AF7805">
      <w:pPr>
        <w:spacing w:line="360" w:lineRule="auto"/>
        <w:jc w:val="center"/>
        <w:rPr>
          <w:rFonts w:ascii="Arial" w:hAnsi="Arial" w:cs="Arial"/>
          <w:noProof/>
          <w:sz w:val="20"/>
        </w:rPr>
      </w:pPr>
      <w:r w:rsidRPr="00C902D4">
        <w:rPr>
          <w:rFonts w:ascii="Arial" w:hAnsi="Arial" w:cs="Arial"/>
          <w:noProof/>
          <w:sz w:val="20"/>
        </w:rPr>
        <w:t>Màn hình tỉnh/ thành phố</w:t>
      </w:r>
    </w:p>
    <w:p w14:paraId="31524BE1" w14:textId="35CF7187" w:rsidR="00931E6B" w:rsidRPr="00C902D4" w:rsidRDefault="0067024B" w:rsidP="00AF7805">
      <w:pPr>
        <w:spacing w:line="360" w:lineRule="auto"/>
        <w:jc w:val="center"/>
        <w:rPr>
          <w:rFonts w:ascii="Arial" w:hAnsi="Arial" w:cs="Arial"/>
          <w:noProof/>
          <w:sz w:val="20"/>
        </w:rPr>
      </w:pPr>
      <w:r w:rsidRPr="00C902D4">
        <w:rPr>
          <w:rFonts w:ascii="Arial" w:hAnsi="Arial" w:cs="Arial"/>
          <w:noProof/>
          <w:sz w:val="20"/>
          <w:lang w:eastAsia="ja-JP"/>
        </w:rPr>
        <w:lastRenderedPageBreak/>
        <w:drawing>
          <wp:inline distT="0" distB="0" distL="0" distR="0" wp14:anchorId="724307BB" wp14:editId="2BE36516">
            <wp:extent cx="5761990" cy="217059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1990" cy="2170596"/>
                    </a:xfrm>
                    <a:prstGeom prst="rect">
                      <a:avLst/>
                    </a:prstGeom>
                  </pic:spPr>
                </pic:pic>
              </a:graphicData>
            </a:graphic>
          </wp:inline>
        </w:drawing>
      </w:r>
    </w:p>
    <w:p w14:paraId="756C8D43" w14:textId="147DC494" w:rsidR="00FD1336" w:rsidRPr="00C902D4" w:rsidRDefault="00FD1336" w:rsidP="00AF7805">
      <w:pPr>
        <w:spacing w:line="360" w:lineRule="auto"/>
        <w:jc w:val="center"/>
        <w:rPr>
          <w:rFonts w:ascii="Arial" w:hAnsi="Arial" w:cs="Arial"/>
          <w:noProof/>
          <w:sz w:val="20"/>
        </w:rPr>
      </w:pPr>
      <w:r w:rsidRPr="00C902D4">
        <w:rPr>
          <w:rFonts w:ascii="Arial" w:hAnsi="Arial" w:cs="Arial"/>
          <w:noProof/>
          <w:sz w:val="20"/>
        </w:rPr>
        <w:t>Màn hình Quận/ huyện</w:t>
      </w:r>
    </w:p>
    <w:p w14:paraId="418488B8" w14:textId="2878EFC5" w:rsidR="00FD1336" w:rsidRPr="00C902D4" w:rsidRDefault="00FD1336" w:rsidP="00AF7805">
      <w:pPr>
        <w:spacing w:line="360" w:lineRule="auto"/>
        <w:jc w:val="center"/>
        <w:rPr>
          <w:rFonts w:ascii="Arial" w:hAnsi="Arial" w:cs="Arial"/>
          <w:noProof/>
          <w:sz w:val="20"/>
        </w:rPr>
      </w:pPr>
      <w:r w:rsidRPr="00C902D4">
        <w:rPr>
          <w:rFonts w:ascii="Arial" w:hAnsi="Arial" w:cs="Arial"/>
          <w:noProof/>
          <w:sz w:val="20"/>
          <w:lang w:eastAsia="ja-JP"/>
        </w:rPr>
        <w:drawing>
          <wp:inline distT="0" distB="0" distL="0" distR="0" wp14:anchorId="42930F90" wp14:editId="419677CB">
            <wp:extent cx="5761990" cy="2245083"/>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1990" cy="2245083"/>
                    </a:xfrm>
                    <a:prstGeom prst="rect">
                      <a:avLst/>
                    </a:prstGeom>
                  </pic:spPr>
                </pic:pic>
              </a:graphicData>
            </a:graphic>
          </wp:inline>
        </w:drawing>
      </w:r>
    </w:p>
    <w:p w14:paraId="447E6C94" w14:textId="41184EB2" w:rsidR="00FD1336" w:rsidRPr="00C902D4" w:rsidRDefault="00FD1336" w:rsidP="00AF7805">
      <w:pPr>
        <w:spacing w:line="360" w:lineRule="auto"/>
        <w:jc w:val="center"/>
        <w:rPr>
          <w:rFonts w:ascii="Arial" w:hAnsi="Arial" w:cs="Arial"/>
          <w:noProof/>
          <w:sz w:val="20"/>
        </w:rPr>
      </w:pPr>
      <w:r w:rsidRPr="00C902D4">
        <w:rPr>
          <w:rFonts w:ascii="Arial" w:hAnsi="Arial" w:cs="Arial"/>
          <w:noProof/>
          <w:sz w:val="20"/>
        </w:rPr>
        <w:t>Màn hình Xã phường</w:t>
      </w:r>
    </w:p>
    <w:p w14:paraId="0ED4F069" w14:textId="77777777" w:rsidR="00931E6B" w:rsidRPr="00C902D4" w:rsidRDefault="00931E6B" w:rsidP="00AF7805">
      <w:pPr>
        <w:spacing w:line="360" w:lineRule="auto"/>
        <w:jc w:val="center"/>
        <w:rPr>
          <w:rFonts w:ascii="Arial" w:hAnsi="Arial" w:cs="Arial"/>
          <w:noProof/>
          <w:sz w:val="20"/>
        </w:rPr>
      </w:pPr>
    </w:p>
    <w:p w14:paraId="24C2527C" w14:textId="497AA72E" w:rsidR="00DB2434" w:rsidRPr="00C902D4" w:rsidRDefault="005C2D2C" w:rsidP="00AF7805">
      <w:pPr>
        <w:pStyle w:val="Heading5"/>
        <w:tabs>
          <w:tab w:val="clear" w:pos="1458"/>
          <w:tab w:val="num" w:pos="1080"/>
        </w:tabs>
        <w:spacing w:line="360" w:lineRule="auto"/>
        <w:ind w:hanging="1458"/>
        <w:rPr>
          <w:rFonts w:ascii="Arial" w:hAnsi="Arial" w:cs="Arial"/>
          <w:sz w:val="20"/>
          <w:szCs w:val="20"/>
        </w:rPr>
      </w:pPr>
      <w:bookmarkStart w:id="126" w:name="_Toc500541201"/>
      <w:r w:rsidRPr="00C902D4">
        <w:rPr>
          <w:rFonts w:ascii="Arial" w:hAnsi="Arial" w:cs="Arial"/>
          <w:sz w:val="20"/>
          <w:szCs w:val="20"/>
        </w:rPr>
        <w:t>Danh mục ngân hàng</w:t>
      </w:r>
      <w:bookmarkEnd w:id="126"/>
    </w:p>
    <w:p w14:paraId="4DE31FA2"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D4179B9" w14:textId="2446372A" w:rsidR="00DB2434" w:rsidRPr="00C902D4" w:rsidRDefault="00ED5097"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34BF0A4B" wp14:editId="1FFAB664">
            <wp:extent cx="4883401" cy="1073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83401" cy="1073205"/>
                    </a:xfrm>
                    <a:prstGeom prst="rect">
                      <a:avLst/>
                    </a:prstGeom>
                  </pic:spPr>
                </pic:pic>
              </a:graphicData>
            </a:graphic>
          </wp:inline>
        </w:drawing>
      </w:r>
    </w:p>
    <w:p w14:paraId="73E768F3"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0FB21BB4"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EDD91BF" w14:textId="20D6119F" w:rsidR="00DB2434" w:rsidRPr="00C902D4" w:rsidRDefault="000D3DF6" w:rsidP="00AF7805">
      <w:pPr>
        <w:pStyle w:val="atext"/>
        <w:spacing w:line="360" w:lineRule="auto"/>
        <w:rPr>
          <w:rFonts w:ascii="Arial" w:hAnsi="Arial" w:cs="Arial"/>
          <w:sz w:val="20"/>
          <w:szCs w:val="20"/>
        </w:rPr>
      </w:pPr>
      <w:r w:rsidRPr="00C902D4">
        <w:rPr>
          <w:rFonts w:ascii="Arial" w:hAnsi="Arial" w:cs="Arial"/>
          <w:sz w:val="20"/>
          <w:szCs w:val="20"/>
        </w:rPr>
        <w:lastRenderedPageBreak/>
        <w:t>Tạo danh mục ngân hàng phục vụ cho chức năng nghiệp vụ nhập thông tin Hồ sơ nhân viên. Mã ngân hàng khi gắn với nhân viên sẽ sử dụng để khi tính lương xong trả lương cho nhân viên qua tài khoản</w:t>
      </w:r>
    </w:p>
    <w:p w14:paraId="552D1F8E"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3F207C41" w14:textId="10F06CDE" w:rsidR="00DB2434" w:rsidRPr="00C902D4" w:rsidRDefault="00DB2434" w:rsidP="00AF7805">
      <w:pPr>
        <w:pStyle w:val="atext"/>
        <w:spacing w:line="360" w:lineRule="auto"/>
        <w:rPr>
          <w:rFonts w:ascii="Arial" w:hAnsi="Arial" w:cs="Arial"/>
          <w:sz w:val="20"/>
          <w:szCs w:val="20"/>
        </w:rPr>
      </w:pPr>
      <w:r w:rsidRPr="00C902D4">
        <w:rPr>
          <w:rFonts w:ascii="Arial" w:hAnsi="Arial" w:cs="Arial"/>
          <w:sz w:val="20"/>
          <w:szCs w:val="20"/>
        </w:rPr>
        <w:t xml:space="preserve">Đối tượng được quyền vào thiết lập </w:t>
      </w:r>
      <w:r w:rsidR="000D3DF6" w:rsidRPr="00C902D4">
        <w:rPr>
          <w:rFonts w:ascii="Arial" w:hAnsi="Arial" w:cs="Arial"/>
          <w:sz w:val="20"/>
          <w:szCs w:val="20"/>
        </w:rPr>
        <w:t>danh mục ngân hàng</w:t>
      </w:r>
    </w:p>
    <w:p w14:paraId="5C4B9224" w14:textId="77777777" w:rsidR="00DB2434" w:rsidRPr="00C902D4" w:rsidRDefault="00DB2434"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352AC50" w14:textId="2953CFAE" w:rsidR="00A51EE9" w:rsidRPr="00C902D4" w:rsidRDefault="00A51EE9"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260CDA" w:rsidRPr="00C902D4">
        <w:rPr>
          <w:rFonts w:ascii="Arial" w:hAnsi="Arial" w:cs="Arial"/>
          <w:sz w:val="20"/>
          <w:szCs w:val="20"/>
        </w:rPr>
        <w:t>Mã ngân hàng, Tên ngân hàng, Trạng thái, Mô tả</w:t>
      </w:r>
      <w:r w:rsidRPr="00C902D4">
        <w:rPr>
          <w:rFonts w:ascii="Arial" w:hAnsi="Arial" w:cs="Arial"/>
          <w:sz w:val="20"/>
          <w:szCs w:val="20"/>
        </w:rPr>
        <w:t xml:space="preserve">. </w:t>
      </w:r>
    </w:p>
    <w:p w14:paraId="65A94616" w14:textId="2E46F1C5" w:rsidR="00A51EE9" w:rsidRPr="00C902D4" w:rsidRDefault="00A51EE9"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 xml:space="preserve">Người dùng chọn Ghi để lưu lại thông tin đã nhập. </w:t>
      </w:r>
      <w:r w:rsidR="00260CDA" w:rsidRPr="00C902D4">
        <w:rPr>
          <w:rFonts w:ascii="Arial" w:hAnsi="Arial" w:cs="Arial"/>
          <w:sz w:val="20"/>
          <w:szCs w:val="20"/>
        </w:rPr>
        <w:t>Thêm mới thành công danh mục ngân hàng sử dụng cho khai báo thông tin hồ sơ nhân viên</w:t>
      </w:r>
      <w:r w:rsidRPr="00C902D4">
        <w:rPr>
          <w:rFonts w:ascii="Arial" w:hAnsi="Arial" w:cs="Arial"/>
          <w:sz w:val="20"/>
          <w:szCs w:val="20"/>
        </w:rPr>
        <w:t>.</w:t>
      </w:r>
    </w:p>
    <w:p w14:paraId="29F2AFB5" w14:textId="29295DB5" w:rsidR="00A51EE9" w:rsidRPr="00C902D4" w:rsidRDefault="00A51EE9" w:rsidP="00AF7805">
      <w:pPr>
        <w:pStyle w:val="atext"/>
        <w:spacing w:line="360" w:lineRule="auto"/>
        <w:rPr>
          <w:rFonts w:ascii="Arial" w:hAnsi="Arial" w:cs="Arial"/>
          <w:color w:val="000000" w:themeColor="text1"/>
          <w:sz w:val="20"/>
          <w:szCs w:val="20"/>
        </w:rPr>
      </w:pPr>
      <w:r w:rsidRPr="00C902D4">
        <w:rPr>
          <w:rFonts w:ascii="Arial" w:hAnsi="Arial" w:cs="Arial"/>
          <w:b/>
          <w:sz w:val="20"/>
          <w:szCs w:val="20"/>
        </w:rPr>
        <w:t xml:space="preserve">Bước 3: </w:t>
      </w:r>
      <w:r w:rsidR="00260CDA" w:rsidRPr="00C902D4">
        <w:rPr>
          <w:rFonts w:ascii="Arial" w:hAnsi="Arial" w:cs="Arial"/>
          <w:sz w:val="20"/>
          <w:szCs w:val="20"/>
        </w:rPr>
        <w:t>Ngư</w:t>
      </w:r>
      <w:r w:rsidR="00747FAF" w:rsidRPr="00C902D4">
        <w:rPr>
          <w:rFonts w:ascii="Arial" w:hAnsi="Arial" w:cs="Arial"/>
          <w:sz w:val="20"/>
          <w:szCs w:val="20"/>
        </w:rPr>
        <w:t>ời dùng có thể thực hiện các chức năng Làm mới, Ghi, Chọn, Xóa, Xuất Excel, các chức năng hoạt động được mô tả ở dưới</w:t>
      </w:r>
    </w:p>
    <w:p w14:paraId="76361629"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073"/>
        <w:gridCol w:w="749"/>
        <w:gridCol w:w="684"/>
        <w:gridCol w:w="833"/>
        <w:gridCol w:w="1023"/>
        <w:gridCol w:w="1762"/>
        <w:gridCol w:w="1193"/>
        <w:gridCol w:w="1152"/>
      </w:tblGrid>
      <w:tr w:rsidR="00B97D7A" w:rsidRPr="00C902D4" w14:paraId="788FBBBD" w14:textId="77777777" w:rsidTr="005C2D2C">
        <w:trPr>
          <w:trHeight w:val="440"/>
          <w:tblHeader/>
        </w:trPr>
        <w:tc>
          <w:tcPr>
            <w:tcW w:w="0" w:type="auto"/>
            <w:shd w:val="clear" w:color="auto" w:fill="auto"/>
            <w:vAlign w:val="center"/>
            <w:hideMark/>
          </w:tcPr>
          <w:p w14:paraId="13FD1803"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6F8EDAF7"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5673388E"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D4D7F1F"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41129271"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0088CC27"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B0C9224"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4C4F3BBB"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6B3534F" w14:textId="77777777" w:rsidR="00DB2434" w:rsidRPr="00C902D4" w:rsidRDefault="00DB2434"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97D7A" w:rsidRPr="00C902D4" w14:paraId="1EAA7848" w14:textId="77777777" w:rsidTr="005C2D2C">
        <w:trPr>
          <w:trHeight w:val="60"/>
        </w:trPr>
        <w:tc>
          <w:tcPr>
            <w:tcW w:w="0" w:type="auto"/>
            <w:shd w:val="clear" w:color="auto" w:fill="auto"/>
            <w:vAlign w:val="center"/>
          </w:tcPr>
          <w:p w14:paraId="3D222AC9" w14:textId="77777777" w:rsidR="000D3DF6" w:rsidRPr="00C902D4" w:rsidRDefault="000D3DF6"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62D034DD" w14:textId="660C8044" w:rsidR="000D3DF6" w:rsidRPr="00C902D4" w:rsidRDefault="000D3DF6" w:rsidP="00AF7805">
            <w:pPr>
              <w:spacing w:line="360" w:lineRule="auto"/>
              <w:rPr>
                <w:rFonts w:ascii="Arial" w:hAnsi="Arial" w:cs="Arial"/>
                <w:sz w:val="20"/>
              </w:rPr>
            </w:pPr>
            <w:r w:rsidRPr="00C902D4">
              <w:rPr>
                <w:rFonts w:ascii="Arial" w:hAnsi="Arial" w:cs="Arial"/>
                <w:sz w:val="20"/>
              </w:rPr>
              <w:t>Mã ngân hàng</w:t>
            </w:r>
          </w:p>
        </w:tc>
        <w:tc>
          <w:tcPr>
            <w:tcW w:w="0" w:type="auto"/>
            <w:shd w:val="clear" w:color="auto" w:fill="auto"/>
            <w:vAlign w:val="center"/>
          </w:tcPr>
          <w:p w14:paraId="6888E5F0" w14:textId="6B49C10F" w:rsidR="000D3DF6" w:rsidRPr="00C902D4" w:rsidRDefault="000D3DF6"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6EA185A" w14:textId="2646A4BB" w:rsidR="000D3DF6" w:rsidRPr="00C902D4" w:rsidRDefault="00A2623C"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3DB531AD" w14:textId="07803E76" w:rsidR="000D3DF6" w:rsidRPr="00C902D4" w:rsidRDefault="000D3DF6"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B3F92C9" w14:textId="77777777" w:rsidR="000D3DF6" w:rsidRPr="00C902D4" w:rsidRDefault="000D3DF6" w:rsidP="00AF7805">
            <w:pPr>
              <w:spacing w:line="360" w:lineRule="auto"/>
              <w:rPr>
                <w:rFonts w:ascii="Arial" w:hAnsi="Arial" w:cs="Arial"/>
                <w:sz w:val="20"/>
              </w:rPr>
            </w:pPr>
          </w:p>
        </w:tc>
        <w:tc>
          <w:tcPr>
            <w:tcW w:w="0" w:type="auto"/>
            <w:shd w:val="clear" w:color="auto" w:fill="auto"/>
            <w:vAlign w:val="center"/>
          </w:tcPr>
          <w:p w14:paraId="00EF1A2A" w14:textId="5A1078F4" w:rsidR="000D3DF6" w:rsidRPr="00C902D4" w:rsidRDefault="00B97D7A" w:rsidP="00AF7805">
            <w:pPr>
              <w:spacing w:line="360" w:lineRule="auto"/>
              <w:rPr>
                <w:rFonts w:ascii="Arial" w:hAnsi="Arial" w:cs="Arial"/>
                <w:sz w:val="20"/>
                <w:lang w:eastAsia="ja-JP"/>
              </w:rPr>
            </w:pPr>
            <w:r w:rsidRPr="00C902D4">
              <w:rPr>
                <w:rFonts w:ascii="Arial" w:hAnsi="Arial" w:cs="Arial"/>
                <w:sz w:val="20"/>
              </w:rPr>
              <w:t>Tự sinh theo quy tắc: tên viết tắt + số thứ tự tăng dần 3 chữ số (ví dụ: NH001)</w:t>
            </w:r>
          </w:p>
        </w:tc>
        <w:tc>
          <w:tcPr>
            <w:tcW w:w="0" w:type="auto"/>
            <w:shd w:val="clear" w:color="auto" w:fill="auto"/>
            <w:vAlign w:val="center"/>
          </w:tcPr>
          <w:p w14:paraId="6FCB7B85" w14:textId="0B285B63" w:rsidR="000D3DF6" w:rsidRPr="00C902D4" w:rsidRDefault="000D3DF6" w:rsidP="00AF7805">
            <w:pPr>
              <w:spacing w:line="360" w:lineRule="auto"/>
              <w:rPr>
                <w:rFonts w:ascii="Arial" w:hAnsi="Arial" w:cs="Arial"/>
                <w:sz w:val="20"/>
              </w:rPr>
            </w:pPr>
            <w:r w:rsidRPr="00C902D4">
              <w:rPr>
                <w:rFonts w:ascii="Arial" w:hAnsi="Arial" w:cs="Arial"/>
                <w:sz w:val="20"/>
              </w:rPr>
              <w:t>Ký hiệu của mã ngân hàng</w:t>
            </w:r>
          </w:p>
        </w:tc>
        <w:tc>
          <w:tcPr>
            <w:tcW w:w="0" w:type="auto"/>
            <w:shd w:val="clear" w:color="auto" w:fill="auto"/>
            <w:vAlign w:val="center"/>
          </w:tcPr>
          <w:p w14:paraId="6C4E9B58" w14:textId="4457C61D" w:rsidR="000D3DF6" w:rsidRPr="00C902D4" w:rsidRDefault="00A2623C"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97D7A" w:rsidRPr="00C902D4" w14:paraId="5170DF29" w14:textId="77777777" w:rsidTr="005C2D2C">
        <w:trPr>
          <w:trHeight w:val="602"/>
        </w:trPr>
        <w:tc>
          <w:tcPr>
            <w:tcW w:w="0" w:type="auto"/>
            <w:shd w:val="clear" w:color="auto" w:fill="auto"/>
            <w:vAlign w:val="center"/>
          </w:tcPr>
          <w:p w14:paraId="0CD518A2" w14:textId="77777777" w:rsidR="000D3DF6" w:rsidRPr="00C902D4" w:rsidRDefault="000D3DF6"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661EB459" w14:textId="08A19BC8" w:rsidR="000D3DF6" w:rsidRPr="00C902D4" w:rsidRDefault="000D3DF6" w:rsidP="00AF7805">
            <w:pPr>
              <w:spacing w:line="360" w:lineRule="auto"/>
              <w:rPr>
                <w:rFonts w:ascii="Arial" w:hAnsi="Arial" w:cs="Arial"/>
                <w:sz w:val="20"/>
              </w:rPr>
            </w:pPr>
            <w:r w:rsidRPr="00C902D4">
              <w:rPr>
                <w:rFonts w:ascii="Arial" w:hAnsi="Arial" w:cs="Arial"/>
                <w:sz w:val="20"/>
              </w:rPr>
              <w:t>Tên ngân hàng</w:t>
            </w:r>
          </w:p>
        </w:tc>
        <w:tc>
          <w:tcPr>
            <w:tcW w:w="0" w:type="auto"/>
            <w:shd w:val="clear" w:color="auto" w:fill="auto"/>
            <w:vAlign w:val="center"/>
          </w:tcPr>
          <w:p w14:paraId="42F9AEB2" w14:textId="5DE8D875" w:rsidR="000D3DF6" w:rsidRPr="00C902D4" w:rsidRDefault="000D3DF6"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FAFBFDF" w14:textId="7F2A6382" w:rsidR="000D3DF6" w:rsidRPr="00C902D4" w:rsidRDefault="00A2623C"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1460CCB8" w14:textId="48C4E50F" w:rsidR="000D3DF6" w:rsidRPr="00C902D4" w:rsidRDefault="000D3DF6"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09A6850" w14:textId="77777777" w:rsidR="000D3DF6" w:rsidRPr="00C902D4" w:rsidRDefault="000D3DF6" w:rsidP="00AF7805">
            <w:pPr>
              <w:spacing w:line="360" w:lineRule="auto"/>
              <w:rPr>
                <w:rFonts w:ascii="Arial" w:hAnsi="Arial" w:cs="Arial"/>
                <w:sz w:val="20"/>
              </w:rPr>
            </w:pPr>
          </w:p>
        </w:tc>
        <w:tc>
          <w:tcPr>
            <w:tcW w:w="0" w:type="auto"/>
            <w:shd w:val="clear" w:color="auto" w:fill="auto"/>
            <w:vAlign w:val="center"/>
          </w:tcPr>
          <w:p w14:paraId="1EA0AB1E" w14:textId="77777777" w:rsidR="000D3DF6" w:rsidRPr="00C902D4" w:rsidRDefault="000D3DF6" w:rsidP="00AF7805">
            <w:pPr>
              <w:spacing w:line="360" w:lineRule="auto"/>
              <w:rPr>
                <w:rFonts w:ascii="Arial" w:hAnsi="Arial" w:cs="Arial"/>
                <w:sz w:val="20"/>
                <w:lang w:eastAsia="ja-JP"/>
              </w:rPr>
            </w:pPr>
          </w:p>
        </w:tc>
        <w:tc>
          <w:tcPr>
            <w:tcW w:w="0" w:type="auto"/>
            <w:shd w:val="clear" w:color="auto" w:fill="auto"/>
            <w:vAlign w:val="center"/>
          </w:tcPr>
          <w:p w14:paraId="14D16083" w14:textId="276DD6E3" w:rsidR="000D3DF6" w:rsidRPr="00C902D4" w:rsidRDefault="000D3DF6" w:rsidP="00AF7805">
            <w:pPr>
              <w:spacing w:line="360" w:lineRule="auto"/>
              <w:rPr>
                <w:rFonts w:ascii="Arial" w:hAnsi="Arial" w:cs="Arial"/>
                <w:sz w:val="20"/>
              </w:rPr>
            </w:pPr>
            <w:r w:rsidRPr="00C902D4">
              <w:rPr>
                <w:rFonts w:ascii="Arial" w:hAnsi="Arial" w:cs="Arial"/>
                <w:sz w:val="20"/>
              </w:rPr>
              <w:t>Tên ngân hàng</w:t>
            </w:r>
          </w:p>
        </w:tc>
        <w:tc>
          <w:tcPr>
            <w:tcW w:w="0" w:type="auto"/>
            <w:shd w:val="clear" w:color="auto" w:fill="auto"/>
            <w:vAlign w:val="center"/>
          </w:tcPr>
          <w:p w14:paraId="3F70476C" w14:textId="76582C82" w:rsidR="000D3DF6" w:rsidRPr="00C902D4" w:rsidRDefault="00A2623C"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97D7A" w:rsidRPr="00C902D4" w14:paraId="4D54319E" w14:textId="77777777" w:rsidTr="001A0382">
        <w:trPr>
          <w:trHeight w:val="60"/>
        </w:trPr>
        <w:tc>
          <w:tcPr>
            <w:tcW w:w="0" w:type="auto"/>
            <w:shd w:val="clear" w:color="auto" w:fill="auto"/>
            <w:vAlign w:val="center"/>
          </w:tcPr>
          <w:p w14:paraId="722E1B6E" w14:textId="77777777" w:rsidR="000D3DF6" w:rsidRPr="00C902D4" w:rsidRDefault="000D3DF6"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6DDF4E9C" w14:textId="42A5B4BC"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2AD7960F" w14:textId="3F77C1FA"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2BA479C5" w14:textId="77777777" w:rsidR="000D3DF6" w:rsidRPr="00C902D4" w:rsidRDefault="000D3DF6" w:rsidP="00AF7805">
            <w:pPr>
              <w:spacing w:line="360" w:lineRule="auto"/>
              <w:rPr>
                <w:rFonts w:ascii="Arial" w:hAnsi="Arial" w:cs="Arial"/>
                <w:color w:val="000000" w:themeColor="text1"/>
                <w:sz w:val="20"/>
              </w:rPr>
            </w:pPr>
          </w:p>
        </w:tc>
        <w:tc>
          <w:tcPr>
            <w:tcW w:w="0" w:type="auto"/>
            <w:shd w:val="clear" w:color="auto" w:fill="auto"/>
            <w:vAlign w:val="center"/>
          </w:tcPr>
          <w:p w14:paraId="5FE03682" w14:textId="1A0121C2"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3797FF0E" w14:textId="77777777" w:rsidR="000D3DF6" w:rsidRPr="00C902D4" w:rsidRDefault="000D3DF6" w:rsidP="00AF7805">
            <w:pPr>
              <w:spacing w:line="360" w:lineRule="auto"/>
              <w:rPr>
                <w:rFonts w:ascii="Arial" w:hAnsi="Arial" w:cs="Arial"/>
                <w:sz w:val="20"/>
                <w:lang w:eastAsia="ja-JP"/>
              </w:rPr>
            </w:pPr>
          </w:p>
        </w:tc>
        <w:tc>
          <w:tcPr>
            <w:tcW w:w="0" w:type="auto"/>
            <w:shd w:val="clear" w:color="auto" w:fill="auto"/>
            <w:vAlign w:val="center"/>
          </w:tcPr>
          <w:p w14:paraId="5D209027" w14:textId="183880AB" w:rsidR="000D3DF6" w:rsidRPr="00C902D4" w:rsidRDefault="00A2623C"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454720BA" w14:textId="7AFABC93"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Trạng thái: Áp dụng, Ngừng áp dụng</w:t>
            </w:r>
          </w:p>
        </w:tc>
        <w:tc>
          <w:tcPr>
            <w:tcW w:w="0" w:type="auto"/>
            <w:shd w:val="clear" w:color="auto" w:fill="auto"/>
            <w:vAlign w:val="center"/>
          </w:tcPr>
          <w:p w14:paraId="54BF6360" w14:textId="2FB07F99" w:rsidR="000D3DF6" w:rsidRPr="00C902D4" w:rsidRDefault="00A2623C"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B97D7A" w:rsidRPr="00C902D4" w14:paraId="0C4C5D0A" w14:textId="77777777" w:rsidTr="001A0382">
        <w:trPr>
          <w:trHeight w:val="60"/>
        </w:trPr>
        <w:tc>
          <w:tcPr>
            <w:tcW w:w="0" w:type="auto"/>
            <w:shd w:val="clear" w:color="auto" w:fill="auto"/>
            <w:vAlign w:val="center"/>
          </w:tcPr>
          <w:p w14:paraId="320048C6" w14:textId="77777777" w:rsidR="000D3DF6" w:rsidRPr="00C902D4" w:rsidRDefault="000D3DF6"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4FF4AD9E" w14:textId="672ACCE5"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78B5707E" w14:textId="27236882"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63A999C4" w14:textId="4AACDF23" w:rsidR="000D3DF6" w:rsidRPr="00C902D4" w:rsidRDefault="00A2623C"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7C7CE81D" w14:textId="72E7AEFA"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5EE1A0A9" w14:textId="77777777" w:rsidR="000D3DF6" w:rsidRPr="00C902D4" w:rsidRDefault="000D3DF6" w:rsidP="00AF7805">
            <w:pPr>
              <w:spacing w:line="360" w:lineRule="auto"/>
              <w:rPr>
                <w:rFonts w:ascii="Arial" w:hAnsi="Arial" w:cs="Arial"/>
                <w:sz w:val="20"/>
                <w:lang w:eastAsia="ja-JP"/>
              </w:rPr>
            </w:pPr>
          </w:p>
        </w:tc>
        <w:tc>
          <w:tcPr>
            <w:tcW w:w="0" w:type="auto"/>
            <w:shd w:val="clear" w:color="auto" w:fill="auto"/>
            <w:vAlign w:val="center"/>
          </w:tcPr>
          <w:p w14:paraId="10DD649D" w14:textId="77777777" w:rsidR="000D3DF6" w:rsidRPr="00C902D4" w:rsidRDefault="000D3DF6" w:rsidP="00AF7805">
            <w:pPr>
              <w:spacing w:line="360" w:lineRule="auto"/>
              <w:rPr>
                <w:rFonts w:ascii="Arial" w:hAnsi="Arial" w:cs="Arial"/>
                <w:sz w:val="20"/>
                <w:lang w:eastAsia="ja-JP"/>
              </w:rPr>
            </w:pPr>
          </w:p>
        </w:tc>
        <w:tc>
          <w:tcPr>
            <w:tcW w:w="0" w:type="auto"/>
            <w:shd w:val="clear" w:color="auto" w:fill="auto"/>
            <w:vAlign w:val="center"/>
          </w:tcPr>
          <w:p w14:paraId="1869A01F" w14:textId="00CF7BA9" w:rsidR="000D3DF6" w:rsidRPr="00C902D4" w:rsidRDefault="000D3DF6" w:rsidP="00AF7805">
            <w:pPr>
              <w:spacing w:line="360" w:lineRule="auto"/>
              <w:rPr>
                <w:rFonts w:ascii="Arial" w:hAnsi="Arial" w:cs="Arial"/>
                <w:color w:val="000000" w:themeColor="text1"/>
                <w:sz w:val="20"/>
              </w:rPr>
            </w:pPr>
            <w:r w:rsidRPr="00C902D4">
              <w:rPr>
                <w:rFonts w:ascii="Arial" w:hAnsi="Arial" w:cs="Arial"/>
                <w:sz w:val="20"/>
              </w:rPr>
              <w:t>Mô tả khác</w:t>
            </w:r>
          </w:p>
        </w:tc>
        <w:tc>
          <w:tcPr>
            <w:tcW w:w="0" w:type="auto"/>
            <w:shd w:val="clear" w:color="auto" w:fill="auto"/>
            <w:vAlign w:val="center"/>
          </w:tcPr>
          <w:p w14:paraId="27308ADF" w14:textId="34F12C6F" w:rsidR="000D3DF6" w:rsidRPr="00C902D4" w:rsidRDefault="00A2623C"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2D4946F2" w14:textId="77777777" w:rsidR="00DB2434" w:rsidRPr="00C902D4" w:rsidRDefault="00DB2434" w:rsidP="00AF7805">
      <w:pPr>
        <w:spacing w:line="360" w:lineRule="auto"/>
        <w:jc w:val="both"/>
        <w:rPr>
          <w:rFonts w:ascii="Arial" w:hAnsi="Arial" w:cs="Arial"/>
          <w:sz w:val="20"/>
        </w:rPr>
        <w:sectPr w:rsidR="00DB2434" w:rsidRPr="00C902D4" w:rsidSect="002B53D6">
          <w:pgSz w:w="11909" w:h="16834" w:code="9"/>
          <w:pgMar w:top="1134" w:right="1134" w:bottom="1134" w:left="1701" w:header="567" w:footer="567" w:gutter="0"/>
          <w:pgNumType w:start="66"/>
          <w:cols w:space="720"/>
          <w:titlePg/>
          <w:docGrid w:linePitch="360"/>
        </w:sectPr>
      </w:pPr>
    </w:p>
    <w:p w14:paraId="6F338AB4" w14:textId="77777777" w:rsidR="00DB2434" w:rsidRPr="00C902D4" w:rsidRDefault="00DB2434" w:rsidP="00AF7805">
      <w:pPr>
        <w:spacing w:line="360" w:lineRule="auto"/>
        <w:jc w:val="both"/>
        <w:rPr>
          <w:rFonts w:ascii="Arial" w:hAnsi="Arial" w:cs="Arial"/>
          <w:sz w:val="20"/>
        </w:rPr>
        <w:sectPr w:rsidR="00DB2434"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275CFE99" w14:textId="77777777" w:rsidR="00DB2434" w:rsidRPr="00C902D4" w:rsidRDefault="00DB2434"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DB2434" w:rsidRPr="00C902D4" w14:paraId="334C69FE" w14:textId="77777777" w:rsidTr="005C2D2C">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59FF9F1"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5445B88"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A784719" w14:textId="77777777" w:rsidR="00DB2434" w:rsidRPr="00C902D4" w:rsidRDefault="00DB2434" w:rsidP="00AF7805">
            <w:pPr>
              <w:spacing w:line="360" w:lineRule="auto"/>
              <w:jc w:val="both"/>
              <w:rPr>
                <w:rFonts w:ascii="Arial" w:hAnsi="Arial" w:cs="Arial"/>
                <w:b/>
                <w:sz w:val="20"/>
              </w:rPr>
            </w:pPr>
            <w:r w:rsidRPr="00C902D4">
              <w:rPr>
                <w:rFonts w:ascii="Arial" w:hAnsi="Arial" w:cs="Arial"/>
                <w:b/>
                <w:sz w:val="20"/>
              </w:rPr>
              <w:t>Mô tả</w:t>
            </w:r>
          </w:p>
        </w:tc>
      </w:tr>
      <w:tr w:rsidR="00995EAB" w:rsidRPr="00C902D4" w14:paraId="6A49FB42"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58AFBEF" w14:textId="62B98682"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0FEFBE51" w14:textId="77777777" w:rsidR="00995EAB" w:rsidRPr="00C902D4" w:rsidRDefault="00995EAB"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7B64EFA1"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995EAB" w:rsidRPr="00C902D4" w14:paraId="548553D9"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338F1E9" w14:textId="026A21B7"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2AA556CE" w14:textId="77777777" w:rsidR="00995EAB" w:rsidRPr="00C902D4" w:rsidRDefault="00995EAB"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23FFEA8A" w14:textId="77777777" w:rsidR="00995EAB" w:rsidRPr="00C902D4" w:rsidRDefault="00995EAB"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2BD57179"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366EF16B"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9307421"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32E40329"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705A0852" w14:textId="77777777" w:rsidR="00995EAB" w:rsidRPr="00C902D4" w:rsidRDefault="00995EA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8FE161E" w14:textId="77777777" w:rsidR="00995EAB" w:rsidRPr="00C902D4" w:rsidRDefault="00995EA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2EAFDB28"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2B774EB8"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mới Ngân hàng có Mã ngân hàng đã tồn tại -&gt; hệ thống đưa ra cảnh báo “Mã ngân hàng đã tồn tại, yêu cầu nhập lại” </w:t>
            </w:r>
          </w:p>
          <w:p w14:paraId="56A35F21" w14:textId="1B13C3BC"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TH2: Mã ngân hàng = NULL -&gt; khi nhấn nút “Lưu” hệ thống sẽ hiển thị thông báo “Bạn phải nhập các trường bắt buộc trước khi Lưu”.</w:t>
            </w:r>
          </w:p>
        </w:tc>
      </w:tr>
      <w:tr w:rsidR="00995EAB" w:rsidRPr="00C902D4" w14:paraId="0EAE4F4A"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45B67A4" w14:textId="3C9C1FF4"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11A3B115" w14:textId="77777777" w:rsidR="00995EAB" w:rsidRPr="00C902D4" w:rsidRDefault="00995EAB"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4FCD3670" w14:textId="77777777" w:rsidR="00995EAB" w:rsidRPr="00C902D4" w:rsidRDefault="00995EAB"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995EAB" w:rsidRPr="00C902D4" w14:paraId="21B566A3"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024933D" w14:textId="4C82AF81"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315E55" w14:textId="1390EFFF" w:rsidR="00995EAB" w:rsidRPr="00C902D4" w:rsidRDefault="00995EAB"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FCAE2E"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4EB3099B"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4584528E" w14:textId="77777777" w:rsidR="00995EAB" w:rsidRPr="00C902D4" w:rsidRDefault="00995EAB"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005FE3DD"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 xml:space="preserve">Hệ thống hiển thị “Có”, “Không”. </w:t>
            </w:r>
          </w:p>
          <w:p w14:paraId="79B53354"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377F1780"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995EAB" w:rsidRPr="00C902D4" w14:paraId="02676DF7" w14:textId="77777777" w:rsidTr="005C2D2C">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72F4C96" w14:textId="4C93CCDE"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7C99FA5E" w14:textId="630A0522" w:rsidR="00995EAB" w:rsidRPr="00C902D4" w:rsidRDefault="00995EAB"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3A26ED39"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54F2506E" w14:textId="77777777" w:rsidR="00DB2434" w:rsidRPr="00C902D4" w:rsidRDefault="00DB2434"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317B4551" w14:textId="4E4121D6" w:rsidR="00DB2434" w:rsidRPr="00C902D4" w:rsidRDefault="000D3DF6"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1A4CE226" wp14:editId="5905CAC7">
            <wp:extent cx="5761990" cy="2073443"/>
            <wp:effectExtent l="0" t="0" r="0" b="3175"/>
            <wp:docPr id="74" name="Picture 74" descr="C:\Users\Admin\AppData\Local\Temp\flaD8B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Temp\flaD8BB.tmp\Snapsho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1990" cy="2073443"/>
                    </a:xfrm>
                    <a:prstGeom prst="rect">
                      <a:avLst/>
                    </a:prstGeom>
                    <a:noFill/>
                    <a:ln>
                      <a:noFill/>
                    </a:ln>
                  </pic:spPr>
                </pic:pic>
              </a:graphicData>
            </a:graphic>
          </wp:inline>
        </w:drawing>
      </w:r>
    </w:p>
    <w:p w14:paraId="04CC4F11" w14:textId="2CAF3662" w:rsidR="001A0382" w:rsidRPr="00C902D4" w:rsidRDefault="001A0382" w:rsidP="00AF7805">
      <w:pPr>
        <w:pStyle w:val="Heading5"/>
        <w:tabs>
          <w:tab w:val="clear" w:pos="1458"/>
          <w:tab w:val="num" w:pos="1080"/>
        </w:tabs>
        <w:spacing w:line="360" w:lineRule="auto"/>
        <w:ind w:hanging="1458"/>
        <w:rPr>
          <w:rFonts w:ascii="Arial" w:hAnsi="Arial" w:cs="Arial"/>
          <w:sz w:val="20"/>
          <w:szCs w:val="20"/>
        </w:rPr>
      </w:pPr>
      <w:bookmarkStart w:id="127" w:name="_Toc500541202"/>
      <w:r w:rsidRPr="00C902D4">
        <w:rPr>
          <w:rFonts w:ascii="Arial" w:hAnsi="Arial" w:cs="Arial"/>
          <w:sz w:val="20"/>
          <w:szCs w:val="20"/>
        </w:rPr>
        <w:t>Danh mục chi nhánh ngân hàng</w:t>
      </w:r>
      <w:bookmarkEnd w:id="127"/>
    </w:p>
    <w:p w14:paraId="2D01E338"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C769CFB" w14:textId="17282FAF" w:rsidR="001A0382" w:rsidRPr="00C902D4" w:rsidRDefault="00FC31CB"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7BB9FBA0" wp14:editId="28F72C07">
            <wp:extent cx="4883401" cy="10478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83401" cy="1047804"/>
                    </a:xfrm>
                    <a:prstGeom prst="rect">
                      <a:avLst/>
                    </a:prstGeom>
                  </pic:spPr>
                </pic:pic>
              </a:graphicData>
            </a:graphic>
          </wp:inline>
        </w:drawing>
      </w:r>
    </w:p>
    <w:p w14:paraId="2D712785"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905E717"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227F4C07" w14:textId="23E235A6" w:rsidR="001A0382" w:rsidRPr="00C902D4" w:rsidRDefault="001A0382" w:rsidP="00AF7805">
      <w:pPr>
        <w:pStyle w:val="atext"/>
        <w:spacing w:line="360" w:lineRule="auto"/>
        <w:rPr>
          <w:rFonts w:ascii="Arial" w:hAnsi="Arial" w:cs="Arial"/>
          <w:sz w:val="20"/>
          <w:szCs w:val="20"/>
        </w:rPr>
      </w:pPr>
      <w:r w:rsidRPr="00C902D4">
        <w:rPr>
          <w:rFonts w:ascii="Arial" w:hAnsi="Arial" w:cs="Arial"/>
          <w:sz w:val="20"/>
          <w:szCs w:val="20"/>
        </w:rPr>
        <w:t xml:space="preserve">Tạo </w:t>
      </w:r>
      <w:r w:rsidR="00B13096" w:rsidRPr="00C902D4">
        <w:rPr>
          <w:rFonts w:ascii="Arial" w:hAnsi="Arial" w:cs="Arial"/>
          <w:sz w:val="20"/>
          <w:szCs w:val="20"/>
        </w:rPr>
        <w:t>danh mục ngân hàng phục vụ cho chức năng nghiệp vụ nhập thông tin Hồ sơ nhân viên. Chi nhánh ngân hàng theo ngân hàng khi gắn với nhân viên sẽ sử dụng để khi tính lương xong trả lương cho nhân viên qua tài khoản</w:t>
      </w:r>
    </w:p>
    <w:p w14:paraId="089466E3"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03BCABC" w14:textId="7D6D00C5" w:rsidR="001A0382" w:rsidRPr="00C902D4" w:rsidRDefault="001A0382" w:rsidP="00AF7805">
      <w:pPr>
        <w:pStyle w:val="atext"/>
        <w:spacing w:line="360" w:lineRule="auto"/>
        <w:rPr>
          <w:rFonts w:ascii="Arial" w:hAnsi="Arial" w:cs="Arial"/>
          <w:sz w:val="20"/>
          <w:szCs w:val="20"/>
        </w:rPr>
      </w:pPr>
      <w:r w:rsidRPr="00C902D4">
        <w:rPr>
          <w:rFonts w:ascii="Arial" w:hAnsi="Arial" w:cs="Arial"/>
          <w:sz w:val="20"/>
          <w:szCs w:val="20"/>
        </w:rPr>
        <w:lastRenderedPageBreak/>
        <w:t xml:space="preserve">Đối tượng được quyền vào thiết lập danh mục </w:t>
      </w:r>
      <w:r w:rsidR="00A92C42" w:rsidRPr="00C902D4">
        <w:rPr>
          <w:rFonts w:ascii="Arial" w:hAnsi="Arial" w:cs="Arial"/>
          <w:sz w:val="20"/>
          <w:szCs w:val="20"/>
        </w:rPr>
        <w:t>chi nhánh ngân hàng</w:t>
      </w:r>
    </w:p>
    <w:p w14:paraId="50DD77F2"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B4F5D19" w14:textId="5C24E78C" w:rsidR="001A0382" w:rsidRPr="00C902D4" w:rsidRDefault="001A0382"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377C4A" w:rsidRPr="00C902D4">
        <w:rPr>
          <w:rFonts w:ascii="Arial" w:hAnsi="Arial" w:cs="Arial"/>
          <w:sz w:val="20"/>
          <w:szCs w:val="20"/>
        </w:rPr>
        <w:t>Ngân hàng, Mã chi nhánh ngân hàng, Tên chi nhánh ngân hàng, Trạng thái, Mô tả</w:t>
      </w:r>
      <w:r w:rsidRPr="00C902D4">
        <w:rPr>
          <w:rFonts w:ascii="Arial" w:hAnsi="Arial" w:cs="Arial"/>
          <w:sz w:val="20"/>
          <w:szCs w:val="20"/>
        </w:rPr>
        <w:t xml:space="preserve">. </w:t>
      </w:r>
    </w:p>
    <w:p w14:paraId="0EB36E4A" w14:textId="76E2B4FE"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w:t>
      </w:r>
      <w:r w:rsidR="00377C4A" w:rsidRPr="00C902D4">
        <w:rPr>
          <w:rFonts w:ascii="Arial" w:hAnsi="Arial" w:cs="Arial"/>
          <w:sz w:val="20"/>
          <w:szCs w:val="20"/>
        </w:rPr>
        <w:t xml:space="preserve">hêm mới thành công danh mục chi nhánh </w:t>
      </w:r>
      <w:r w:rsidRPr="00C902D4">
        <w:rPr>
          <w:rFonts w:ascii="Arial" w:hAnsi="Arial" w:cs="Arial"/>
          <w:sz w:val="20"/>
          <w:szCs w:val="20"/>
        </w:rPr>
        <w:t xml:space="preserve">ngân hàng sử dụng cho khai báo thông tin </w:t>
      </w:r>
      <w:r w:rsidR="00377C4A" w:rsidRPr="00C902D4">
        <w:rPr>
          <w:rFonts w:ascii="Arial" w:hAnsi="Arial" w:cs="Arial"/>
          <w:sz w:val="20"/>
          <w:szCs w:val="20"/>
        </w:rPr>
        <w:t xml:space="preserve">ngân hàng và </w:t>
      </w:r>
      <w:r w:rsidRPr="00C902D4">
        <w:rPr>
          <w:rFonts w:ascii="Arial" w:hAnsi="Arial" w:cs="Arial"/>
          <w:sz w:val="20"/>
          <w:szCs w:val="20"/>
        </w:rPr>
        <w:t>hồ sơ nhân viên.</w:t>
      </w:r>
    </w:p>
    <w:p w14:paraId="149AB712" w14:textId="77777777"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0E6DEB22"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64"/>
        <w:gridCol w:w="746"/>
        <w:gridCol w:w="674"/>
        <w:gridCol w:w="816"/>
        <w:gridCol w:w="901"/>
        <w:gridCol w:w="1147"/>
        <w:gridCol w:w="2070"/>
        <w:gridCol w:w="1052"/>
      </w:tblGrid>
      <w:tr w:rsidR="001A0382" w:rsidRPr="00C902D4" w14:paraId="36BF514F" w14:textId="77777777" w:rsidTr="001A0382">
        <w:trPr>
          <w:trHeight w:val="440"/>
          <w:tblHeader/>
        </w:trPr>
        <w:tc>
          <w:tcPr>
            <w:tcW w:w="0" w:type="auto"/>
            <w:shd w:val="clear" w:color="auto" w:fill="auto"/>
            <w:vAlign w:val="center"/>
            <w:hideMark/>
          </w:tcPr>
          <w:p w14:paraId="29E236AB"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66580441"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59A80C0D"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EE331C8"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0CF97E15"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5A66967D"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2CA80F5B"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4661D6A6"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327467CF"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A92C42" w:rsidRPr="00C902D4" w14:paraId="52BB8727" w14:textId="77777777" w:rsidTr="001A0382">
        <w:trPr>
          <w:trHeight w:val="60"/>
        </w:trPr>
        <w:tc>
          <w:tcPr>
            <w:tcW w:w="0" w:type="auto"/>
            <w:shd w:val="clear" w:color="auto" w:fill="auto"/>
            <w:vAlign w:val="center"/>
          </w:tcPr>
          <w:p w14:paraId="649F06C2" w14:textId="77777777" w:rsidR="00A92C4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43D3301F" w14:textId="70E54D94" w:rsidR="00A92C42" w:rsidRPr="00C902D4" w:rsidRDefault="00A92C42" w:rsidP="00AF7805">
            <w:pPr>
              <w:spacing w:line="360" w:lineRule="auto"/>
              <w:rPr>
                <w:rFonts w:ascii="Arial" w:hAnsi="Arial" w:cs="Arial"/>
                <w:sz w:val="20"/>
              </w:rPr>
            </w:pPr>
            <w:r w:rsidRPr="00C902D4">
              <w:rPr>
                <w:rFonts w:ascii="Arial" w:hAnsi="Arial" w:cs="Arial"/>
                <w:sz w:val="20"/>
              </w:rPr>
              <w:t>Ngân hàng</w:t>
            </w:r>
          </w:p>
        </w:tc>
        <w:tc>
          <w:tcPr>
            <w:tcW w:w="0" w:type="auto"/>
            <w:shd w:val="clear" w:color="auto" w:fill="auto"/>
            <w:vAlign w:val="center"/>
          </w:tcPr>
          <w:p w14:paraId="17E9E177" w14:textId="21F4B987" w:rsidR="00A92C42" w:rsidRPr="00C902D4" w:rsidRDefault="00A92C42" w:rsidP="00AF7805">
            <w:pPr>
              <w:spacing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027B61A9" w14:textId="447E27A4" w:rsidR="00A92C42" w:rsidRPr="00C902D4" w:rsidRDefault="00A92C42" w:rsidP="00AF7805">
            <w:pPr>
              <w:spacing w:line="360" w:lineRule="auto"/>
              <w:rPr>
                <w:rFonts w:ascii="Arial" w:hAnsi="Arial" w:cs="Arial"/>
                <w:sz w:val="20"/>
              </w:rPr>
            </w:pPr>
          </w:p>
        </w:tc>
        <w:tc>
          <w:tcPr>
            <w:tcW w:w="0" w:type="auto"/>
            <w:shd w:val="clear" w:color="auto" w:fill="auto"/>
            <w:vAlign w:val="center"/>
          </w:tcPr>
          <w:p w14:paraId="525E3230" w14:textId="0773614A" w:rsidR="00A92C42" w:rsidRPr="00C902D4" w:rsidRDefault="00A92C42"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2B83236" w14:textId="340F8B96" w:rsidR="00A92C42" w:rsidRPr="00C902D4" w:rsidRDefault="005C5C6C" w:rsidP="00AF7805">
            <w:pPr>
              <w:spacing w:line="360" w:lineRule="auto"/>
              <w:rPr>
                <w:rFonts w:ascii="Arial" w:hAnsi="Arial" w:cs="Arial"/>
                <w:sz w:val="20"/>
              </w:rPr>
            </w:pPr>
            <w:r w:rsidRPr="00C902D4">
              <w:rPr>
                <w:rFonts w:ascii="Arial" w:hAnsi="Arial" w:cs="Arial"/>
                <w:sz w:val="20"/>
              </w:rPr>
              <w:t>Danh mục ngân hàng</w:t>
            </w:r>
          </w:p>
        </w:tc>
        <w:tc>
          <w:tcPr>
            <w:tcW w:w="0" w:type="auto"/>
            <w:shd w:val="clear" w:color="auto" w:fill="auto"/>
            <w:vAlign w:val="center"/>
          </w:tcPr>
          <w:p w14:paraId="6F6AF2C5" w14:textId="7C7BFCFD"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3F352B1F" w14:textId="59EDA4B0" w:rsidR="00995EAB" w:rsidRPr="00C902D4" w:rsidRDefault="00995EAB" w:rsidP="00AF7805">
            <w:pPr>
              <w:spacing w:line="360" w:lineRule="auto"/>
              <w:rPr>
                <w:rFonts w:ascii="Arial" w:hAnsi="Arial" w:cs="Arial"/>
                <w:sz w:val="20"/>
              </w:rPr>
            </w:pPr>
            <w:r w:rsidRPr="00C902D4">
              <w:rPr>
                <w:rFonts w:ascii="Arial" w:hAnsi="Arial" w:cs="Arial"/>
                <w:sz w:val="20"/>
              </w:rPr>
              <w:t>Chọn một trong danh sách, hệ thống liệt kê các tham số đã được cấu hình, các tham số này tham chiếu từ danh mục ngân hàng</w:t>
            </w:r>
          </w:p>
          <w:p w14:paraId="75C40838" w14:textId="0D4E443B" w:rsidR="00995EAB" w:rsidRPr="00C902D4" w:rsidRDefault="00995EAB"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danh mục ngân hàng</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sz w:val="20"/>
              </w:rPr>
              <w:t>ngân hàng</w:t>
            </w:r>
            <w:r w:rsidRPr="00C902D4">
              <w:rPr>
                <w:rFonts w:ascii="Arial" w:hAnsi="Arial" w:cs="Arial"/>
                <w:sz w:val="20"/>
                <w:lang w:val="vi-VN"/>
              </w:rPr>
              <w:t>.</w:t>
            </w:r>
          </w:p>
          <w:p w14:paraId="74F04F66" w14:textId="7C7C42E1" w:rsidR="00A92C42" w:rsidRPr="00C902D4" w:rsidRDefault="00995EAB" w:rsidP="00AF7805">
            <w:pPr>
              <w:spacing w:line="360" w:lineRule="auto"/>
              <w:rPr>
                <w:rFonts w:ascii="Arial" w:hAnsi="Arial" w:cs="Arial"/>
                <w:sz w:val="20"/>
                <w:lang w:val="vi-VN"/>
              </w:rPr>
            </w:pPr>
            <w:r w:rsidRPr="00C902D4">
              <w:rPr>
                <w:rFonts w:ascii="Arial" w:hAnsi="Arial" w:cs="Arial"/>
                <w:sz w:val="20"/>
                <w:lang w:val="vi-VN"/>
              </w:rPr>
              <w:t>+ Được phép nhập nhanh theo mã</w:t>
            </w:r>
          </w:p>
        </w:tc>
        <w:tc>
          <w:tcPr>
            <w:tcW w:w="0" w:type="auto"/>
            <w:shd w:val="clear" w:color="auto" w:fill="auto"/>
            <w:vAlign w:val="center"/>
          </w:tcPr>
          <w:p w14:paraId="4222F91C" w14:textId="77777777" w:rsidR="00A92C42" w:rsidRPr="00C902D4" w:rsidRDefault="00A92C42"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A92C42" w:rsidRPr="00C902D4" w14:paraId="5E610D24" w14:textId="77777777" w:rsidTr="001A0382">
        <w:trPr>
          <w:trHeight w:val="602"/>
        </w:trPr>
        <w:tc>
          <w:tcPr>
            <w:tcW w:w="0" w:type="auto"/>
            <w:shd w:val="clear" w:color="auto" w:fill="auto"/>
            <w:vAlign w:val="center"/>
          </w:tcPr>
          <w:p w14:paraId="7F3CD727" w14:textId="77777777" w:rsidR="00A92C4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5C16FA43" w14:textId="11785F2F" w:rsidR="00A92C42" w:rsidRPr="00C902D4" w:rsidRDefault="00A92C42" w:rsidP="00AF7805">
            <w:pPr>
              <w:spacing w:line="360" w:lineRule="auto"/>
              <w:rPr>
                <w:rFonts w:ascii="Arial" w:hAnsi="Arial" w:cs="Arial"/>
                <w:sz w:val="20"/>
              </w:rPr>
            </w:pPr>
            <w:r w:rsidRPr="00C902D4">
              <w:rPr>
                <w:rFonts w:ascii="Arial" w:hAnsi="Arial" w:cs="Arial"/>
                <w:sz w:val="20"/>
              </w:rPr>
              <w:t xml:space="preserve">Mã chi nhánh </w:t>
            </w:r>
            <w:r w:rsidRPr="00C902D4">
              <w:rPr>
                <w:rFonts w:ascii="Arial" w:hAnsi="Arial" w:cs="Arial"/>
                <w:sz w:val="20"/>
              </w:rPr>
              <w:lastRenderedPageBreak/>
              <w:t>ngân hàng</w:t>
            </w:r>
          </w:p>
        </w:tc>
        <w:tc>
          <w:tcPr>
            <w:tcW w:w="0" w:type="auto"/>
            <w:shd w:val="clear" w:color="auto" w:fill="auto"/>
            <w:vAlign w:val="center"/>
          </w:tcPr>
          <w:p w14:paraId="788BC95B" w14:textId="63481693" w:rsidR="00A92C42" w:rsidRPr="00C902D4" w:rsidRDefault="00A92C42" w:rsidP="00AF7805">
            <w:pPr>
              <w:spacing w:line="360" w:lineRule="auto"/>
              <w:rPr>
                <w:rFonts w:ascii="Arial" w:hAnsi="Arial" w:cs="Arial"/>
                <w:sz w:val="20"/>
              </w:rPr>
            </w:pPr>
            <w:r w:rsidRPr="00C902D4">
              <w:rPr>
                <w:rFonts w:ascii="Arial" w:hAnsi="Arial" w:cs="Arial"/>
                <w:sz w:val="20"/>
              </w:rPr>
              <w:lastRenderedPageBreak/>
              <w:t>Ký tự</w:t>
            </w:r>
          </w:p>
        </w:tc>
        <w:tc>
          <w:tcPr>
            <w:tcW w:w="0" w:type="auto"/>
            <w:shd w:val="clear" w:color="auto" w:fill="auto"/>
            <w:vAlign w:val="center"/>
          </w:tcPr>
          <w:p w14:paraId="25B8B347" w14:textId="71554568" w:rsidR="00A92C42" w:rsidRPr="00C902D4" w:rsidRDefault="00B83038"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39C27127" w14:textId="71AA1CDE" w:rsidR="00A92C42" w:rsidRPr="00C902D4" w:rsidRDefault="00A92C42"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37BAE25" w14:textId="77777777" w:rsidR="00A92C42" w:rsidRPr="00C902D4" w:rsidRDefault="00A92C42" w:rsidP="00AF7805">
            <w:pPr>
              <w:spacing w:line="360" w:lineRule="auto"/>
              <w:rPr>
                <w:rFonts w:ascii="Arial" w:hAnsi="Arial" w:cs="Arial"/>
                <w:sz w:val="20"/>
              </w:rPr>
            </w:pPr>
          </w:p>
        </w:tc>
        <w:tc>
          <w:tcPr>
            <w:tcW w:w="0" w:type="auto"/>
            <w:shd w:val="clear" w:color="auto" w:fill="auto"/>
            <w:vAlign w:val="center"/>
          </w:tcPr>
          <w:p w14:paraId="6AD4BE7F" w14:textId="3BA57A62" w:rsidR="00A92C42" w:rsidRPr="00C902D4" w:rsidRDefault="00A92C42" w:rsidP="00AF7805">
            <w:pPr>
              <w:spacing w:line="360" w:lineRule="auto"/>
              <w:rPr>
                <w:rFonts w:ascii="Arial" w:hAnsi="Arial" w:cs="Arial"/>
                <w:sz w:val="20"/>
                <w:lang w:eastAsia="ja-JP"/>
              </w:rPr>
            </w:pPr>
            <w:r w:rsidRPr="00C902D4">
              <w:rPr>
                <w:rFonts w:ascii="Arial" w:hAnsi="Arial" w:cs="Arial"/>
                <w:sz w:val="20"/>
              </w:rPr>
              <w:t xml:space="preserve">Tự sinh theo quy </w:t>
            </w:r>
            <w:r w:rsidRPr="00C902D4">
              <w:rPr>
                <w:rFonts w:ascii="Arial" w:hAnsi="Arial" w:cs="Arial"/>
                <w:sz w:val="20"/>
              </w:rPr>
              <w:lastRenderedPageBreak/>
              <w:t>tắc: CNNH + số thứ tự tăng dần 3 chữ số</w:t>
            </w:r>
          </w:p>
        </w:tc>
        <w:tc>
          <w:tcPr>
            <w:tcW w:w="0" w:type="auto"/>
            <w:shd w:val="clear" w:color="auto" w:fill="auto"/>
            <w:vAlign w:val="center"/>
          </w:tcPr>
          <w:p w14:paraId="7E9CEE1E" w14:textId="3DE94782" w:rsidR="00A92C42" w:rsidRPr="00C902D4" w:rsidRDefault="00A92C42" w:rsidP="00AF7805">
            <w:pPr>
              <w:spacing w:line="360" w:lineRule="auto"/>
              <w:rPr>
                <w:rFonts w:ascii="Arial" w:hAnsi="Arial" w:cs="Arial"/>
                <w:sz w:val="20"/>
              </w:rPr>
            </w:pPr>
            <w:r w:rsidRPr="00C902D4">
              <w:rPr>
                <w:rFonts w:ascii="Arial" w:hAnsi="Arial" w:cs="Arial"/>
                <w:sz w:val="20"/>
              </w:rPr>
              <w:lastRenderedPageBreak/>
              <w:t>Ký hiệu của mã chi nhánh ngân hàng</w:t>
            </w:r>
          </w:p>
        </w:tc>
        <w:tc>
          <w:tcPr>
            <w:tcW w:w="0" w:type="auto"/>
            <w:shd w:val="clear" w:color="auto" w:fill="auto"/>
            <w:vAlign w:val="center"/>
          </w:tcPr>
          <w:p w14:paraId="6567E8F6" w14:textId="77777777" w:rsidR="00A92C42" w:rsidRPr="00C902D4" w:rsidRDefault="00A92C42"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A92C42" w:rsidRPr="00C902D4" w14:paraId="7C04ABF5" w14:textId="77777777" w:rsidTr="00B27EE0">
        <w:trPr>
          <w:trHeight w:val="60"/>
        </w:trPr>
        <w:tc>
          <w:tcPr>
            <w:tcW w:w="0" w:type="auto"/>
            <w:shd w:val="clear" w:color="auto" w:fill="auto"/>
            <w:vAlign w:val="center"/>
          </w:tcPr>
          <w:p w14:paraId="4C420DDF" w14:textId="77777777" w:rsidR="00A92C4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1D1AFE27" w14:textId="66A1D6DA"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Tên chi nhánh ngân hàng</w:t>
            </w:r>
          </w:p>
        </w:tc>
        <w:tc>
          <w:tcPr>
            <w:tcW w:w="0" w:type="auto"/>
            <w:shd w:val="clear" w:color="auto" w:fill="auto"/>
            <w:vAlign w:val="center"/>
          </w:tcPr>
          <w:p w14:paraId="2F94E55A" w14:textId="2E3BB508"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vAlign w:val="center"/>
          </w:tcPr>
          <w:p w14:paraId="7E2F7699" w14:textId="6F54911A" w:rsidR="00A92C42" w:rsidRPr="00C902D4" w:rsidRDefault="00B83038" w:rsidP="00AF7805">
            <w:pPr>
              <w:spacing w:line="360" w:lineRule="auto"/>
              <w:rPr>
                <w:rFonts w:ascii="Arial" w:hAnsi="Arial" w:cs="Arial"/>
                <w:color w:val="000000" w:themeColor="text1"/>
                <w:sz w:val="20"/>
              </w:rPr>
            </w:pPr>
            <w:r w:rsidRPr="00C902D4">
              <w:rPr>
                <w:rFonts w:ascii="Arial" w:hAnsi="Arial" w:cs="Arial"/>
                <w:color w:val="000000" w:themeColor="text1"/>
                <w:sz w:val="20"/>
              </w:rPr>
              <w:t>100</w:t>
            </w:r>
          </w:p>
        </w:tc>
        <w:tc>
          <w:tcPr>
            <w:tcW w:w="0" w:type="auto"/>
            <w:shd w:val="clear" w:color="auto" w:fill="auto"/>
            <w:vAlign w:val="center"/>
          </w:tcPr>
          <w:p w14:paraId="7DE5C1AA" w14:textId="1415B27E"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7243A126" w14:textId="77777777"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278A1B87" w14:textId="3BDA9D4D"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784ED318" w14:textId="19836929"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Tên chi nhánh ngân hàng</w:t>
            </w:r>
          </w:p>
        </w:tc>
        <w:tc>
          <w:tcPr>
            <w:tcW w:w="0" w:type="auto"/>
            <w:shd w:val="clear" w:color="auto" w:fill="auto"/>
            <w:vAlign w:val="center"/>
          </w:tcPr>
          <w:p w14:paraId="030543BF" w14:textId="77777777" w:rsidR="00A92C42" w:rsidRPr="00C902D4" w:rsidRDefault="00A92C42"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A92C42" w:rsidRPr="00C902D4" w14:paraId="1763F389" w14:textId="77777777" w:rsidTr="001A0382">
        <w:trPr>
          <w:trHeight w:val="60"/>
        </w:trPr>
        <w:tc>
          <w:tcPr>
            <w:tcW w:w="0" w:type="auto"/>
            <w:shd w:val="clear" w:color="auto" w:fill="auto"/>
            <w:vAlign w:val="center"/>
          </w:tcPr>
          <w:p w14:paraId="5A45D156" w14:textId="77777777" w:rsidR="00A92C4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437CC069" w14:textId="670A19B6"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23EE52C4" w14:textId="4B1088AC"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08E9DBC9" w14:textId="0C25AEAD" w:rsidR="00A92C42" w:rsidRPr="00C902D4" w:rsidRDefault="00A92C42" w:rsidP="00AF7805">
            <w:pPr>
              <w:spacing w:line="360" w:lineRule="auto"/>
              <w:rPr>
                <w:rFonts w:ascii="Arial" w:hAnsi="Arial" w:cs="Arial"/>
                <w:color w:val="000000" w:themeColor="text1"/>
                <w:sz w:val="20"/>
              </w:rPr>
            </w:pPr>
          </w:p>
        </w:tc>
        <w:tc>
          <w:tcPr>
            <w:tcW w:w="0" w:type="auto"/>
            <w:shd w:val="clear" w:color="auto" w:fill="auto"/>
            <w:vAlign w:val="center"/>
          </w:tcPr>
          <w:p w14:paraId="0EA15270" w14:textId="628AE8A7"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5DE450CD" w14:textId="77777777"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1AFCB891" w14:textId="4CD175BA" w:rsidR="00A92C42"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6C416252" w14:textId="7744060D" w:rsidR="00A92C42" w:rsidRPr="00C902D4" w:rsidRDefault="00A92C42" w:rsidP="00AF7805">
            <w:pPr>
              <w:spacing w:line="360" w:lineRule="auto"/>
              <w:rPr>
                <w:rFonts w:ascii="Arial" w:hAnsi="Arial" w:cs="Arial"/>
                <w:color w:val="000000" w:themeColor="text1"/>
                <w:sz w:val="20"/>
              </w:rPr>
            </w:pPr>
            <w:r w:rsidRPr="00C902D4">
              <w:rPr>
                <w:rFonts w:ascii="Arial" w:hAnsi="Arial" w:cs="Arial"/>
                <w:sz w:val="20"/>
              </w:rPr>
              <w:t>Trạng thái: Áp dụng, Ngừng áp dụng</w:t>
            </w:r>
          </w:p>
        </w:tc>
        <w:tc>
          <w:tcPr>
            <w:tcW w:w="0" w:type="auto"/>
            <w:shd w:val="clear" w:color="auto" w:fill="auto"/>
            <w:vAlign w:val="center"/>
          </w:tcPr>
          <w:p w14:paraId="2365E737" w14:textId="77777777" w:rsidR="00A92C42" w:rsidRPr="00C902D4" w:rsidRDefault="00A92C42"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A92C42" w:rsidRPr="00C902D4" w14:paraId="1B55F168" w14:textId="77777777" w:rsidTr="001A0382">
        <w:trPr>
          <w:trHeight w:val="60"/>
        </w:trPr>
        <w:tc>
          <w:tcPr>
            <w:tcW w:w="0" w:type="auto"/>
            <w:shd w:val="clear" w:color="auto" w:fill="auto"/>
            <w:vAlign w:val="center"/>
          </w:tcPr>
          <w:p w14:paraId="712418DA" w14:textId="4B1ADC37" w:rsidR="00A92C4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10DA69EB" w14:textId="163065FB" w:rsidR="00A92C42" w:rsidRPr="00C902D4" w:rsidRDefault="00A92C42"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261E26A0" w14:textId="3900C25D" w:rsidR="00A92C42" w:rsidRPr="00C902D4" w:rsidRDefault="00A92C42"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tcPr>
          <w:p w14:paraId="6DBCA230" w14:textId="1A4F890F" w:rsidR="00A92C42" w:rsidRPr="00C902D4" w:rsidRDefault="00B83038"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78A6F203" w14:textId="3FBF355E" w:rsidR="00A92C42" w:rsidRPr="00C902D4" w:rsidRDefault="00A92C42"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379F508E" w14:textId="77777777"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75E22DFA" w14:textId="77777777" w:rsidR="00A92C42" w:rsidRPr="00C902D4" w:rsidRDefault="00A92C42" w:rsidP="00AF7805">
            <w:pPr>
              <w:spacing w:line="360" w:lineRule="auto"/>
              <w:rPr>
                <w:rFonts w:ascii="Arial" w:hAnsi="Arial" w:cs="Arial"/>
                <w:sz w:val="20"/>
                <w:lang w:eastAsia="ja-JP"/>
              </w:rPr>
            </w:pPr>
          </w:p>
        </w:tc>
        <w:tc>
          <w:tcPr>
            <w:tcW w:w="0" w:type="auto"/>
            <w:shd w:val="clear" w:color="auto" w:fill="auto"/>
            <w:vAlign w:val="center"/>
          </w:tcPr>
          <w:p w14:paraId="010ABA39" w14:textId="061B18BF" w:rsidR="00A92C42" w:rsidRPr="00C902D4" w:rsidRDefault="00A92C42" w:rsidP="00AF7805">
            <w:pPr>
              <w:spacing w:line="360" w:lineRule="auto"/>
              <w:rPr>
                <w:rFonts w:ascii="Arial" w:hAnsi="Arial" w:cs="Arial"/>
                <w:sz w:val="20"/>
              </w:rPr>
            </w:pPr>
            <w:r w:rsidRPr="00C902D4">
              <w:rPr>
                <w:rFonts w:ascii="Arial" w:hAnsi="Arial" w:cs="Arial"/>
                <w:sz w:val="20"/>
              </w:rPr>
              <w:t>Mô tả khác</w:t>
            </w:r>
          </w:p>
        </w:tc>
        <w:tc>
          <w:tcPr>
            <w:tcW w:w="0" w:type="auto"/>
            <w:shd w:val="clear" w:color="auto" w:fill="auto"/>
            <w:vAlign w:val="center"/>
          </w:tcPr>
          <w:p w14:paraId="1396CD7D" w14:textId="77777777" w:rsidR="00A92C42" w:rsidRPr="00C902D4" w:rsidRDefault="00A92C42" w:rsidP="00AF7805">
            <w:pPr>
              <w:spacing w:line="360" w:lineRule="auto"/>
              <w:rPr>
                <w:rFonts w:ascii="Arial" w:hAnsi="Arial" w:cs="Arial"/>
                <w:sz w:val="20"/>
                <w:lang w:eastAsia="ja-JP"/>
              </w:rPr>
            </w:pPr>
          </w:p>
        </w:tc>
      </w:tr>
    </w:tbl>
    <w:p w14:paraId="70829E57" w14:textId="77777777" w:rsidR="001A0382" w:rsidRPr="00C902D4" w:rsidRDefault="001A0382" w:rsidP="00AF7805">
      <w:pPr>
        <w:spacing w:line="360" w:lineRule="auto"/>
        <w:jc w:val="both"/>
        <w:rPr>
          <w:rFonts w:ascii="Arial" w:hAnsi="Arial" w:cs="Arial"/>
          <w:sz w:val="20"/>
        </w:rPr>
        <w:sectPr w:rsidR="001A0382" w:rsidRPr="00C902D4" w:rsidSect="002B53D6">
          <w:pgSz w:w="11909" w:h="16834" w:code="9"/>
          <w:pgMar w:top="1134" w:right="1134" w:bottom="1134" w:left="1701" w:header="567" w:footer="567" w:gutter="0"/>
          <w:pgNumType w:start="66"/>
          <w:cols w:space="720"/>
          <w:titlePg/>
          <w:docGrid w:linePitch="360"/>
        </w:sectPr>
      </w:pPr>
    </w:p>
    <w:p w14:paraId="5E016C0F" w14:textId="77777777" w:rsidR="001A0382" w:rsidRPr="00C902D4" w:rsidRDefault="001A0382" w:rsidP="00AF7805">
      <w:pPr>
        <w:spacing w:line="360" w:lineRule="auto"/>
        <w:jc w:val="both"/>
        <w:rPr>
          <w:rFonts w:ascii="Arial" w:hAnsi="Arial" w:cs="Arial"/>
          <w:sz w:val="20"/>
        </w:rPr>
        <w:sectPr w:rsidR="001A0382"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779B7069"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1A0382" w:rsidRPr="00C902D4" w14:paraId="632641D6" w14:textId="77777777" w:rsidTr="001A0382">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1345ABE"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089E265"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4BF1F72"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Mô tả</w:t>
            </w:r>
          </w:p>
        </w:tc>
      </w:tr>
      <w:tr w:rsidR="001A0382" w:rsidRPr="00C902D4" w14:paraId="5756C9B8"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DB89E76" w14:textId="5654E0D6" w:rsidR="001A038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3EA3E80A" w14:textId="77777777" w:rsidR="001A0382" w:rsidRPr="00C902D4" w:rsidRDefault="001A0382"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310992F0"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1A0382" w:rsidRPr="00C902D4" w14:paraId="4DBDFF75"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7856B17" w14:textId="1142466A" w:rsidR="001A038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146A23A1" w14:textId="77777777" w:rsidR="001A0382" w:rsidRPr="00C902D4" w:rsidRDefault="001A0382"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46E59BE6" w14:textId="77777777" w:rsidR="001A0382" w:rsidRPr="00C902D4" w:rsidRDefault="001A0382"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719A9A2C"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53197F19"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42DB854"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3905249D"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155A7A6C" w14:textId="77777777" w:rsidR="001A0382" w:rsidRPr="00C902D4" w:rsidRDefault="001A0382"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B173D7A" w14:textId="77777777" w:rsidR="001A0382" w:rsidRPr="00C902D4" w:rsidRDefault="001A038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AB21AE0" w14:textId="5573A98C" w:rsidR="001A0382" w:rsidRPr="00C902D4" w:rsidRDefault="001A0382"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A0382" w:rsidRPr="00C902D4" w14:paraId="3BD7813B"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CFDFD8E" w14:textId="36940DBA" w:rsidR="001A038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06F4E018" w14:textId="77777777" w:rsidR="001A0382" w:rsidRPr="00C902D4" w:rsidRDefault="001A0382"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7B45B256" w14:textId="77777777" w:rsidR="001A0382" w:rsidRPr="00C902D4" w:rsidRDefault="001A0382"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1A0382" w:rsidRPr="00C902D4" w14:paraId="0EED9B4F"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585952A" w14:textId="68DF5B67" w:rsidR="001A038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B85935" w14:textId="4E4D1C1D" w:rsidR="001A0382" w:rsidRPr="00C902D4" w:rsidRDefault="001A0382"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42FDC7"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140E85A0"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0C291143" w14:textId="77777777" w:rsidR="001A0382" w:rsidRPr="00C902D4" w:rsidRDefault="001A0382"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1E87EB6B"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F5F2490"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600A8718"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A0382" w:rsidRPr="00C902D4" w14:paraId="068A56F0"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C6BD547" w14:textId="5BC27F85" w:rsidR="001A0382" w:rsidRPr="00C902D4" w:rsidRDefault="00A92C42"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5FE1EBBE" w14:textId="10DF8156" w:rsidR="001A0382" w:rsidRPr="00C902D4" w:rsidRDefault="001A0382"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791DC7E3"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0435F841" w14:textId="77777777" w:rsidR="001A0382" w:rsidRPr="00C902D4" w:rsidRDefault="001A0382"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5817888" w14:textId="29CB29EF" w:rsidR="001A0382" w:rsidRPr="00C902D4" w:rsidRDefault="00182858"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72148073" wp14:editId="7DA70F94">
            <wp:extent cx="5761990" cy="220322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1990" cy="2203222"/>
                    </a:xfrm>
                    <a:prstGeom prst="rect">
                      <a:avLst/>
                    </a:prstGeom>
                  </pic:spPr>
                </pic:pic>
              </a:graphicData>
            </a:graphic>
          </wp:inline>
        </w:drawing>
      </w:r>
    </w:p>
    <w:p w14:paraId="3B51E0EC" w14:textId="43403E9B" w:rsidR="001A0382" w:rsidRPr="00C902D4" w:rsidRDefault="001A0382" w:rsidP="00AF7805">
      <w:pPr>
        <w:pStyle w:val="Heading5"/>
        <w:tabs>
          <w:tab w:val="clear" w:pos="1458"/>
          <w:tab w:val="num" w:pos="1080"/>
        </w:tabs>
        <w:spacing w:line="360" w:lineRule="auto"/>
        <w:ind w:hanging="1458"/>
        <w:rPr>
          <w:rFonts w:ascii="Arial" w:hAnsi="Arial" w:cs="Arial"/>
          <w:sz w:val="20"/>
          <w:szCs w:val="20"/>
        </w:rPr>
      </w:pPr>
      <w:bookmarkStart w:id="128" w:name="_Toc500541203"/>
      <w:r w:rsidRPr="00C902D4">
        <w:rPr>
          <w:rFonts w:ascii="Arial" w:hAnsi="Arial" w:cs="Arial"/>
          <w:sz w:val="20"/>
          <w:szCs w:val="20"/>
        </w:rPr>
        <w:t>Danh mục Tài sản cấp phát</w:t>
      </w:r>
      <w:bookmarkEnd w:id="128"/>
    </w:p>
    <w:p w14:paraId="4F2E8331"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66BD740" w14:textId="21A1C9BE" w:rsidR="001A0382" w:rsidRPr="00C902D4" w:rsidRDefault="00B83038"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56C53B8A" wp14:editId="6789FBD7">
            <wp:extent cx="4883401" cy="12002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83401" cy="1200212"/>
                    </a:xfrm>
                    <a:prstGeom prst="rect">
                      <a:avLst/>
                    </a:prstGeom>
                  </pic:spPr>
                </pic:pic>
              </a:graphicData>
            </a:graphic>
          </wp:inline>
        </w:drawing>
      </w:r>
    </w:p>
    <w:p w14:paraId="322D9408"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994D252"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7D555E57" w14:textId="7AC0A07B" w:rsidR="001A0382" w:rsidRPr="00C902D4" w:rsidRDefault="00A46F5F" w:rsidP="00AF7805">
      <w:pPr>
        <w:pStyle w:val="atext"/>
        <w:spacing w:line="360" w:lineRule="auto"/>
        <w:rPr>
          <w:rFonts w:ascii="Arial" w:hAnsi="Arial" w:cs="Arial"/>
          <w:sz w:val="20"/>
          <w:szCs w:val="20"/>
        </w:rPr>
      </w:pPr>
      <w:r w:rsidRPr="00C902D4">
        <w:rPr>
          <w:rFonts w:ascii="Arial" w:hAnsi="Arial" w:cs="Arial"/>
          <w:sz w:val="20"/>
          <w:szCs w:val="20"/>
        </w:rPr>
        <w:t>Thiết lập các loại tài sản áp dụng cho chức năng quản lý cấp phát tài sản</w:t>
      </w:r>
    </w:p>
    <w:p w14:paraId="4F11258B"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FDA1BBD" w14:textId="138E375B" w:rsidR="001A0382" w:rsidRPr="00C902D4" w:rsidRDefault="001A0382" w:rsidP="00AF7805">
      <w:pPr>
        <w:pStyle w:val="atext"/>
        <w:spacing w:line="360" w:lineRule="auto"/>
        <w:rPr>
          <w:rFonts w:ascii="Arial" w:hAnsi="Arial" w:cs="Arial"/>
          <w:sz w:val="20"/>
          <w:szCs w:val="20"/>
        </w:rPr>
      </w:pPr>
      <w:r w:rsidRPr="00C902D4">
        <w:rPr>
          <w:rFonts w:ascii="Arial" w:hAnsi="Arial" w:cs="Arial"/>
          <w:sz w:val="20"/>
          <w:szCs w:val="20"/>
        </w:rPr>
        <w:t xml:space="preserve">Đối tượng được quyền vào thiết lập danh mục </w:t>
      </w:r>
      <w:r w:rsidR="00A46F5F" w:rsidRPr="00C902D4">
        <w:rPr>
          <w:rFonts w:ascii="Arial" w:hAnsi="Arial" w:cs="Arial"/>
          <w:sz w:val="20"/>
          <w:szCs w:val="20"/>
        </w:rPr>
        <w:t>tài sản cấp phát</w:t>
      </w:r>
    </w:p>
    <w:p w14:paraId="4D66FE1F"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32FCAA6" w14:textId="64CAAE0B" w:rsidR="001A0382" w:rsidRPr="00C902D4" w:rsidRDefault="001A0382"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B83038" w:rsidRPr="00C902D4">
        <w:rPr>
          <w:rFonts w:ascii="Arial" w:hAnsi="Arial" w:cs="Arial"/>
          <w:sz w:val="20"/>
          <w:szCs w:val="20"/>
        </w:rPr>
        <w:t>Mã tài sản, Tên tài sản, Nhóm tài sản, Số tiền, Trạng thái, Mô tả</w:t>
      </w:r>
      <w:r w:rsidRPr="00C902D4">
        <w:rPr>
          <w:rFonts w:ascii="Arial" w:hAnsi="Arial" w:cs="Arial"/>
          <w:sz w:val="20"/>
          <w:szCs w:val="20"/>
        </w:rPr>
        <w:t xml:space="preserve">. </w:t>
      </w:r>
    </w:p>
    <w:p w14:paraId="5B7DFE8C" w14:textId="3E0A5B32"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lastRenderedPageBreak/>
        <w:t xml:space="preserve">Bước 2: </w:t>
      </w:r>
      <w:r w:rsidRPr="00C902D4">
        <w:rPr>
          <w:rFonts w:ascii="Arial" w:hAnsi="Arial" w:cs="Arial"/>
          <w:sz w:val="20"/>
          <w:szCs w:val="20"/>
        </w:rPr>
        <w:t xml:space="preserve">Người dùng chọn Ghi để lưu lại thông tin đã nhập. Thêm mới </w:t>
      </w:r>
      <w:r w:rsidR="00B83038" w:rsidRPr="00C902D4">
        <w:rPr>
          <w:rFonts w:ascii="Arial" w:hAnsi="Arial" w:cs="Arial"/>
          <w:sz w:val="20"/>
          <w:szCs w:val="20"/>
        </w:rPr>
        <w:t>thành công danh mục cấp phát tài sản sử dụng cho chức năng cấp phát tài sản</w:t>
      </w:r>
      <w:r w:rsidRPr="00C902D4">
        <w:rPr>
          <w:rFonts w:ascii="Arial" w:hAnsi="Arial" w:cs="Arial"/>
          <w:sz w:val="20"/>
          <w:szCs w:val="20"/>
        </w:rPr>
        <w:t>.</w:t>
      </w:r>
    </w:p>
    <w:p w14:paraId="0B9B1C34" w14:textId="77777777"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5895AB1D"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24"/>
        <w:gridCol w:w="752"/>
        <w:gridCol w:w="675"/>
        <w:gridCol w:w="818"/>
        <w:gridCol w:w="927"/>
        <w:gridCol w:w="1034"/>
        <w:gridCol w:w="2175"/>
        <w:gridCol w:w="1065"/>
      </w:tblGrid>
      <w:tr w:rsidR="001A0382" w:rsidRPr="00C902D4" w14:paraId="5E197B85" w14:textId="77777777" w:rsidTr="001A0382">
        <w:trPr>
          <w:trHeight w:val="440"/>
          <w:tblHeader/>
        </w:trPr>
        <w:tc>
          <w:tcPr>
            <w:tcW w:w="0" w:type="auto"/>
            <w:shd w:val="clear" w:color="auto" w:fill="auto"/>
            <w:vAlign w:val="center"/>
            <w:hideMark/>
          </w:tcPr>
          <w:p w14:paraId="00D26888"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2300D996"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72A82176"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3718ACA2"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48A38F5A"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45BF5AFE"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5912A04F"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3A9CCEF7"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2CBCB286"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83038" w:rsidRPr="00C902D4" w14:paraId="20418B04" w14:textId="77777777" w:rsidTr="00B27EE0">
        <w:trPr>
          <w:trHeight w:val="60"/>
        </w:trPr>
        <w:tc>
          <w:tcPr>
            <w:tcW w:w="0" w:type="auto"/>
            <w:shd w:val="clear" w:color="auto" w:fill="auto"/>
            <w:vAlign w:val="center"/>
          </w:tcPr>
          <w:p w14:paraId="12A48A0A"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4D506A9D" w14:textId="20929DD3" w:rsidR="00A46F5F" w:rsidRPr="00C902D4" w:rsidRDefault="00A46F5F" w:rsidP="00AF7805">
            <w:pPr>
              <w:spacing w:line="360" w:lineRule="auto"/>
              <w:rPr>
                <w:rFonts w:ascii="Arial" w:hAnsi="Arial" w:cs="Arial"/>
                <w:sz w:val="20"/>
              </w:rPr>
            </w:pPr>
            <w:r w:rsidRPr="00C902D4">
              <w:rPr>
                <w:rFonts w:ascii="Arial" w:hAnsi="Arial" w:cs="Arial"/>
                <w:sz w:val="20"/>
              </w:rPr>
              <w:t>Mã tài sản</w:t>
            </w:r>
          </w:p>
        </w:tc>
        <w:tc>
          <w:tcPr>
            <w:tcW w:w="0" w:type="auto"/>
            <w:shd w:val="clear" w:color="auto" w:fill="auto"/>
            <w:vAlign w:val="center"/>
          </w:tcPr>
          <w:p w14:paraId="2116DFBB" w14:textId="369AFAB4" w:rsidR="00A46F5F" w:rsidRPr="00C902D4" w:rsidRDefault="00A46F5F"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tcPr>
          <w:p w14:paraId="0591C27B" w14:textId="5998D07A" w:rsidR="00A46F5F" w:rsidRPr="00C902D4" w:rsidRDefault="00B83038"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43DEAF57" w14:textId="3A817EE9" w:rsidR="00A46F5F" w:rsidRPr="00C902D4" w:rsidRDefault="00A46F5F"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50F98175" w14:textId="77777777" w:rsidR="00A46F5F" w:rsidRPr="00C902D4" w:rsidRDefault="00A46F5F" w:rsidP="00AF7805">
            <w:pPr>
              <w:spacing w:line="360" w:lineRule="auto"/>
              <w:rPr>
                <w:rFonts w:ascii="Arial" w:hAnsi="Arial" w:cs="Arial"/>
                <w:sz w:val="20"/>
              </w:rPr>
            </w:pPr>
          </w:p>
        </w:tc>
        <w:tc>
          <w:tcPr>
            <w:tcW w:w="0" w:type="auto"/>
            <w:shd w:val="clear" w:color="auto" w:fill="auto"/>
            <w:vAlign w:val="center"/>
          </w:tcPr>
          <w:p w14:paraId="0EE85214" w14:textId="2B8ED60D" w:rsidR="00A46F5F" w:rsidRPr="00C902D4" w:rsidRDefault="00A46F5F" w:rsidP="00AF7805">
            <w:pPr>
              <w:spacing w:line="360" w:lineRule="auto"/>
              <w:rPr>
                <w:rFonts w:ascii="Arial" w:hAnsi="Arial" w:cs="Arial"/>
                <w:sz w:val="20"/>
                <w:lang w:eastAsia="ja-JP"/>
              </w:rPr>
            </w:pPr>
            <w:r w:rsidRPr="00C902D4">
              <w:rPr>
                <w:rFonts w:ascii="Arial" w:hAnsi="Arial" w:cs="Arial"/>
                <w:sz w:val="20"/>
              </w:rPr>
              <w:t>Tự sinh theo quy tắc: TS + số thứ tự tăng dần 3 chữ số</w:t>
            </w:r>
          </w:p>
        </w:tc>
        <w:tc>
          <w:tcPr>
            <w:tcW w:w="0" w:type="auto"/>
            <w:shd w:val="clear" w:color="auto" w:fill="auto"/>
            <w:vAlign w:val="center"/>
          </w:tcPr>
          <w:p w14:paraId="01A18450" w14:textId="6C8D89CE" w:rsidR="00A46F5F" w:rsidRPr="00C902D4" w:rsidRDefault="00A46F5F" w:rsidP="00AF7805">
            <w:pPr>
              <w:spacing w:line="360" w:lineRule="auto"/>
              <w:rPr>
                <w:rFonts w:ascii="Arial" w:hAnsi="Arial" w:cs="Arial"/>
                <w:sz w:val="20"/>
              </w:rPr>
            </w:pPr>
            <w:r w:rsidRPr="00C902D4">
              <w:rPr>
                <w:rFonts w:ascii="Arial" w:hAnsi="Arial" w:cs="Arial"/>
                <w:sz w:val="20"/>
              </w:rPr>
              <w:t>Ký hiệu của mã tài sản</w:t>
            </w:r>
          </w:p>
        </w:tc>
        <w:tc>
          <w:tcPr>
            <w:tcW w:w="0" w:type="auto"/>
            <w:shd w:val="clear" w:color="auto" w:fill="auto"/>
            <w:vAlign w:val="center"/>
          </w:tcPr>
          <w:p w14:paraId="2C5DA9A3"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B83038" w:rsidRPr="00C902D4" w14:paraId="0E954E00" w14:textId="77777777" w:rsidTr="00B27EE0">
        <w:trPr>
          <w:trHeight w:val="602"/>
        </w:trPr>
        <w:tc>
          <w:tcPr>
            <w:tcW w:w="0" w:type="auto"/>
            <w:shd w:val="clear" w:color="auto" w:fill="auto"/>
            <w:vAlign w:val="center"/>
          </w:tcPr>
          <w:p w14:paraId="0D7ECB4C"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5449CC3B" w14:textId="03D661B9" w:rsidR="00A46F5F" w:rsidRPr="00C902D4" w:rsidRDefault="00A46F5F" w:rsidP="00AF7805">
            <w:pPr>
              <w:spacing w:line="360" w:lineRule="auto"/>
              <w:rPr>
                <w:rFonts w:ascii="Arial" w:hAnsi="Arial" w:cs="Arial"/>
                <w:sz w:val="20"/>
              </w:rPr>
            </w:pPr>
            <w:r w:rsidRPr="00C902D4">
              <w:rPr>
                <w:rFonts w:ascii="Arial" w:hAnsi="Arial" w:cs="Arial"/>
                <w:sz w:val="20"/>
              </w:rPr>
              <w:t>Tên tài sản</w:t>
            </w:r>
          </w:p>
        </w:tc>
        <w:tc>
          <w:tcPr>
            <w:tcW w:w="0" w:type="auto"/>
            <w:shd w:val="clear" w:color="auto" w:fill="auto"/>
            <w:vAlign w:val="center"/>
          </w:tcPr>
          <w:p w14:paraId="2E2CDCAC" w14:textId="1ED62220" w:rsidR="00A46F5F" w:rsidRPr="00C902D4" w:rsidRDefault="00A46F5F"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tcPr>
          <w:p w14:paraId="0A1A7D91" w14:textId="1F63FACA" w:rsidR="00A46F5F" w:rsidRPr="00C902D4" w:rsidRDefault="00B83038"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354FD74D" w14:textId="305629C1" w:rsidR="00A46F5F" w:rsidRPr="00C902D4" w:rsidRDefault="00A46F5F"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53038495" w14:textId="77777777" w:rsidR="00A46F5F" w:rsidRPr="00C902D4" w:rsidRDefault="00A46F5F" w:rsidP="00AF7805">
            <w:pPr>
              <w:spacing w:line="360" w:lineRule="auto"/>
              <w:rPr>
                <w:rFonts w:ascii="Arial" w:hAnsi="Arial" w:cs="Arial"/>
                <w:sz w:val="20"/>
              </w:rPr>
            </w:pPr>
          </w:p>
        </w:tc>
        <w:tc>
          <w:tcPr>
            <w:tcW w:w="0" w:type="auto"/>
            <w:shd w:val="clear" w:color="auto" w:fill="auto"/>
            <w:vAlign w:val="center"/>
          </w:tcPr>
          <w:p w14:paraId="49021947"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709087C4" w14:textId="6C864F00" w:rsidR="00A46F5F" w:rsidRPr="00C902D4" w:rsidRDefault="00A46F5F" w:rsidP="00AF7805">
            <w:pPr>
              <w:spacing w:line="360" w:lineRule="auto"/>
              <w:rPr>
                <w:rFonts w:ascii="Arial" w:hAnsi="Arial" w:cs="Arial"/>
                <w:sz w:val="20"/>
              </w:rPr>
            </w:pPr>
            <w:r w:rsidRPr="00C902D4">
              <w:rPr>
                <w:rFonts w:ascii="Arial" w:hAnsi="Arial" w:cs="Arial"/>
                <w:sz w:val="20"/>
              </w:rPr>
              <w:t>Tên tài sản</w:t>
            </w:r>
          </w:p>
        </w:tc>
        <w:tc>
          <w:tcPr>
            <w:tcW w:w="0" w:type="auto"/>
            <w:shd w:val="clear" w:color="auto" w:fill="auto"/>
            <w:vAlign w:val="center"/>
          </w:tcPr>
          <w:p w14:paraId="73B55546"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A46F5F" w:rsidRPr="00C902D4" w14:paraId="550C0435" w14:textId="77777777" w:rsidTr="001A0382">
        <w:trPr>
          <w:trHeight w:val="60"/>
        </w:trPr>
        <w:tc>
          <w:tcPr>
            <w:tcW w:w="0" w:type="auto"/>
            <w:shd w:val="clear" w:color="auto" w:fill="auto"/>
            <w:vAlign w:val="center"/>
          </w:tcPr>
          <w:p w14:paraId="10DE1B50"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33CA8037" w14:textId="3E30DD5D"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Nhóm tài sản</w:t>
            </w:r>
          </w:p>
        </w:tc>
        <w:tc>
          <w:tcPr>
            <w:tcW w:w="0" w:type="auto"/>
            <w:shd w:val="clear" w:color="auto" w:fill="auto"/>
            <w:vAlign w:val="center"/>
          </w:tcPr>
          <w:p w14:paraId="7AA581A3" w14:textId="15494E0F"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Danh sách</w:t>
            </w:r>
          </w:p>
        </w:tc>
        <w:tc>
          <w:tcPr>
            <w:tcW w:w="0" w:type="auto"/>
            <w:shd w:val="clear" w:color="auto" w:fill="auto"/>
          </w:tcPr>
          <w:p w14:paraId="3A6B4B3E" w14:textId="77777777" w:rsidR="00A46F5F" w:rsidRPr="00C902D4" w:rsidRDefault="00A46F5F" w:rsidP="00AF7805">
            <w:pPr>
              <w:spacing w:line="360" w:lineRule="auto"/>
              <w:rPr>
                <w:rFonts w:ascii="Arial" w:hAnsi="Arial" w:cs="Arial"/>
                <w:color w:val="000000" w:themeColor="text1"/>
                <w:sz w:val="20"/>
              </w:rPr>
            </w:pPr>
          </w:p>
        </w:tc>
        <w:tc>
          <w:tcPr>
            <w:tcW w:w="0" w:type="auto"/>
            <w:shd w:val="clear" w:color="auto" w:fill="auto"/>
            <w:vAlign w:val="center"/>
          </w:tcPr>
          <w:p w14:paraId="41325B45" w14:textId="561FF39B"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Có</w:t>
            </w:r>
          </w:p>
        </w:tc>
        <w:tc>
          <w:tcPr>
            <w:tcW w:w="0" w:type="auto"/>
            <w:shd w:val="clear" w:color="auto" w:fill="auto"/>
            <w:vAlign w:val="center"/>
          </w:tcPr>
          <w:p w14:paraId="43E4466D" w14:textId="39ED82B0" w:rsidR="00A46F5F" w:rsidRPr="00C902D4" w:rsidRDefault="00A46F5F" w:rsidP="00AF7805">
            <w:pPr>
              <w:spacing w:line="360" w:lineRule="auto"/>
              <w:rPr>
                <w:rFonts w:ascii="Arial" w:hAnsi="Arial" w:cs="Arial"/>
                <w:sz w:val="20"/>
                <w:lang w:eastAsia="ja-JP"/>
              </w:rPr>
            </w:pPr>
            <w:r w:rsidRPr="00C902D4">
              <w:rPr>
                <w:rFonts w:ascii="Arial" w:hAnsi="Arial" w:cs="Arial"/>
                <w:color w:val="000000" w:themeColor="text1"/>
                <w:sz w:val="20"/>
              </w:rPr>
              <w:t>Danh mục chung</w:t>
            </w:r>
          </w:p>
        </w:tc>
        <w:tc>
          <w:tcPr>
            <w:tcW w:w="0" w:type="auto"/>
            <w:shd w:val="clear" w:color="auto" w:fill="auto"/>
            <w:vAlign w:val="center"/>
          </w:tcPr>
          <w:p w14:paraId="276E8DB4" w14:textId="21FBBDAF"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0F3771E7" w14:textId="6E1C4211" w:rsidR="00995EAB" w:rsidRPr="00C902D4" w:rsidRDefault="00995EAB" w:rsidP="00AF7805">
            <w:pPr>
              <w:spacing w:line="360" w:lineRule="auto"/>
              <w:rPr>
                <w:rFonts w:ascii="Arial" w:hAnsi="Arial" w:cs="Arial"/>
                <w:sz w:val="20"/>
              </w:rPr>
            </w:pPr>
            <w:r w:rsidRPr="00C902D4">
              <w:rPr>
                <w:rFonts w:ascii="Arial" w:hAnsi="Arial" w:cs="Arial"/>
                <w:sz w:val="20"/>
              </w:rPr>
              <w:t xml:space="preserve">Chọn một trong danh sách, hệ thống liệt kê các tham số đã được cấu hình, các tham số này tham chiếu từ danh mục </w:t>
            </w:r>
            <w:r w:rsidRPr="00C902D4">
              <w:rPr>
                <w:rFonts w:ascii="Arial" w:hAnsi="Arial" w:cs="Arial"/>
                <w:color w:val="000000" w:themeColor="text1"/>
                <w:sz w:val="20"/>
              </w:rPr>
              <w:t>chung</w:t>
            </w:r>
          </w:p>
          <w:p w14:paraId="5D195121" w14:textId="716E936B" w:rsidR="00995EAB" w:rsidRPr="00C902D4" w:rsidRDefault="00995EAB" w:rsidP="00AF7805">
            <w:pPr>
              <w:spacing w:line="360" w:lineRule="auto"/>
              <w:rPr>
                <w:rFonts w:ascii="Arial" w:hAnsi="Arial" w:cs="Arial"/>
                <w:sz w:val="20"/>
                <w:lang w:val="vi-VN"/>
              </w:rPr>
            </w:pPr>
            <w:r w:rsidRPr="00C902D4">
              <w:rPr>
                <w:rFonts w:ascii="Arial" w:hAnsi="Arial" w:cs="Arial"/>
                <w:sz w:val="20"/>
              </w:rPr>
              <w:t xml:space="preserve">Người dùng cũng có thể click vào </w:t>
            </w:r>
            <w:r w:rsidRPr="00C902D4">
              <w:rPr>
                <w:rFonts w:ascii="Arial" w:hAnsi="Arial" w:cs="Arial"/>
                <w:sz w:val="20"/>
                <w:lang w:eastAsia="ja-JP"/>
              </w:rPr>
              <w:t>Combobox</w:t>
            </w:r>
            <w:r w:rsidRPr="00C902D4">
              <w:rPr>
                <w:rFonts w:ascii="Arial" w:hAnsi="Arial" w:cs="Arial"/>
                <w:sz w:val="20"/>
                <w:lang w:val="vi-VN"/>
              </w:rPr>
              <w:t xml:space="preserve"> </w:t>
            </w:r>
            <w:r w:rsidRPr="00C902D4">
              <w:rPr>
                <w:rFonts w:ascii="Arial" w:hAnsi="Arial" w:cs="Arial"/>
                <w:sz w:val="20"/>
              </w:rPr>
              <w:t xml:space="preserve">và chọn </w:t>
            </w:r>
            <w:r w:rsidRPr="00C902D4">
              <w:rPr>
                <w:rFonts w:ascii="Arial" w:hAnsi="Arial" w:cs="Arial"/>
                <w:sz w:val="20"/>
                <w:lang w:val="vi-VN"/>
              </w:rPr>
              <w:t xml:space="preserve">[F1]: Mở màn hình </w:t>
            </w:r>
            <w:r w:rsidRPr="00C902D4">
              <w:rPr>
                <w:rFonts w:ascii="Arial" w:hAnsi="Arial" w:cs="Arial"/>
                <w:sz w:val="20"/>
              </w:rPr>
              <w:t xml:space="preserve">danh mục </w:t>
            </w:r>
            <w:r w:rsidRPr="00C902D4">
              <w:rPr>
                <w:rFonts w:ascii="Arial" w:hAnsi="Arial" w:cs="Arial"/>
                <w:color w:val="000000" w:themeColor="text1"/>
                <w:sz w:val="20"/>
              </w:rPr>
              <w:t>chung</w:t>
            </w:r>
            <w:r w:rsidRPr="00C902D4">
              <w:rPr>
                <w:rFonts w:ascii="Arial" w:hAnsi="Arial" w:cs="Arial"/>
                <w:sz w:val="20"/>
                <w:lang w:val="vi-VN"/>
              </w:rPr>
              <w:t xml:space="preserve"> và cho phép chọn </w:t>
            </w:r>
            <w:r w:rsidRPr="00C902D4">
              <w:rPr>
                <w:rFonts w:ascii="Arial" w:hAnsi="Arial" w:cs="Arial"/>
                <w:sz w:val="20"/>
              </w:rPr>
              <w:t xml:space="preserve">hoặc thêm mới </w:t>
            </w:r>
            <w:r w:rsidRPr="00C902D4">
              <w:rPr>
                <w:rFonts w:ascii="Arial" w:hAnsi="Arial" w:cs="Arial"/>
                <w:sz w:val="20"/>
                <w:lang w:val="vi-VN"/>
              </w:rPr>
              <w:t xml:space="preserve">1 </w:t>
            </w:r>
            <w:r w:rsidRPr="00C902D4">
              <w:rPr>
                <w:rFonts w:ascii="Arial" w:hAnsi="Arial" w:cs="Arial"/>
                <w:color w:val="000000" w:themeColor="text1"/>
                <w:sz w:val="20"/>
              </w:rPr>
              <w:t>Danh mục chung</w:t>
            </w:r>
            <w:r w:rsidRPr="00C902D4">
              <w:rPr>
                <w:rFonts w:ascii="Arial" w:hAnsi="Arial" w:cs="Arial"/>
                <w:sz w:val="20"/>
                <w:lang w:val="vi-VN"/>
              </w:rPr>
              <w:t>.</w:t>
            </w:r>
          </w:p>
          <w:p w14:paraId="573EFE84" w14:textId="33CBCAE0" w:rsidR="00A46F5F" w:rsidRPr="00C902D4" w:rsidRDefault="00995EAB" w:rsidP="00AF7805">
            <w:pPr>
              <w:spacing w:line="360" w:lineRule="auto"/>
              <w:rPr>
                <w:rFonts w:ascii="Arial" w:hAnsi="Arial" w:cs="Arial"/>
                <w:color w:val="000000" w:themeColor="text1"/>
                <w:sz w:val="20"/>
                <w:lang w:val="vi-VN"/>
              </w:rPr>
            </w:pPr>
            <w:r w:rsidRPr="00C902D4">
              <w:rPr>
                <w:rFonts w:ascii="Arial" w:hAnsi="Arial" w:cs="Arial"/>
                <w:sz w:val="20"/>
                <w:lang w:val="vi-VN"/>
              </w:rPr>
              <w:lastRenderedPageBreak/>
              <w:t>+ Được phép nhập nhanh theo mã</w:t>
            </w:r>
          </w:p>
        </w:tc>
        <w:tc>
          <w:tcPr>
            <w:tcW w:w="0" w:type="auto"/>
            <w:shd w:val="clear" w:color="auto" w:fill="auto"/>
            <w:vAlign w:val="center"/>
          </w:tcPr>
          <w:p w14:paraId="26B6FCC6"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Drop down list</w:t>
            </w:r>
          </w:p>
        </w:tc>
      </w:tr>
      <w:tr w:rsidR="00A46F5F" w:rsidRPr="00C902D4" w14:paraId="5B31953A" w14:textId="77777777" w:rsidTr="001A0382">
        <w:trPr>
          <w:trHeight w:val="60"/>
        </w:trPr>
        <w:tc>
          <w:tcPr>
            <w:tcW w:w="0" w:type="auto"/>
            <w:shd w:val="clear" w:color="auto" w:fill="auto"/>
            <w:vAlign w:val="center"/>
          </w:tcPr>
          <w:p w14:paraId="490A3BA5"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289F1357" w14:textId="7BFADCC3"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Số tiền</w:t>
            </w:r>
          </w:p>
        </w:tc>
        <w:tc>
          <w:tcPr>
            <w:tcW w:w="0" w:type="auto"/>
            <w:shd w:val="clear" w:color="auto" w:fill="auto"/>
            <w:vAlign w:val="center"/>
          </w:tcPr>
          <w:p w14:paraId="79B5C7BE" w14:textId="03A2269C"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Số</w:t>
            </w:r>
          </w:p>
        </w:tc>
        <w:tc>
          <w:tcPr>
            <w:tcW w:w="0" w:type="auto"/>
            <w:shd w:val="clear" w:color="auto" w:fill="auto"/>
          </w:tcPr>
          <w:p w14:paraId="4DBCCDBE" w14:textId="0FAA9D5F" w:rsidR="00A46F5F" w:rsidRPr="00C902D4" w:rsidRDefault="00B83038" w:rsidP="00AF7805">
            <w:pPr>
              <w:spacing w:line="360" w:lineRule="auto"/>
              <w:rPr>
                <w:rFonts w:ascii="Arial" w:hAnsi="Arial" w:cs="Arial"/>
                <w:color w:val="000000" w:themeColor="text1"/>
                <w:sz w:val="20"/>
              </w:rPr>
            </w:pPr>
            <w:r w:rsidRPr="00C902D4">
              <w:rPr>
                <w:rFonts w:ascii="Arial" w:hAnsi="Arial" w:cs="Arial"/>
                <w:color w:val="000000" w:themeColor="text1"/>
                <w:sz w:val="20"/>
              </w:rPr>
              <w:t>15</w:t>
            </w:r>
          </w:p>
        </w:tc>
        <w:tc>
          <w:tcPr>
            <w:tcW w:w="0" w:type="auto"/>
            <w:shd w:val="clear" w:color="auto" w:fill="auto"/>
            <w:vAlign w:val="center"/>
          </w:tcPr>
          <w:p w14:paraId="5F2DC677" w14:textId="584C9F53" w:rsidR="00A46F5F" w:rsidRPr="00C902D4" w:rsidRDefault="00FC31CB" w:rsidP="00AF7805">
            <w:pPr>
              <w:spacing w:line="360" w:lineRule="auto"/>
              <w:rPr>
                <w:rFonts w:ascii="Arial" w:hAnsi="Arial" w:cs="Arial"/>
                <w:color w:val="000000" w:themeColor="text1"/>
                <w:sz w:val="20"/>
              </w:rPr>
            </w:pPr>
            <w:r w:rsidRPr="00C902D4">
              <w:rPr>
                <w:rFonts w:ascii="Arial" w:hAnsi="Arial" w:cs="Arial"/>
                <w:color w:val="000000" w:themeColor="text1"/>
                <w:sz w:val="20"/>
              </w:rPr>
              <w:t>Có</w:t>
            </w:r>
          </w:p>
        </w:tc>
        <w:tc>
          <w:tcPr>
            <w:tcW w:w="0" w:type="auto"/>
            <w:shd w:val="clear" w:color="auto" w:fill="auto"/>
            <w:vAlign w:val="center"/>
          </w:tcPr>
          <w:p w14:paraId="7A23B844"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4760FE44"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6F075064" w14:textId="16A48640" w:rsidR="00A46F5F" w:rsidRPr="00C902D4" w:rsidRDefault="00A46F5F" w:rsidP="00AF7805">
            <w:pPr>
              <w:spacing w:line="360" w:lineRule="auto"/>
              <w:rPr>
                <w:rFonts w:ascii="Arial" w:hAnsi="Arial" w:cs="Arial"/>
                <w:color w:val="000000" w:themeColor="text1"/>
                <w:sz w:val="20"/>
              </w:rPr>
            </w:pPr>
            <w:r w:rsidRPr="00C902D4">
              <w:rPr>
                <w:rFonts w:ascii="Arial" w:hAnsi="Arial" w:cs="Arial"/>
                <w:color w:val="000000" w:themeColor="text1"/>
                <w:sz w:val="20"/>
              </w:rPr>
              <w:t>Giá trị của tài sản</w:t>
            </w:r>
          </w:p>
        </w:tc>
        <w:tc>
          <w:tcPr>
            <w:tcW w:w="0" w:type="auto"/>
            <w:shd w:val="clear" w:color="auto" w:fill="auto"/>
            <w:vAlign w:val="center"/>
          </w:tcPr>
          <w:p w14:paraId="06A3F66E" w14:textId="77777777"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Textbox</w:t>
            </w:r>
          </w:p>
        </w:tc>
      </w:tr>
      <w:tr w:rsidR="00A46F5F" w:rsidRPr="00C902D4" w14:paraId="5ABF4DCD" w14:textId="77777777" w:rsidTr="001A0382">
        <w:trPr>
          <w:trHeight w:val="60"/>
        </w:trPr>
        <w:tc>
          <w:tcPr>
            <w:tcW w:w="0" w:type="auto"/>
            <w:shd w:val="clear" w:color="auto" w:fill="auto"/>
            <w:vAlign w:val="center"/>
          </w:tcPr>
          <w:p w14:paraId="2BDDEC54" w14:textId="67BB60BE"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0" w:type="auto"/>
            <w:shd w:val="clear" w:color="auto" w:fill="auto"/>
            <w:vAlign w:val="center"/>
          </w:tcPr>
          <w:p w14:paraId="7BC025AF" w14:textId="0EEF1D5C" w:rsidR="00A46F5F" w:rsidRPr="00C902D4" w:rsidRDefault="00A46F5F" w:rsidP="00AF7805">
            <w:pPr>
              <w:spacing w:line="360" w:lineRule="auto"/>
              <w:rPr>
                <w:rFonts w:ascii="Arial" w:hAnsi="Arial" w:cs="Arial"/>
                <w:sz w:val="20"/>
              </w:rPr>
            </w:pPr>
            <w:r w:rsidRPr="00C902D4">
              <w:rPr>
                <w:rFonts w:ascii="Arial" w:hAnsi="Arial" w:cs="Arial"/>
                <w:sz w:val="20"/>
              </w:rPr>
              <w:t>Trạng thái</w:t>
            </w:r>
          </w:p>
        </w:tc>
        <w:tc>
          <w:tcPr>
            <w:tcW w:w="0" w:type="auto"/>
            <w:shd w:val="clear" w:color="auto" w:fill="auto"/>
            <w:vAlign w:val="center"/>
          </w:tcPr>
          <w:p w14:paraId="15729C3E" w14:textId="52F2EA48" w:rsidR="00A46F5F" w:rsidRPr="00C902D4" w:rsidRDefault="00A46F5F" w:rsidP="00AF7805">
            <w:pPr>
              <w:spacing w:line="360" w:lineRule="auto"/>
              <w:rPr>
                <w:rFonts w:ascii="Arial" w:hAnsi="Arial" w:cs="Arial"/>
                <w:sz w:val="20"/>
              </w:rPr>
            </w:pPr>
            <w:r w:rsidRPr="00C902D4">
              <w:rPr>
                <w:rFonts w:ascii="Arial" w:hAnsi="Arial" w:cs="Arial"/>
                <w:sz w:val="20"/>
              </w:rPr>
              <w:t>Tích chọn</w:t>
            </w:r>
          </w:p>
        </w:tc>
        <w:tc>
          <w:tcPr>
            <w:tcW w:w="0" w:type="auto"/>
            <w:shd w:val="clear" w:color="auto" w:fill="auto"/>
          </w:tcPr>
          <w:p w14:paraId="68E0BF20" w14:textId="77777777" w:rsidR="00A46F5F" w:rsidRPr="00C902D4" w:rsidRDefault="00A46F5F" w:rsidP="00AF7805">
            <w:pPr>
              <w:spacing w:line="360" w:lineRule="auto"/>
              <w:rPr>
                <w:rFonts w:ascii="Arial" w:hAnsi="Arial" w:cs="Arial"/>
                <w:color w:val="000000" w:themeColor="text1"/>
                <w:sz w:val="20"/>
              </w:rPr>
            </w:pPr>
          </w:p>
        </w:tc>
        <w:tc>
          <w:tcPr>
            <w:tcW w:w="0" w:type="auto"/>
            <w:shd w:val="clear" w:color="auto" w:fill="auto"/>
            <w:vAlign w:val="center"/>
          </w:tcPr>
          <w:p w14:paraId="11112F35" w14:textId="6C8C3D42" w:rsidR="00A46F5F" w:rsidRPr="00C902D4" w:rsidRDefault="00FC31CB"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5B4CAC0A"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2770E6C8" w14:textId="51A8B7D8" w:rsidR="00A46F5F"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315256C1" w14:textId="03B97ED1" w:rsidR="00A46F5F" w:rsidRPr="00C902D4" w:rsidRDefault="00A46F5F" w:rsidP="00AF7805">
            <w:pPr>
              <w:spacing w:line="360" w:lineRule="auto"/>
              <w:rPr>
                <w:rFonts w:ascii="Arial" w:hAnsi="Arial" w:cs="Arial"/>
                <w:sz w:val="20"/>
              </w:rPr>
            </w:pPr>
            <w:r w:rsidRPr="00C902D4">
              <w:rPr>
                <w:rFonts w:ascii="Arial" w:hAnsi="Arial" w:cs="Arial"/>
                <w:sz w:val="20"/>
              </w:rPr>
              <w:t>Trạng thái: Áp dụng và không áp dụng tài sản</w:t>
            </w:r>
          </w:p>
        </w:tc>
        <w:tc>
          <w:tcPr>
            <w:tcW w:w="0" w:type="auto"/>
            <w:shd w:val="clear" w:color="auto" w:fill="auto"/>
            <w:vAlign w:val="center"/>
          </w:tcPr>
          <w:p w14:paraId="3ED70A9F" w14:textId="77777777" w:rsidR="00A46F5F" w:rsidRPr="00C902D4" w:rsidRDefault="00A46F5F" w:rsidP="00AF7805">
            <w:pPr>
              <w:spacing w:line="360" w:lineRule="auto"/>
              <w:jc w:val="both"/>
              <w:rPr>
                <w:rFonts w:ascii="Arial" w:hAnsi="Arial" w:cs="Arial"/>
                <w:color w:val="000000"/>
                <w:sz w:val="20"/>
                <w:lang w:eastAsia="ja-JP"/>
              </w:rPr>
            </w:pPr>
          </w:p>
        </w:tc>
      </w:tr>
      <w:tr w:rsidR="00A46F5F" w:rsidRPr="00C902D4" w14:paraId="255973C7" w14:textId="77777777" w:rsidTr="001A0382">
        <w:trPr>
          <w:trHeight w:val="60"/>
        </w:trPr>
        <w:tc>
          <w:tcPr>
            <w:tcW w:w="0" w:type="auto"/>
            <w:shd w:val="clear" w:color="auto" w:fill="auto"/>
            <w:vAlign w:val="center"/>
          </w:tcPr>
          <w:p w14:paraId="78189BB8" w14:textId="1A7B4BD1" w:rsidR="00A46F5F" w:rsidRPr="00C902D4" w:rsidRDefault="00A46F5F"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shd w:val="clear" w:color="auto" w:fill="auto"/>
            <w:vAlign w:val="center"/>
          </w:tcPr>
          <w:p w14:paraId="631AD169" w14:textId="0E9C252F" w:rsidR="00A46F5F" w:rsidRPr="00C902D4" w:rsidRDefault="00A46F5F" w:rsidP="00AF7805">
            <w:pPr>
              <w:spacing w:line="360" w:lineRule="auto"/>
              <w:rPr>
                <w:rFonts w:ascii="Arial" w:hAnsi="Arial" w:cs="Arial"/>
                <w:sz w:val="20"/>
              </w:rPr>
            </w:pPr>
            <w:r w:rsidRPr="00C902D4">
              <w:rPr>
                <w:rFonts w:ascii="Arial" w:hAnsi="Arial" w:cs="Arial"/>
                <w:sz w:val="20"/>
              </w:rPr>
              <w:t>Mô tả</w:t>
            </w:r>
          </w:p>
        </w:tc>
        <w:tc>
          <w:tcPr>
            <w:tcW w:w="0" w:type="auto"/>
            <w:shd w:val="clear" w:color="auto" w:fill="auto"/>
            <w:vAlign w:val="center"/>
          </w:tcPr>
          <w:p w14:paraId="16E094D2" w14:textId="085F5E41" w:rsidR="00A46F5F" w:rsidRPr="00C902D4" w:rsidRDefault="00A46F5F"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tcPr>
          <w:p w14:paraId="40B9F070" w14:textId="5682C1E5" w:rsidR="00A46F5F" w:rsidRPr="00C902D4" w:rsidRDefault="00B83038"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3849E2B6" w14:textId="02E14336" w:rsidR="00A46F5F" w:rsidRPr="00C902D4" w:rsidRDefault="00A46F5F" w:rsidP="00AF7805">
            <w:pPr>
              <w:spacing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058B3AC9"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495ADC41" w14:textId="77777777" w:rsidR="00A46F5F" w:rsidRPr="00C902D4" w:rsidRDefault="00A46F5F" w:rsidP="00AF7805">
            <w:pPr>
              <w:spacing w:line="360" w:lineRule="auto"/>
              <w:rPr>
                <w:rFonts w:ascii="Arial" w:hAnsi="Arial" w:cs="Arial"/>
                <w:sz w:val="20"/>
                <w:lang w:eastAsia="ja-JP"/>
              </w:rPr>
            </w:pPr>
          </w:p>
        </w:tc>
        <w:tc>
          <w:tcPr>
            <w:tcW w:w="0" w:type="auto"/>
            <w:shd w:val="clear" w:color="auto" w:fill="auto"/>
            <w:vAlign w:val="center"/>
          </w:tcPr>
          <w:p w14:paraId="3DC07C09" w14:textId="1715703A" w:rsidR="00A46F5F" w:rsidRPr="00C902D4" w:rsidRDefault="00A46F5F" w:rsidP="00AF7805">
            <w:pPr>
              <w:spacing w:line="360" w:lineRule="auto"/>
              <w:rPr>
                <w:rFonts w:ascii="Arial" w:hAnsi="Arial" w:cs="Arial"/>
                <w:sz w:val="20"/>
              </w:rPr>
            </w:pPr>
            <w:r w:rsidRPr="00C902D4">
              <w:rPr>
                <w:rFonts w:ascii="Arial" w:hAnsi="Arial" w:cs="Arial"/>
                <w:sz w:val="20"/>
              </w:rPr>
              <w:t>Mô tả thêm</w:t>
            </w:r>
          </w:p>
        </w:tc>
        <w:tc>
          <w:tcPr>
            <w:tcW w:w="0" w:type="auto"/>
            <w:shd w:val="clear" w:color="auto" w:fill="auto"/>
            <w:vAlign w:val="center"/>
          </w:tcPr>
          <w:p w14:paraId="1C63379E" w14:textId="77777777" w:rsidR="00A46F5F" w:rsidRPr="00C902D4" w:rsidRDefault="00A46F5F" w:rsidP="00AF7805">
            <w:pPr>
              <w:spacing w:line="360" w:lineRule="auto"/>
              <w:jc w:val="both"/>
              <w:rPr>
                <w:rFonts w:ascii="Arial" w:hAnsi="Arial" w:cs="Arial"/>
                <w:color w:val="000000"/>
                <w:sz w:val="20"/>
                <w:lang w:eastAsia="ja-JP"/>
              </w:rPr>
            </w:pPr>
          </w:p>
        </w:tc>
      </w:tr>
    </w:tbl>
    <w:p w14:paraId="1836C5EA" w14:textId="77777777" w:rsidR="001A0382" w:rsidRPr="00C902D4" w:rsidRDefault="001A0382" w:rsidP="00AF7805">
      <w:pPr>
        <w:spacing w:line="360" w:lineRule="auto"/>
        <w:jc w:val="both"/>
        <w:rPr>
          <w:rFonts w:ascii="Arial" w:hAnsi="Arial" w:cs="Arial"/>
          <w:sz w:val="20"/>
        </w:rPr>
        <w:sectPr w:rsidR="001A0382" w:rsidRPr="00C902D4" w:rsidSect="002B53D6">
          <w:pgSz w:w="11909" w:h="16834" w:code="9"/>
          <w:pgMar w:top="1134" w:right="1134" w:bottom="1134" w:left="1701" w:header="567" w:footer="567" w:gutter="0"/>
          <w:pgNumType w:start="66"/>
          <w:cols w:space="720"/>
          <w:titlePg/>
          <w:docGrid w:linePitch="360"/>
        </w:sectPr>
      </w:pPr>
    </w:p>
    <w:p w14:paraId="08534E72" w14:textId="77777777" w:rsidR="001A0382" w:rsidRPr="00C902D4" w:rsidRDefault="001A0382" w:rsidP="00AF7805">
      <w:pPr>
        <w:spacing w:line="360" w:lineRule="auto"/>
        <w:jc w:val="both"/>
        <w:rPr>
          <w:rFonts w:ascii="Arial" w:hAnsi="Arial" w:cs="Arial"/>
          <w:sz w:val="20"/>
        </w:rPr>
        <w:sectPr w:rsidR="001A0382"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7EF513DF"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1A0382" w:rsidRPr="00C902D4" w14:paraId="344B017D" w14:textId="77777777" w:rsidTr="001A0382">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085583"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9C5540A"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235C81F"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Mô tả</w:t>
            </w:r>
          </w:p>
        </w:tc>
      </w:tr>
      <w:tr w:rsidR="00995EAB" w:rsidRPr="00C902D4" w14:paraId="6F445DB0"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C84E30A" w14:textId="0C154813"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5106CD2D" w14:textId="77777777" w:rsidR="00995EAB" w:rsidRPr="00C902D4" w:rsidRDefault="00995EAB"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0CFA0953"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995EAB" w:rsidRPr="00C902D4" w14:paraId="359898DF"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CCB0D0B" w14:textId="277AB86D"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04C02C40" w14:textId="77777777" w:rsidR="00995EAB" w:rsidRPr="00C902D4" w:rsidRDefault="00995EAB"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5B6E5124" w14:textId="77777777" w:rsidR="00995EAB" w:rsidRPr="00C902D4" w:rsidRDefault="00995EAB"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322BAD44"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50A2E5B7"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453796C"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165D2D7" w14:textId="77777777" w:rsidR="00995EAB" w:rsidRPr="00C902D4" w:rsidRDefault="00995EA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1A565B33" w14:textId="77777777" w:rsidR="00995EAB" w:rsidRPr="00C902D4" w:rsidRDefault="00995EA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7DF565E0" w14:textId="77777777" w:rsidR="00995EAB" w:rsidRPr="00C902D4" w:rsidRDefault="00995EA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A5244FA"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6F3F5279" w14:textId="77777777"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mới tài sản cấp phát có mã tài sản đã tồn tại -&gt; hệ thống đưa ra cảnh báo “Mã tài sản đã tồn tại, yêu cầu nhập lại” </w:t>
            </w:r>
          </w:p>
          <w:p w14:paraId="44CE3373" w14:textId="6B4BF0BA" w:rsidR="00995EAB" w:rsidRPr="00C902D4" w:rsidRDefault="00995EAB" w:rsidP="00AF7805">
            <w:pPr>
              <w:pStyle w:val="ListParagraph"/>
              <w:numPr>
                <w:ilvl w:val="0"/>
                <w:numId w:val="15"/>
              </w:numPr>
              <w:spacing w:after="120" w:line="360" w:lineRule="auto"/>
              <w:rPr>
                <w:rFonts w:cs="Arial"/>
                <w:sz w:val="20"/>
                <w:szCs w:val="20"/>
              </w:rPr>
            </w:pPr>
            <w:r w:rsidRPr="00C902D4">
              <w:rPr>
                <w:rFonts w:cs="Arial"/>
                <w:sz w:val="20"/>
                <w:szCs w:val="20"/>
              </w:rPr>
              <w:t>TH2: Mã tài sản = NULL -&gt; khi nhấn nút “Lưu” hệ thống sẽ hiển thị thông báo “Bạn phải nhập các trường bắt buộc trước khi Lưu”.</w:t>
            </w:r>
          </w:p>
        </w:tc>
      </w:tr>
      <w:tr w:rsidR="00995EAB" w:rsidRPr="00C902D4" w14:paraId="3045AD64"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A2D718A" w14:textId="2A01F7EE"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7C697C64" w14:textId="77777777" w:rsidR="00995EAB" w:rsidRPr="00C902D4" w:rsidRDefault="00995EAB"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75D6108B" w14:textId="77777777" w:rsidR="00995EAB" w:rsidRPr="00C902D4" w:rsidRDefault="00995EAB"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995EAB" w:rsidRPr="00C902D4" w14:paraId="2560583E"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C19A9C5" w14:textId="28912022"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92DF9A" w14:textId="0AEC5A07" w:rsidR="00995EAB" w:rsidRPr="00C902D4" w:rsidRDefault="00995EAB"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990CA8"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4A8770A8"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48F9BEE3" w14:textId="77777777" w:rsidR="00995EAB" w:rsidRPr="00C902D4" w:rsidRDefault="00995EAB"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301CECD9"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 xml:space="preserve">Hệ thống hiển thị “Có”, “Không”. </w:t>
            </w:r>
          </w:p>
          <w:p w14:paraId="60B70743"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689E8BA6" w14:textId="77777777" w:rsidR="00995EAB" w:rsidRPr="00C902D4" w:rsidRDefault="00995EA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995EAB" w:rsidRPr="00C902D4" w14:paraId="48BDFB0A"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C25FC71" w14:textId="628A7471" w:rsidR="00995EAB"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5852648C" w14:textId="450078F8" w:rsidR="00995EAB" w:rsidRPr="00C902D4" w:rsidRDefault="00995EAB"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BE84578" w14:textId="77777777" w:rsidR="00995EAB" w:rsidRPr="00C902D4" w:rsidRDefault="00995EAB"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3B547E95" w14:textId="77777777" w:rsidR="001A0382" w:rsidRPr="00C902D4" w:rsidRDefault="001A0382"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3388ECB3" w14:textId="4971CED4" w:rsidR="001A0382" w:rsidRPr="00C902D4" w:rsidRDefault="00182858"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2E1882B8" wp14:editId="746B75C1">
            <wp:extent cx="5761990" cy="24605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1990" cy="2460542"/>
                    </a:xfrm>
                    <a:prstGeom prst="rect">
                      <a:avLst/>
                    </a:prstGeom>
                  </pic:spPr>
                </pic:pic>
              </a:graphicData>
            </a:graphic>
          </wp:inline>
        </w:drawing>
      </w:r>
    </w:p>
    <w:p w14:paraId="0223778C" w14:textId="4D798B34" w:rsidR="001A0382" w:rsidRPr="00C902D4" w:rsidRDefault="001A0382" w:rsidP="00AF7805">
      <w:pPr>
        <w:pStyle w:val="Heading5"/>
        <w:tabs>
          <w:tab w:val="clear" w:pos="1458"/>
          <w:tab w:val="num" w:pos="1080"/>
        </w:tabs>
        <w:spacing w:line="360" w:lineRule="auto"/>
        <w:ind w:hanging="1458"/>
        <w:rPr>
          <w:rFonts w:ascii="Arial" w:hAnsi="Arial" w:cs="Arial"/>
          <w:sz w:val="20"/>
          <w:szCs w:val="20"/>
        </w:rPr>
      </w:pPr>
      <w:bookmarkStart w:id="129" w:name="_Toc500541204"/>
      <w:r w:rsidRPr="00C902D4">
        <w:rPr>
          <w:rFonts w:ascii="Arial" w:hAnsi="Arial" w:cs="Arial"/>
          <w:sz w:val="20"/>
          <w:szCs w:val="20"/>
        </w:rPr>
        <w:t>Danh mục túi hồ sơ</w:t>
      </w:r>
      <w:bookmarkEnd w:id="129"/>
    </w:p>
    <w:p w14:paraId="25ADF660"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DD1836B" w14:textId="354238F5" w:rsidR="001A0382" w:rsidRPr="00C902D4" w:rsidRDefault="0089668B"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488FEEB0" wp14:editId="54C4AE0D">
            <wp:extent cx="4883401" cy="12002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83401" cy="1200212"/>
                    </a:xfrm>
                    <a:prstGeom prst="rect">
                      <a:avLst/>
                    </a:prstGeom>
                  </pic:spPr>
                </pic:pic>
              </a:graphicData>
            </a:graphic>
          </wp:inline>
        </w:drawing>
      </w:r>
    </w:p>
    <w:p w14:paraId="09AB4F61"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0C10F5DD"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DFD41B1" w14:textId="77777777" w:rsidR="005C5C6C" w:rsidRPr="00C902D4" w:rsidRDefault="005C5C6C" w:rsidP="00AF7805">
      <w:pPr>
        <w:pStyle w:val="atext"/>
        <w:spacing w:line="360" w:lineRule="auto"/>
        <w:rPr>
          <w:rFonts w:ascii="Arial" w:hAnsi="Arial" w:cs="Arial"/>
          <w:sz w:val="20"/>
          <w:szCs w:val="20"/>
        </w:rPr>
      </w:pPr>
      <w:r w:rsidRPr="00C902D4">
        <w:rPr>
          <w:rFonts w:ascii="Arial" w:hAnsi="Arial" w:cs="Arial"/>
          <w:sz w:val="20"/>
          <w:szCs w:val="20"/>
        </w:rPr>
        <w:t xml:space="preserve">Thiết lập các loại giấy tờ cần quản lý của CBNV </w:t>
      </w:r>
    </w:p>
    <w:p w14:paraId="0F31C998" w14:textId="37CE0A7A"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40F92CF" w14:textId="794582AD" w:rsidR="001A0382" w:rsidRPr="00C902D4" w:rsidRDefault="001A0382" w:rsidP="00AF7805">
      <w:pPr>
        <w:pStyle w:val="atext"/>
        <w:spacing w:line="360" w:lineRule="auto"/>
        <w:rPr>
          <w:rFonts w:ascii="Arial" w:hAnsi="Arial" w:cs="Arial"/>
          <w:sz w:val="20"/>
          <w:szCs w:val="20"/>
        </w:rPr>
      </w:pPr>
      <w:r w:rsidRPr="00C902D4">
        <w:rPr>
          <w:rFonts w:ascii="Arial" w:hAnsi="Arial" w:cs="Arial"/>
          <w:sz w:val="20"/>
          <w:szCs w:val="20"/>
        </w:rPr>
        <w:lastRenderedPageBreak/>
        <w:t xml:space="preserve">Đối tượng được quyền vào thiết lập danh mục </w:t>
      </w:r>
      <w:r w:rsidR="005C5C6C" w:rsidRPr="00C902D4">
        <w:rPr>
          <w:rFonts w:ascii="Arial" w:hAnsi="Arial" w:cs="Arial"/>
          <w:sz w:val="20"/>
          <w:szCs w:val="20"/>
        </w:rPr>
        <w:t>túi hồ sơ</w:t>
      </w:r>
    </w:p>
    <w:p w14:paraId="647FB75C" w14:textId="77777777" w:rsidR="001A0382" w:rsidRPr="00C902D4" w:rsidRDefault="001A0382"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2AA2C0D" w14:textId="672C4846" w:rsidR="001A0382" w:rsidRPr="00C902D4" w:rsidRDefault="001A0382"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w:t>
      </w:r>
      <w:r w:rsidR="0089668B" w:rsidRPr="00C902D4">
        <w:rPr>
          <w:rFonts w:ascii="Arial" w:hAnsi="Arial" w:cs="Arial"/>
          <w:sz w:val="20"/>
          <w:szCs w:val="20"/>
        </w:rPr>
        <w:t>Mã hồ sơ, Tên hồ sơ, Trạng thái</w:t>
      </w:r>
      <w:r w:rsidRPr="00C902D4">
        <w:rPr>
          <w:rFonts w:ascii="Arial" w:hAnsi="Arial" w:cs="Arial"/>
          <w:sz w:val="20"/>
          <w:szCs w:val="20"/>
        </w:rPr>
        <w:t xml:space="preserve">. </w:t>
      </w:r>
    </w:p>
    <w:p w14:paraId="2568AA38" w14:textId="25AF6CE5"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 xml:space="preserve">Người dùng chọn Ghi để lưu lại thông tin đã nhập. Thêm mới </w:t>
      </w:r>
      <w:r w:rsidR="0089668B" w:rsidRPr="00C902D4">
        <w:rPr>
          <w:rFonts w:ascii="Arial" w:hAnsi="Arial" w:cs="Arial"/>
          <w:sz w:val="20"/>
          <w:szCs w:val="20"/>
        </w:rPr>
        <w:t>thành công danh mục giấy tờ cần quản lý của CBNV sử dụng cho chức năng Túi hồ sơ</w:t>
      </w:r>
      <w:r w:rsidRPr="00C902D4">
        <w:rPr>
          <w:rFonts w:ascii="Arial" w:hAnsi="Arial" w:cs="Arial"/>
          <w:sz w:val="20"/>
          <w:szCs w:val="20"/>
        </w:rPr>
        <w:t>.</w:t>
      </w:r>
    </w:p>
    <w:p w14:paraId="3B56E25D" w14:textId="77777777" w:rsidR="001A0382" w:rsidRPr="00C902D4" w:rsidRDefault="001A0382"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0F36D039"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182"/>
        <w:gridCol w:w="836"/>
        <w:gridCol w:w="621"/>
        <w:gridCol w:w="791"/>
        <w:gridCol w:w="1261"/>
        <w:gridCol w:w="935"/>
        <w:gridCol w:w="1496"/>
        <w:gridCol w:w="1347"/>
      </w:tblGrid>
      <w:tr w:rsidR="001A0382" w:rsidRPr="00C902D4" w14:paraId="008AE4C4" w14:textId="77777777" w:rsidTr="001A0382">
        <w:trPr>
          <w:trHeight w:val="440"/>
          <w:tblHeader/>
        </w:trPr>
        <w:tc>
          <w:tcPr>
            <w:tcW w:w="0" w:type="auto"/>
            <w:shd w:val="clear" w:color="auto" w:fill="auto"/>
            <w:vAlign w:val="center"/>
            <w:hideMark/>
          </w:tcPr>
          <w:p w14:paraId="44DEC44B"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11D43D1"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ABF8935"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30FF9FC1"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59A07F5C"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7D42DADD"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8D34673"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2C426E7D"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0B957A8B" w14:textId="77777777" w:rsidR="001A0382" w:rsidRPr="00C902D4" w:rsidRDefault="001A0382"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5C5C6C" w:rsidRPr="00C902D4" w14:paraId="1C24EAFF" w14:textId="77777777" w:rsidTr="001A0382">
        <w:trPr>
          <w:trHeight w:val="60"/>
        </w:trPr>
        <w:tc>
          <w:tcPr>
            <w:tcW w:w="0" w:type="auto"/>
            <w:shd w:val="clear" w:color="auto" w:fill="auto"/>
            <w:vAlign w:val="center"/>
          </w:tcPr>
          <w:p w14:paraId="6B76E481" w14:textId="77777777" w:rsidR="005C5C6C" w:rsidRPr="00C902D4" w:rsidRDefault="005C5C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4B2916A2" w14:textId="32645CBC" w:rsidR="005C5C6C" w:rsidRPr="00C902D4" w:rsidRDefault="005C5C6C" w:rsidP="00AF7805">
            <w:pPr>
              <w:spacing w:line="360" w:lineRule="auto"/>
              <w:rPr>
                <w:rFonts w:ascii="Arial" w:hAnsi="Arial" w:cs="Arial"/>
                <w:sz w:val="20"/>
              </w:rPr>
            </w:pPr>
            <w:r w:rsidRPr="00C902D4">
              <w:rPr>
                <w:rFonts w:ascii="Arial" w:hAnsi="Arial" w:cs="Arial"/>
                <w:sz w:val="20"/>
              </w:rPr>
              <w:t>Mã hồ sơ</w:t>
            </w:r>
          </w:p>
        </w:tc>
        <w:tc>
          <w:tcPr>
            <w:tcW w:w="0" w:type="auto"/>
            <w:shd w:val="clear" w:color="auto" w:fill="auto"/>
            <w:vAlign w:val="center"/>
          </w:tcPr>
          <w:p w14:paraId="02562E48" w14:textId="77777777" w:rsidR="005C5C6C" w:rsidRPr="00C902D4" w:rsidRDefault="005C5C6C"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3F3A2313" w14:textId="77777777" w:rsidR="005C5C6C" w:rsidRPr="00C902D4" w:rsidRDefault="005C5C6C"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34605C1C" w14:textId="77777777" w:rsidR="005C5C6C" w:rsidRPr="00C902D4" w:rsidRDefault="005C5C6C"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FBA5E3C" w14:textId="77777777" w:rsidR="005C5C6C" w:rsidRPr="00C902D4" w:rsidRDefault="005C5C6C" w:rsidP="00AF7805">
            <w:pPr>
              <w:spacing w:line="360" w:lineRule="auto"/>
              <w:rPr>
                <w:rFonts w:ascii="Arial" w:hAnsi="Arial" w:cs="Arial"/>
                <w:sz w:val="20"/>
              </w:rPr>
            </w:pPr>
          </w:p>
        </w:tc>
        <w:tc>
          <w:tcPr>
            <w:tcW w:w="0" w:type="auto"/>
            <w:shd w:val="clear" w:color="auto" w:fill="auto"/>
            <w:vAlign w:val="center"/>
          </w:tcPr>
          <w:p w14:paraId="5BBE0940" w14:textId="53E289BA" w:rsidR="005C5C6C" w:rsidRPr="00C902D4" w:rsidRDefault="005C5C6C" w:rsidP="00AF7805">
            <w:pPr>
              <w:spacing w:line="360" w:lineRule="auto"/>
              <w:rPr>
                <w:rFonts w:ascii="Arial" w:hAnsi="Arial" w:cs="Arial"/>
                <w:sz w:val="20"/>
                <w:lang w:eastAsia="ja-JP"/>
              </w:rPr>
            </w:pPr>
          </w:p>
        </w:tc>
        <w:tc>
          <w:tcPr>
            <w:tcW w:w="0" w:type="auto"/>
            <w:shd w:val="clear" w:color="auto" w:fill="auto"/>
            <w:vAlign w:val="center"/>
          </w:tcPr>
          <w:p w14:paraId="2475B3FE" w14:textId="0AF662A5" w:rsidR="005C5C6C" w:rsidRPr="00C902D4" w:rsidRDefault="005C5C6C" w:rsidP="00AF7805">
            <w:pPr>
              <w:spacing w:line="360" w:lineRule="auto"/>
              <w:rPr>
                <w:rFonts w:ascii="Arial" w:hAnsi="Arial" w:cs="Arial"/>
                <w:sz w:val="20"/>
              </w:rPr>
            </w:pPr>
            <w:r w:rsidRPr="00C902D4">
              <w:rPr>
                <w:rFonts w:ascii="Arial" w:hAnsi="Arial" w:cs="Arial"/>
                <w:sz w:val="20"/>
              </w:rPr>
              <w:t>Ký hiệu của mã hồ sơ</w:t>
            </w:r>
          </w:p>
        </w:tc>
        <w:tc>
          <w:tcPr>
            <w:tcW w:w="0" w:type="auto"/>
            <w:shd w:val="clear" w:color="auto" w:fill="auto"/>
            <w:vAlign w:val="center"/>
          </w:tcPr>
          <w:p w14:paraId="5286E5A6" w14:textId="77777777" w:rsidR="005C5C6C"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5C5C6C" w:rsidRPr="00C902D4" w14:paraId="2BB98A2E" w14:textId="77777777" w:rsidTr="001A0382">
        <w:trPr>
          <w:trHeight w:val="602"/>
        </w:trPr>
        <w:tc>
          <w:tcPr>
            <w:tcW w:w="0" w:type="auto"/>
            <w:shd w:val="clear" w:color="auto" w:fill="auto"/>
            <w:vAlign w:val="center"/>
          </w:tcPr>
          <w:p w14:paraId="4F57FC5F" w14:textId="77777777" w:rsidR="005C5C6C" w:rsidRPr="00C902D4" w:rsidRDefault="005C5C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7D79AA24" w14:textId="5B0BAC1A" w:rsidR="005C5C6C" w:rsidRPr="00C902D4" w:rsidRDefault="005C5C6C" w:rsidP="00AF7805">
            <w:pPr>
              <w:spacing w:line="360" w:lineRule="auto"/>
              <w:rPr>
                <w:rFonts w:ascii="Arial" w:hAnsi="Arial" w:cs="Arial"/>
                <w:sz w:val="20"/>
              </w:rPr>
            </w:pPr>
            <w:r w:rsidRPr="00C902D4">
              <w:rPr>
                <w:rFonts w:ascii="Arial" w:hAnsi="Arial" w:cs="Arial"/>
                <w:sz w:val="20"/>
              </w:rPr>
              <w:t>Tên hồ sơ</w:t>
            </w:r>
          </w:p>
        </w:tc>
        <w:tc>
          <w:tcPr>
            <w:tcW w:w="0" w:type="auto"/>
            <w:shd w:val="clear" w:color="auto" w:fill="auto"/>
            <w:vAlign w:val="center"/>
          </w:tcPr>
          <w:p w14:paraId="3F811AEB" w14:textId="77777777" w:rsidR="005C5C6C" w:rsidRPr="00C902D4" w:rsidRDefault="005C5C6C"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56F27C51" w14:textId="77777777" w:rsidR="005C5C6C" w:rsidRPr="00C902D4" w:rsidRDefault="005C5C6C"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2F980C30" w14:textId="77777777" w:rsidR="005C5C6C" w:rsidRPr="00C902D4" w:rsidRDefault="005C5C6C"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7186254" w14:textId="77777777" w:rsidR="005C5C6C" w:rsidRPr="00C902D4" w:rsidRDefault="005C5C6C" w:rsidP="00AF7805">
            <w:pPr>
              <w:spacing w:line="360" w:lineRule="auto"/>
              <w:rPr>
                <w:rFonts w:ascii="Arial" w:hAnsi="Arial" w:cs="Arial"/>
                <w:sz w:val="20"/>
              </w:rPr>
            </w:pPr>
          </w:p>
        </w:tc>
        <w:tc>
          <w:tcPr>
            <w:tcW w:w="0" w:type="auto"/>
            <w:shd w:val="clear" w:color="auto" w:fill="auto"/>
            <w:vAlign w:val="center"/>
          </w:tcPr>
          <w:p w14:paraId="7D8128FF" w14:textId="77777777" w:rsidR="005C5C6C" w:rsidRPr="00C902D4" w:rsidRDefault="005C5C6C" w:rsidP="00AF7805">
            <w:pPr>
              <w:spacing w:line="360" w:lineRule="auto"/>
              <w:rPr>
                <w:rFonts w:ascii="Arial" w:hAnsi="Arial" w:cs="Arial"/>
                <w:sz w:val="20"/>
                <w:lang w:eastAsia="ja-JP"/>
              </w:rPr>
            </w:pPr>
          </w:p>
        </w:tc>
        <w:tc>
          <w:tcPr>
            <w:tcW w:w="0" w:type="auto"/>
            <w:shd w:val="clear" w:color="auto" w:fill="auto"/>
            <w:vAlign w:val="center"/>
          </w:tcPr>
          <w:p w14:paraId="5F0EC1D6" w14:textId="29005F65" w:rsidR="005C5C6C" w:rsidRPr="00C902D4" w:rsidRDefault="005C5C6C" w:rsidP="00AF7805">
            <w:pPr>
              <w:spacing w:line="360" w:lineRule="auto"/>
              <w:rPr>
                <w:rFonts w:ascii="Arial" w:hAnsi="Arial" w:cs="Arial"/>
                <w:sz w:val="20"/>
              </w:rPr>
            </w:pPr>
            <w:r w:rsidRPr="00C902D4">
              <w:rPr>
                <w:rFonts w:ascii="Arial" w:hAnsi="Arial" w:cs="Arial"/>
                <w:sz w:val="20"/>
              </w:rPr>
              <w:t>Tên hồ sơ</w:t>
            </w:r>
          </w:p>
        </w:tc>
        <w:tc>
          <w:tcPr>
            <w:tcW w:w="0" w:type="auto"/>
            <w:shd w:val="clear" w:color="auto" w:fill="auto"/>
            <w:vAlign w:val="center"/>
          </w:tcPr>
          <w:p w14:paraId="542F0AAE" w14:textId="77777777" w:rsidR="005C5C6C"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5C5C6C" w:rsidRPr="00C902D4" w14:paraId="3BD78C24" w14:textId="77777777" w:rsidTr="001A0382">
        <w:trPr>
          <w:trHeight w:val="60"/>
        </w:trPr>
        <w:tc>
          <w:tcPr>
            <w:tcW w:w="0" w:type="auto"/>
            <w:shd w:val="clear" w:color="auto" w:fill="auto"/>
            <w:vAlign w:val="center"/>
          </w:tcPr>
          <w:p w14:paraId="07F6DFCE" w14:textId="77777777" w:rsidR="005C5C6C" w:rsidRPr="00C902D4" w:rsidRDefault="005C5C6C"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24F49431" w14:textId="3AA66D5A" w:rsidR="005C5C6C" w:rsidRPr="00C902D4" w:rsidRDefault="005C5C6C"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55E5D1AC" w14:textId="13C6F317" w:rsidR="005C5C6C" w:rsidRPr="00C902D4" w:rsidRDefault="005C5C6C"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6CA9A453" w14:textId="77777777" w:rsidR="005C5C6C" w:rsidRPr="00C902D4" w:rsidRDefault="005C5C6C" w:rsidP="00AF7805">
            <w:pPr>
              <w:spacing w:line="360" w:lineRule="auto"/>
              <w:rPr>
                <w:rFonts w:ascii="Arial" w:hAnsi="Arial" w:cs="Arial"/>
                <w:color w:val="000000" w:themeColor="text1"/>
                <w:sz w:val="20"/>
              </w:rPr>
            </w:pPr>
          </w:p>
        </w:tc>
        <w:tc>
          <w:tcPr>
            <w:tcW w:w="0" w:type="auto"/>
            <w:shd w:val="clear" w:color="auto" w:fill="auto"/>
            <w:vAlign w:val="center"/>
          </w:tcPr>
          <w:p w14:paraId="4311F31F" w14:textId="4CCD1101" w:rsidR="005C5C6C" w:rsidRPr="00C902D4" w:rsidRDefault="005C5C6C"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22A8C68D" w14:textId="77777777" w:rsidR="005C5C6C" w:rsidRPr="00C902D4" w:rsidRDefault="005C5C6C" w:rsidP="00AF7805">
            <w:pPr>
              <w:spacing w:line="360" w:lineRule="auto"/>
              <w:rPr>
                <w:rFonts w:ascii="Arial" w:hAnsi="Arial" w:cs="Arial"/>
                <w:sz w:val="20"/>
                <w:lang w:eastAsia="ja-JP"/>
              </w:rPr>
            </w:pPr>
          </w:p>
        </w:tc>
        <w:tc>
          <w:tcPr>
            <w:tcW w:w="0" w:type="auto"/>
            <w:shd w:val="clear" w:color="auto" w:fill="auto"/>
            <w:vAlign w:val="center"/>
          </w:tcPr>
          <w:p w14:paraId="3FD5E457" w14:textId="77777777" w:rsidR="005C5C6C"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0BA5C4A3" w14:textId="35C73FC2" w:rsidR="005C5C6C" w:rsidRPr="00C902D4" w:rsidRDefault="005C5C6C" w:rsidP="00AF7805">
            <w:pPr>
              <w:spacing w:line="360" w:lineRule="auto"/>
              <w:rPr>
                <w:rFonts w:ascii="Arial" w:hAnsi="Arial" w:cs="Arial"/>
                <w:color w:val="000000" w:themeColor="text1"/>
                <w:sz w:val="20"/>
              </w:rPr>
            </w:pPr>
            <w:r w:rsidRPr="00C902D4">
              <w:rPr>
                <w:rFonts w:ascii="Arial" w:hAnsi="Arial" w:cs="Arial"/>
                <w:sz w:val="20"/>
              </w:rPr>
              <w:t xml:space="preserve">Trạng thái: Áp dụng và không áp dụng </w:t>
            </w:r>
          </w:p>
        </w:tc>
        <w:tc>
          <w:tcPr>
            <w:tcW w:w="0" w:type="auto"/>
            <w:shd w:val="clear" w:color="auto" w:fill="auto"/>
            <w:vAlign w:val="center"/>
          </w:tcPr>
          <w:p w14:paraId="71754B52" w14:textId="77777777" w:rsidR="005C5C6C" w:rsidRPr="00C902D4" w:rsidRDefault="005C5C6C" w:rsidP="00AF7805">
            <w:pPr>
              <w:spacing w:line="360" w:lineRule="auto"/>
              <w:rPr>
                <w:rFonts w:ascii="Arial" w:hAnsi="Arial" w:cs="Arial"/>
                <w:sz w:val="20"/>
                <w:lang w:eastAsia="ja-JP"/>
              </w:rPr>
            </w:pPr>
            <w:r w:rsidRPr="00C902D4">
              <w:rPr>
                <w:rFonts w:ascii="Arial" w:hAnsi="Arial" w:cs="Arial"/>
                <w:sz w:val="20"/>
                <w:lang w:eastAsia="ja-JP"/>
              </w:rPr>
              <w:t>Drop down list</w:t>
            </w:r>
          </w:p>
        </w:tc>
      </w:tr>
    </w:tbl>
    <w:p w14:paraId="0465CA66" w14:textId="77777777" w:rsidR="001A0382" w:rsidRPr="00C902D4" w:rsidRDefault="001A0382" w:rsidP="00AF7805">
      <w:pPr>
        <w:spacing w:line="360" w:lineRule="auto"/>
        <w:jc w:val="both"/>
        <w:rPr>
          <w:rFonts w:ascii="Arial" w:hAnsi="Arial" w:cs="Arial"/>
          <w:sz w:val="20"/>
        </w:rPr>
        <w:sectPr w:rsidR="001A0382" w:rsidRPr="00C902D4" w:rsidSect="002B53D6">
          <w:pgSz w:w="11909" w:h="16834" w:code="9"/>
          <w:pgMar w:top="1134" w:right="1134" w:bottom="1134" w:left="1701" w:header="567" w:footer="567" w:gutter="0"/>
          <w:pgNumType w:start="66"/>
          <w:cols w:space="720"/>
          <w:titlePg/>
          <w:docGrid w:linePitch="360"/>
        </w:sectPr>
      </w:pPr>
    </w:p>
    <w:p w14:paraId="50124FD8" w14:textId="77777777" w:rsidR="001A0382" w:rsidRPr="00C902D4" w:rsidRDefault="001A0382" w:rsidP="00AF7805">
      <w:pPr>
        <w:spacing w:line="360" w:lineRule="auto"/>
        <w:jc w:val="both"/>
        <w:rPr>
          <w:rFonts w:ascii="Arial" w:hAnsi="Arial" w:cs="Arial"/>
          <w:sz w:val="20"/>
        </w:rPr>
        <w:sectPr w:rsidR="001A0382"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698DF26C" w14:textId="77777777" w:rsidR="001A0382" w:rsidRPr="00C902D4" w:rsidRDefault="001A0382"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86"/>
        <w:gridCol w:w="7311"/>
      </w:tblGrid>
      <w:tr w:rsidR="001A0382" w:rsidRPr="00C902D4" w14:paraId="55EE1F3F" w14:textId="77777777" w:rsidTr="001A0382">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59A1B17"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40DEC85"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5374F68" w14:textId="77777777" w:rsidR="001A0382" w:rsidRPr="00C902D4" w:rsidRDefault="001A0382" w:rsidP="00AF7805">
            <w:pPr>
              <w:spacing w:line="360" w:lineRule="auto"/>
              <w:jc w:val="both"/>
              <w:rPr>
                <w:rFonts w:ascii="Arial" w:hAnsi="Arial" w:cs="Arial"/>
                <w:b/>
                <w:sz w:val="20"/>
              </w:rPr>
            </w:pPr>
            <w:r w:rsidRPr="00C902D4">
              <w:rPr>
                <w:rFonts w:ascii="Arial" w:hAnsi="Arial" w:cs="Arial"/>
                <w:b/>
                <w:sz w:val="20"/>
              </w:rPr>
              <w:t>Mô tả</w:t>
            </w:r>
          </w:p>
        </w:tc>
      </w:tr>
      <w:tr w:rsidR="001A0382" w:rsidRPr="00C902D4" w14:paraId="78C6AFE6"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B31A541" w14:textId="00D75598" w:rsidR="001A0382"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2A9D81A3" w14:textId="77777777" w:rsidR="001A0382" w:rsidRPr="00C902D4" w:rsidRDefault="001A0382"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77830794"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1A0382" w:rsidRPr="00C902D4" w14:paraId="6C290D19"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9570390" w14:textId="5FFB5D0B" w:rsidR="001A0382"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1A3092A4" w14:textId="77777777" w:rsidR="001A0382" w:rsidRPr="00C902D4" w:rsidRDefault="001A0382"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547663A3" w14:textId="77777777" w:rsidR="001A0382" w:rsidRPr="00C902D4" w:rsidRDefault="001A0382"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5CD937AF"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143A1BC1"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447732A"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419C0A4" w14:textId="77777777" w:rsidR="001A0382" w:rsidRPr="00C902D4" w:rsidRDefault="001A0382"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3B0017C3" w14:textId="77777777" w:rsidR="001A0382" w:rsidRPr="00C902D4" w:rsidRDefault="001A0382"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D9C78EC" w14:textId="77777777" w:rsidR="001A0382" w:rsidRPr="00C902D4" w:rsidRDefault="001A0382"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D0C4E6A" w14:textId="671F1ADF" w:rsidR="001A0382" w:rsidRPr="00C902D4" w:rsidRDefault="001A0382"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1A0382" w:rsidRPr="00C902D4" w14:paraId="73E61465"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DE87B0E" w14:textId="492D4B02" w:rsidR="001A0382"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5AC5B568" w14:textId="77777777" w:rsidR="001A0382" w:rsidRPr="00C902D4" w:rsidRDefault="001A0382"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6DCD3138" w14:textId="77777777" w:rsidR="001A0382" w:rsidRPr="00C902D4" w:rsidRDefault="001A0382"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1A0382" w:rsidRPr="00C902D4" w14:paraId="5605D382"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CA96BFD" w14:textId="69A37320" w:rsidR="001A0382"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A0A824" w14:textId="54869615" w:rsidR="001A0382" w:rsidRPr="00C902D4" w:rsidRDefault="001A0382"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5F681D"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5729DDC0"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7C2CF7F2" w14:textId="77777777" w:rsidR="001A0382" w:rsidRPr="00C902D4" w:rsidRDefault="001A0382"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64310003"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46DA7218"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4557D7FD" w14:textId="77777777" w:rsidR="001A0382" w:rsidRPr="00C902D4" w:rsidRDefault="001A0382"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1A0382" w:rsidRPr="00C902D4" w14:paraId="0D80381A" w14:textId="77777777" w:rsidTr="001A0382">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89010D2" w14:textId="3E8485F1" w:rsidR="001A0382" w:rsidRPr="00C902D4" w:rsidRDefault="00995EA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09E22607" w14:textId="4697888E" w:rsidR="001A0382" w:rsidRPr="00C902D4" w:rsidRDefault="001A0382"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43D996EF" w14:textId="77777777" w:rsidR="001A0382" w:rsidRPr="00C902D4" w:rsidRDefault="001A0382"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0AF4F8CB" w14:textId="77777777" w:rsidR="001A0382" w:rsidRPr="00C902D4" w:rsidRDefault="001A0382"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2F931D3" w14:textId="02E8B05E" w:rsidR="001A0382" w:rsidRPr="00C902D4" w:rsidRDefault="00182858"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33C2C025" wp14:editId="22F8393E">
            <wp:extent cx="5761990" cy="18929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1990" cy="1892961"/>
                    </a:xfrm>
                    <a:prstGeom prst="rect">
                      <a:avLst/>
                    </a:prstGeom>
                  </pic:spPr>
                </pic:pic>
              </a:graphicData>
            </a:graphic>
          </wp:inline>
        </w:drawing>
      </w:r>
    </w:p>
    <w:p w14:paraId="0A877CF1" w14:textId="77777777" w:rsidR="00B11BB5" w:rsidRPr="00C902D4" w:rsidRDefault="00B11BB5" w:rsidP="00AF7805">
      <w:pPr>
        <w:pStyle w:val="Heading5"/>
        <w:tabs>
          <w:tab w:val="clear" w:pos="1458"/>
          <w:tab w:val="num" w:pos="1080"/>
        </w:tabs>
        <w:spacing w:line="360" w:lineRule="auto"/>
        <w:ind w:hanging="1458"/>
        <w:rPr>
          <w:rFonts w:ascii="Arial" w:hAnsi="Arial" w:cs="Arial"/>
          <w:sz w:val="20"/>
          <w:szCs w:val="20"/>
        </w:rPr>
      </w:pPr>
      <w:bookmarkStart w:id="130" w:name="_Toc500541205"/>
      <w:r w:rsidRPr="00C902D4">
        <w:rPr>
          <w:rFonts w:ascii="Arial" w:hAnsi="Arial" w:cs="Arial"/>
          <w:sz w:val="20"/>
          <w:szCs w:val="20"/>
        </w:rPr>
        <w:t>Danh mục tên trường</w:t>
      </w:r>
      <w:bookmarkEnd w:id="130"/>
    </w:p>
    <w:p w14:paraId="0AD0D649"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8B972DC" w14:textId="77777777" w:rsidR="00B11BB5" w:rsidRPr="00C902D4" w:rsidRDefault="00B11BB5"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6451BC02" wp14:editId="2EA673C4">
            <wp:extent cx="4883401" cy="1784442"/>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83401" cy="1784442"/>
                    </a:xfrm>
                    <a:prstGeom prst="rect">
                      <a:avLst/>
                    </a:prstGeom>
                  </pic:spPr>
                </pic:pic>
              </a:graphicData>
            </a:graphic>
          </wp:inline>
        </w:drawing>
      </w:r>
    </w:p>
    <w:p w14:paraId="4D780836"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0DFD27E"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759ADB33"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 xml:space="preserve">Thiết lập danh mục các trường đào tạo </w:t>
      </w:r>
    </w:p>
    <w:p w14:paraId="50D832E8"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125C008"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tên trường</w:t>
      </w:r>
    </w:p>
    <w:p w14:paraId="7044ACE6"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5A9E406"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lastRenderedPageBreak/>
        <w:t xml:space="preserve">Bước 1: </w:t>
      </w:r>
      <w:r w:rsidRPr="00C902D4">
        <w:rPr>
          <w:rFonts w:ascii="Arial" w:hAnsi="Arial" w:cs="Arial"/>
          <w:sz w:val="20"/>
          <w:szCs w:val="20"/>
        </w:rPr>
        <w:t xml:space="preserve">Người sử dụng đăng nhập vào hệ thống, thực hiện thiết lập với các thông tin: Mã trường, Tên trường, Trạng thái, Mô tả. </w:t>
      </w:r>
    </w:p>
    <w:p w14:paraId="319D8662"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Thêm mới thành công danh mục trường đào tạo.</w:t>
      </w:r>
    </w:p>
    <w:p w14:paraId="03392D08"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Lấy mẫu excel, Nhập từ excel, Chọn, Xóa, Xuất Excel, các chức năng hoạt động được mô tả ở dưới</w:t>
      </w:r>
    </w:p>
    <w:p w14:paraId="43812DB3"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163"/>
        <w:gridCol w:w="820"/>
        <w:gridCol w:w="700"/>
        <w:gridCol w:w="860"/>
        <w:gridCol w:w="1218"/>
        <w:gridCol w:w="912"/>
        <w:gridCol w:w="1484"/>
        <w:gridCol w:w="1312"/>
      </w:tblGrid>
      <w:tr w:rsidR="00B11BB5" w:rsidRPr="00C902D4" w14:paraId="1776FCBD" w14:textId="77777777" w:rsidTr="00E11991">
        <w:trPr>
          <w:trHeight w:val="440"/>
          <w:tblHeader/>
        </w:trPr>
        <w:tc>
          <w:tcPr>
            <w:tcW w:w="0" w:type="auto"/>
            <w:shd w:val="clear" w:color="auto" w:fill="auto"/>
            <w:vAlign w:val="center"/>
            <w:hideMark/>
          </w:tcPr>
          <w:p w14:paraId="4DC302CC"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4D4F23A0"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701690F5"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2CC3ED0F"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736A1B35"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48A2BA63"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25D544CE"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1BD4857"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558CD93E"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11BB5" w:rsidRPr="00C902D4" w14:paraId="225DF71E" w14:textId="77777777" w:rsidTr="00E11991">
        <w:trPr>
          <w:trHeight w:val="60"/>
        </w:trPr>
        <w:tc>
          <w:tcPr>
            <w:tcW w:w="0" w:type="auto"/>
            <w:shd w:val="clear" w:color="auto" w:fill="auto"/>
            <w:vAlign w:val="center"/>
          </w:tcPr>
          <w:p w14:paraId="4ACAA7A4"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shd w:val="clear" w:color="auto" w:fill="auto"/>
            <w:vAlign w:val="center"/>
          </w:tcPr>
          <w:p w14:paraId="5B8E1545" w14:textId="77777777" w:rsidR="00B11BB5" w:rsidRPr="00C902D4" w:rsidRDefault="00B11BB5" w:rsidP="00AF7805">
            <w:pPr>
              <w:spacing w:line="360" w:lineRule="auto"/>
              <w:rPr>
                <w:rFonts w:ascii="Arial" w:hAnsi="Arial" w:cs="Arial"/>
                <w:sz w:val="20"/>
              </w:rPr>
            </w:pPr>
            <w:r w:rsidRPr="00C902D4">
              <w:rPr>
                <w:rFonts w:ascii="Arial" w:hAnsi="Arial" w:cs="Arial"/>
                <w:sz w:val="20"/>
              </w:rPr>
              <w:t>Mã trường</w:t>
            </w:r>
          </w:p>
        </w:tc>
        <w:tc>
          <w:tcPr>
            <w:tcW w:w="0" w:type="auto"/>
            <w:shd w:val="clear" w:color="auto" w:fill="auto"/>
            <w:vAlign w:val="center"/>
          </w:tcPr>
          <w:p w14:paraId="74D2D7F9"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57B4587A" w14:textId="77777777" w:rsidR="00B11BB5" w:rsidRPr="00C902D4" w:rsidRDefault="00B11BB5"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3CB32540"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FA8D56D" w14:textId="77777777" w:rsidR="00B11BB5" w:rsidRPr="00C902D4" w:rsidRDefault="00B11BB5" w:rsidP="00AF7805">
            <w:pPr>
              <w:spacing w:line="360" w:lineRule="auto"/>
              <w:rPr>
                <w:rFonts w:ascii="Arial" w:hAnsi="Arial" w:cs="Arial"/>
                <w:sz w:val="20"/>
              </w:rPr>
            </w:pPr>
          </w:p>
        </w:tc>
        <w:tc>
          <w:tcPr>
            <w:tcW w:w="0" w:type="auto"/>
            <w:shd w:val="clear" w:color="auto" w:fill="auto"/>
            <w:vAlign w:val="center"/>
          </w:tcPr>
          <w:p w14:paraId="4B1093E2"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56062469" w14:textId="77777777" w:rsidR="00B11BB5" w:rsidRPr="00C902D4" w:rsidRDefault="00B11BB5" w:rsidP="00AF7805">
            <w:pPr>
              <w:spacing w:line="360" w:lineRule="auto"/>
              <w:rPr>
                <w:rFonts w:ascii="Arial" w:hAnsi="Arial" w:cs="Arial"/>
                <w:sz w:val="20"/>
              </w:rPr>
            </w:pPr>
            <w:r w:rsidRPr="00C902D4">
              <w:rPr>
                <w:rFonts w:ascii="Arial" w:hAnsi="Arial" w:cs="Arial"/>
                <w:sz w:val="20"/>
              </w:rPr>
              <w:t xml:space="preserve">Ký hiệu trường </w:t>
            </w:r>
          </w:p>
        </w:tc>
        <w:tc>
          <w:tcPr>
            <w:tcW w:w="0" w:type="auto"/>
            <w:shd w:val="clear" w:color="auto" w:fill="auto"/>
            <w:vAlign w:val="center"/>
          </w:tcPr>
          <w:p w14:paraId="44AFABC8"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49D9F863" w14:textId="77777777" w:rsidTr="00E11991">
        <w:trPr>
          <w:trHeight w:val="602"/>
        </w:trPr>
        <w:tc>
          <w:tcPr>
            <w:tcW w:w="0" w:type="auto"/>
            <w:shd w:val="clear" w:color="auto" w:fill="auto"/>
            <w:vAlign w:val="center"/>
          </w:tcPr>
          <w:p w14:paraId="09DDFD1D"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shd w:val="clear" w:color="auto" w:fill="auto"/>
            <w:vAlign w:val="center"/>
          </w:tcPr>
          <w:p w14:paraId="2443F264"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trường</w:t>
            </w:r>
          </w:p>
        </w:tc>
        <w:tc>
          <w:tcPr>
            <w:tcW w:w="0" w:type="auto"/>
            <w:shd w:val="clear" w:color="auto" w:fill="auto"/>
            <w:vAlign w:val="center"/>
          </w:tcPr>
          <w:p w14:paraId="5DB6AA49"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43AFA90E" w14:textId="77777777" w:rsidR="00B11BB5" w:rsidRPr="00C902D4" w:rsidRDefault="00B11BB5"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44F56590"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1546193C" w14:textId="77777777" w:rsidR="00B11BB5" w:rsidRPr="00C902D4" w:rsidRDefault="00B11BB5" w:rsidP="00AF7805">
            <w:pPr>
              <w:spacing w:line="360" w:lineRule="auto"/>
              <w:rPr>
                <w:rFonts w:ascii="Arial" w:hAnsi="Arial" w:cs="Arial"/>
                <w:sz w:val="20"/>
              </w:rPr>
            </w:pPr>
          </w:p>
        </w:tc>
        <w:tc>
          <w:tcPr>
            <w:tcW w:w="0" w:type="auto"/>
            <w:shd w:val="clear" w:color="auto" w:fill="auto"/>
            <w:vAlign w:val="center"/>
          </w:tcPr>
          <w:p w14:paraId="3D42D70F"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48412022"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trường</w:t>
            </w:r>
          </w:p>
        </w:tc>
        <w:tc>
          <w:tcPr>
            <w:tcW w:w="0" w:type="auto"/>
            <w:shd w:val="clear" w:color="auto" w:fill="auto"/>
            <w:vAlign w:val="center"/>
          </w:tcPr>
          <w:p w14:paraId="057A8F59"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4B3B9878" w14:textId="77777777" w:rsidTr="00E11991">
        <w:trPr>
          <w:trHeight w:val="60"/>
        </w:trPr>
        <w:tc>
          <w:tcPr>
            <w:tcW w:w="0" w:type="auto"/>
            <w:shd w:val="clear" w:color="auto" w:fill="auto"/>
            <w:vAlign w:val="center"/>
          </w:tcPr>
          <w:p w14:paraId="4A1ACA80"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shd w:val="clear" w:color="auto" w:fill="auto"/>
            <w:vAlign w:val="center"/>
          </w:tcPr>
          <w:p w14:paraId="00D776DB"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64F767AE"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025159EE" w14:textId="77777777" w:rsidR="00B11BB5" w:rsidRPr="00C902D4" w:rsidRDefault="00B11BB5" w:rsidP="00AF7805">
            <w:pPr>
              <w:spacing w:line="360" w:lineRule="auto"/>
              <w:rPr>
                <w:rFonts w:ascii="Arial" w:hAnsi="Arial" w:cs="Arial"/>
                <w:color w:val="000000" w:themeColor="text1"/>
                <w:sz w:val="20"/>
              </w:rPr>
            </w:pPr>
          </w:p>
        </w:tc>
        <w:tc>
          <w:tcPr>
            <w:tcW w:w="0" w:type="auto"/>
            <w:shd w:val="clear" w:color="auto" w:fill="auto"/>
            <w:vAlign w:val="center"/>
          </w:tcPr>
          <w:p w14:paraId="05F3A4A1"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6EFF6B8F"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57CE5130"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210D7FEC"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 xml:space="preserve">Trạng thái: Áp dụng và không áp dụng </w:t>
            </w:r>
          </w:p>
        </w:tc>
        <w:tc>
          <w:tcPr>
            <w:tcW w:w="0" w:type="auto"/>
            <w:shd w:val="clear" w:color="auto" w:fill="auto"/>
            <w:vAlign w:val="center"/>
          </w:tcPr>
          <w:p w14:paraId="1DF14047"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B11BB5" w:rsidRPr="00C902D4" w14:paraId="7B948D6A" w14:textId="77777777" w:rsidTr="00E11991">
        <w:trPr>
          <w:trHeight w:val="60"/>
        </w:trPr>
        <w:tc>
          <w:tcPr>
            <w:tcW w:w="0" w:type="auto"/>
            <w:shd w:val="clear" w:color="auto" w:fill="auto"/>
            <w:vAlign w:val="center"/>
          </w:tcPr>
          <w:p w14:paraId="485501AB"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002DE14E"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7B291B30"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730506EF"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22E7E8DA"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35DCA792"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6D15649A"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68C15C9B"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Mô tả thêm</w:t>
            </w:r>
          </w:p>
        </w:tc>
        <w:tc>
          <w:tcPr>
            <w:tcW w:w="0" w:type="auto"/>
            <w:shd w:val="clear" w:color="auto" w:fill="auto"/>
            <w:vAlign w:val="center"/>
          </w:tcPr>
          <w:p w14:paraId="5D0A9F77"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0D021F03" w14:textId="77777777" w:rsidR="00B11BB5" w:rsidRPr="00C902D4" w:rsidRDefault="00B11BB5" w:rsidP="00AF7805">
      <w:pPr>
        <w:spacing w:line="360" w:lineRule="auto"/>
        <w:jc w:val="both"/>
        <w:rPr>
          <w:rFonts w:ascii="Arial" w:hAnsi="Arial" w:cs="Arial"/>
          <w:sz w:val="20"/>
        </w:rPr>
        <w:sectPr w:rsidR="00B11BB5" w:rsidRPr="00C902D4" w:rsidSect="002B53D6">
          <w:pgSz w:w="11909" w:h="16834" w:code="9"/>
          <w:pgMar w:top="1134" w:right="1134" w:bottom="1134" w:left="1701" w:header="567" w:footer="567" w:gutter="0"/>
          <w:pgNumType w:start="66"/>
          <w:cols w:space="720"/>
          <w:titlePg/>
          <w:docGrid w:linePitch="360"/>
        </w:sectPr>
      </w:pPr>
    </w:p>
    <w:p w14:paraId="256C612D" w14:textId="77777777" w:rsidR="00B11BB5" w:rsidRPr="00C902D4" w:rsidRDefault="00B11BB5" w:rsidP="00AF7805">
      <w:pPr>
        <w:spacing w:line="360" w:lineRule="auto"/>
        <w:jc w:val="both"/>
        <w:rPr>
          <w:rFonts w:ascii="Arial" w:hAnsi="Arial" w:cs="Arial"/>
          <w:sz w:val="20"/>
        </w:rPr>
        <w:sectPr w:rsidR="00B11BB5"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49D8BFD5"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27"/>
        <w:gridCol w:w="7170"/>
      </w:tblGrid>
      <w:tr w:rsidR="00B11BB5" w:rsidRPr="00C902D4" w14:paraId="0510E6BA" w14:textId="77777777" w:rsidTr="00E1199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B4428F8"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0E47CB9"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8919BBF"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Mô tả</w:t>
            </w:r>
          </w:p>
        </w:tc>
      </w:tr>
      <w:tr w:rsidR="00B11BB5" w:rsidRPr="00C902D4" w14:paraId="282BE361"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4701641"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0B12ADA8" w14:textId="77777777" w:rsidR="00B11BB5" w:rsidRPr="00C902D4" w:rsidRDefault="00B11BB5"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669CCB30"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B11BB5" w:rsidRPr="00C902D4" w14:paraId="4F0103BA"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6BECC24"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50AA5AFE" w14:textId="77777777" w:rsidR="00B11BB5" w:rsidRPr="00C902D4" w:rsidRDefault="00B11BB5"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32719AEA" w14:textId="77777777" w:rsidR="00B11BB5" w:rsidRPr="00C902D4" w:rsidRDefault="00B11BB5"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4B50D847"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7785EA64"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677DECEC"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4F6F778"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71809959" w14:textId="77777777" w:rsidR="00B11BB5" w:rsidRPr="00C902D4" w:rsidRDefault="00B11BB5"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D87D49B" w14:textId="77777777" w:rsidR="00B11BB5" w:rsidRPr="00C902D4" w:rsidRDefault="00B11BB5"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0EF42018"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467FEDD8"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mới mã trường đào tạo đã tồn tại -&gt; hệ thống đưa ra cảnh báo “Mã trường đã tồn tại, yêu cầu nhập lại” </w:t>
            </w:r>
          </w:p>
          <w:p w14:paraId="34D448FE"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sz w:val="20"/>
                <w:szCs w:val="20"/>
              </w:rPr>
              <w:t>TH2: Mã tài sản = NULL -&gt; khi nhấn nút “Lưu” hệ thống sẽ hiển thị thông báo “Bạn phải nhập các trường bắt buộc trước khi Lưu”.</w:t>
            </w:r>
          </w:p>
        </w:tc>
      </w:tr>
      <w:tr w:rsidR="00B11BB5" w:rsidRPr="00C902D4" w14:paraId="1FFF1C66"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4F8CD09"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07DEC3A4" w14:textId="77777777" w:rsidR="00B11BB5" w:rsidRPr="00C902D4" w:rsidRDefault="00B11BB5" w:rsidP="00AF7805">
            <w:pPr>
              <w:spacing w:line="360" w:lineRule="auto"/>
              <w:rPr>
                <w:rFonts w:ascii="Arial" w:hAnsi="Arial" w:cs="Arial"/>
                <w:sz w:val="20"/>
              </w:rPr>
            </w:pPr>
            <w:r w:rsidRPr="00C902D4">
              <w:rPr>
                <w:rFonts w:ascii="Arial" w:hAnsi="Arial" w:cs="Arial"/>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08041750" w14:textId="77777777" w:rsidR="00B11BB5" w:rsidRPr="00C902D4" w:rsidRDefault="00B11BB5" w:rsidP="00AF7805">
            <w:pPr>
              <w:spacing w:line="360" w:lineRule="auto"/>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B11BB5" w:rsidRPr="00C902D4" w14:paraId="0358FEFA"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8F141B6"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7A728F9F" w14:textId="77777777" w:rsidR="00B11BB5" w:rsidRPr="00C902D4" w:rsidRDefault="00B11BB5" w:rsidP="00AF7805">
            <w:pPr>
              <w:spacing w:line="360" w:lineRule="auto"/>
              <w:rPr>
                <w:rFonts w:ascii="Arial" w:hAnsi="Arial" w:cs="Arial"/>
                <w:sz w:val="20"/>
              </w:rPr>
            </w:pPr>
            <w:r w:rsidRPr="00C902D4">
              <w:rPr>
                <w:rFonts w:ascii="Arial" w:hAnsi="Arial" w:cs="Arial"/>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17FCC2EC" w14:textId="77777777" w:rsidR="00B11BB5" w:rsidRPr="00C902D4" w:rsidRDefault="00B11BB5"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56CE8A76"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4CA2A995"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lastRenderedPageBreak/>
              <w:t>Nhập thành công: Thông tin phải được hiển thị ngay sang bảng liệt kê bên phải. Và có thông báo “Nhập thành công” ở phía dưới góc phải màn hình.</w:t>
            </w:r>
          </w:p>
          <w:p w14:paraId="1750955E"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097F01A1"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686E4617"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6983E0EE" w14:textId="77777777" w:rsidR="00B11BB5" w:rsidRPr="00C902D4" w:rsidRDefault="00B11BB5" w:rsidP="00AF7805">
            <w:pPr>
              <w:pStyle w:val="ListParagraph"/>
              <w:numPr>
                <w:ilvl w:val="0"/>
                <w:numId w:val="15"/>
              </w:numPr>
              <w:spacing w:after="120" w:line="360" w:lineRule="auto"/>
              <w:ind w:left="450"/>
              <w:jc w:val="both"/>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B11BB5" w:rsidRPr="00C902D4" w14:paraId="3F8D2BED"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83A819C"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478AE768" w14:textId="77777777" w:rsidR="00B11BB5" w:rsidRPr="00C902D4" w:rsidRDefault="00B11BB5"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36DC614A" w14:textId="77777777" w:rsidR="00B11BB5" w:rsidRPr="00C902D4" w:rsidRDefault="00B11BB5"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B11BB5" w:rsidRPr="00C902D4" w14:paraId="25EC2BF8"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5DAE6FC"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DC1AC0" w14:textId="77777777" w:rsidR="00B11BB5" w:rsidRPr="00C902D4" w:rsidRDefault="00B11BB5"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FB2358"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1C87E0E1"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23CADF99" w14:textId="77777777" w:rsidR="00B11BB5" w:rsidRPr="00C902D4" w:rsidRDefault="00B11BB5"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38F0AB7A"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03EF3852"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0B5062D5"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B11BB5" w:rsidRPr="00C902D4" w14:paraId="3DE102E5"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05F9179"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tcBorders>
              <w:top w:val="single" w:sz="4" w:space="0" w:color="000000"/>
              <w:left w:val="single" w:sz="4" w:space="0" w:color="000000"/>
              <w:bottom w:val="single" w:sz="4" w:space="0" w:color="000000"/>
              <w:right w:val="single" w:sz="4" w:space="0" w:color="000000"/>
            </w:tcBorders>
            <w:vAlign w:val="center"/>
          </w:tcPr>
          <w:p w14:paraId="1D5CBAA2" w14:textId="77777777" w:rsidR="00B11BB5" w:rsidRPr="00C902D4" w:rsidRDefault="00B11BB5"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09708D15"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7C38E1BB" w14:textId="77777777" w:rsidR="00B11BB5" w:rsidRPr="00C902D4" w:rsidRDefault="00B11BB5"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D38BB45" w14:textId="77777777" w:rsidR="00B11BB5" w:rsidRPr="00C902D4" w:rsidRDefault="00B11BB5"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lastRenderedPageBreak/>
        <w:drawing>
          <wp:inline distT="0" distB="0" distL="0" distR="0" wp14:anchorId="42B3F447" wp14:editId="0CAF2BFA">
            <wp:extent cx="5761990" cy="199884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1990" cy="1998844"/>
                    </a:xfrm>
                    <a:prstGeom prst="rect">
                      <a:avLst/>
                    </a:prstGeom>
                  </pic:spPr>
                </pic:pic>
              </a:graphicData>
            </a:graphic>
          </wp:inline>
        </w:drawing>
      </w:r>
    </w:p>
    <w:p w14:paraId="7475151D" w14:textId="77777777" w:rsidR="00B11BB5" w:rsidRPr="00C902D4" w:rsidRDefault="00B11BB5" w:rsidP="00AF7805">
      <w:pPr>
        <w:pStyle w:val="Heading5"/>
        <w:tabs>
          <w:tab w:val="clear" w:pos="1458"/>
          <w:tab w:val="num" w:pos="1080"/>
        </w:tabs>
        <w:spacing w:line="360" w:lineRule="auto"/>
        <w:ind w:hanging="1458"/>
        <w:rPr>
          <w:rFonts w:ascii="Arial" w:hAnsi="Arial" w:cs="Arial"/>
          <w:sz w:val="20"/>
          <w:szCs w:val="20"/>
        </w:rPr>
      </w:pPr>
      <w:bookmarkStart w:id="131" w:name="_Toc500541206"/>
      <w:r w:rsidRPr="00C902D4">
        <w:rPr>
          <w:rFonts w:ascii="Arial" w:hAnsi="Arial" w:cs="Arial"/>
          <w:sz w:val="20"/>
          <w:szCs w:val="20"/>
        </w:rPr>
        <w:t>Danh mục chuyên ngành đào tạo</w:t>
      </w:r>
      <w:bookmarkEnd w:id="131"/>
    </w:p>
    <w:p w14:paraId="4AB7EB93"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CD551EE" w14:textId="77777777" w:rsidR="00B11BB5" w:rsidRPr="00C902D4" w:rsidRDefault="00B11BB5" w:rsidP="00AF7805">
      <w:pPr>
        <w:pStyle w:val="atext"/>
        <w:spacing w:line="360" w:lineRule="auto"/>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3736C3AD" wp14:editId="4AFDA3FB">
            <wp:extent cx="4883401" cy="1784442"/>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83401" cy="1784442"/>
                    </a:xfrm>
                    <a:prstGeom prst="rect">
                      <a:avLst/>
                    </a:prstGeom>
                  </pic:spPr>
                </pic:pic>
              </a:graphicData>
            </a:graphic>
          </wp:inline>
        </w:drawing>
      </w:r>
    </w:p>
    <w:p w14:paraId="6EB4BDAC"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26DD61C0"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5FBDCBE"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 xml:space="preserve">Tạo dữ liệu danh mục các chuyên ngành đào tạo </w:t>
      </w:r>
    </w:p>
    <w:p w14:paraId="7A501E44"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EA60E36"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chuyên ngành đào tạo</w:t>
      </w:r>
    </w:p>
    <w:p w14:paraId="737C2307"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C58B5A8"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Mã chuyên ngành, Tên chuyên ngành, Trạng thái, Mô tả. </w:t>
      </w:r>
    </w:p>
    <w:p w14:paraId="723DE072"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Thêm mới thành công danh mục chuyên ngành cần quản lý của CBNV.</w:t>
      </w:r>
    </w:p>
    <w:p w14:paraId="4AD85D57"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Lấy mẫu excel, Nhập từ excel, Chọn, Xóa, Xuất Excel, các chức năng hoạt động được mô tả ở dưới</w:t>
      </w:r>
    </w:p>
    <w:p w14:paraId="6981AA0B"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37"/>
        <w:gridCol w:w="798"/>
        <w:gridCol w:w="695"/>
        <w:gridCol w:w="852"/>
        <w:gridCol w:w="1156"/>
        <w:gridCol w:w="879"/>
        <w:gridCol w:w="1692"/>
        <w:gridCol w:w="1261"/>
      </w:tblGrid>
      <w:tr w:rsidR="00B11BB5" w:rsidRPr="00C902D4" w14:paraId="076A57AE" w14:textId="77777777" w:rsidTr="00E11991">
        <w:trPr>
          <w:trHeight w:val="440"/>
          <w:tblHeader/>
        </w:trPr>
        <w:tc>
          <w:tcPr>
            <w:tcW w:w="0" w:type="auto"/>
            <w:shd w:val="clear" w:color="auto" w:fill="auto"/>
            <w:vAlign w:val="center"/>
            <w:hideMark/>
          </w:tcPr>
          <w:p w14:paraId="2E65673A"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0335DFE2"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4DAA357"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2B909F7"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5FC00C8A"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65ADF2BB"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5D45DFA6"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5CA1DCD6"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48A1EF68"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11BB5" w:rsidRPr="00C902D4" w14:paraId="46B540EA" w14:textId="77777777" w:rsidTr="00E11991">
        <w:trPr>
          <w:trHeight w:val="60"/>
        </w:trPr>
        <w:tc>
          <w:tcPr>
            <w:tcW w:w="0" w:type="auto"/>
            <w:shd w:val="clear" w:color="auto" w:fill="auto"/>
            <w:vAlign w:val="center"/>
          </w:tcPr>
          <w:p w14:paraId="15B25B19"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1</w:t>
            </w:r>
          </w:p>
        </w:tc>
        <w:tc>
          <w:tcPr>
            <w:tcW w:w="0" w:type="auto"/>
            <w:shd w:val="clear" w:color="auto" w:fill="auto"/>
            <w:vAlign w:val="center"/>
          </w:tcPr>
          <w:p w14:paraId="765D79FD" w14:textId="77777777" w:rsidR="00B11BB5" w:rsidRPr="00C902D4" w:rsidRDefault="00B11BB5" w:rsidP="00AF7805">
            <w:pPr>
              <w:spacing w:line="360" w:lineRule="auto"/>
              <w:rPr>
                <w:rFonts w:ascii="Arial" w:hAnsi="Arial" w:cs="Arial"/>
                <w:sz w:val="20"/>
              </w:rPr>
            </w:pPr>
            <w:r w:rsidRPr="00C902D4">
              <w:rPr>
                <w:rFonts w:ascii="Arial" w:hAnsi="Arial" w:cs="Arial"/>
                <w:sz w:val="20"/>
              </w:rPr>
              <w:t>Mã chuyên ngành</w:t>
            </w:r>
          </w:p>
        </w:tc>
        <w:tc>
          <w:tcPr>
            <w:tcW w:w="0" w:type="auto"/>
            <w:shd w:val="clear" w:color="auto" w:fill="auto"/>
            <w:vAlign w:val="center"/>
          </w:tcPr>
          <w:p w14:paraId="7B1DC9AE"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40CF1245" w14:textId="77777777" w:rsidR="00B11BB5" w:rsidRPr="00C902D4" w:rsidRDefault="00B11BB5" w:rsidP="00AF7805">
            <w:pPr>
              <w:spacing w:line="360" w:lineRule="auto"/>
              <w:rPr>
                <w:rFonts w:ascii="Arial" w:hAnsi="Arial" w:cs="Arial"/>
                <w:sz w:val="20"/>
              </w:rPr>
            </w:pPr>
            <w:r w:rsidRPr="00C902D4">
              <w:rPr>
                <w:rFonts w:ascii="Arial" w:hAnsi="Arial" w:cs="Arial"/>
                <w:sz w:val="20"/>
              </w:rPr>
              <w:t>20</w:t>
            </w:r>
          </w:p>
        </w:tc>
        <w:tc>
          <w:tcPr>
            <w:tcW w:w="0" w:type="auto"/>
            <w:shd w:val="clear" w:color="auto" w:fill="auto"/>
            <w:vAlign w:val="center"/>
          </w:tcPr>
          <w:p w14:paraId="62FCB6DC"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13FFEEF1" w14:textId="77777777" w:rsidR="00B11BB5" w:rsidRPr="00C902D4" w:rsidRDefault="00B11BB5" w:rsidP="00AF7805">
            <w:pPr>
              <w:spacing w:line="360" w:lineRule="auto"/>
              <w:rPr>
                <w:rFonts w:ascii="Arial" w:hAnsi="Arial" w:cs="Arial"/>
                <w:sz w:val="20"/>
              </w:rPr>
            </w:pPr>
          </w:p>
        </w:tc>
        <w:tc>
          <w:tcPr>
            <w:tcW w:w="0" w:type="auto"/>
            <w:shd w:val="clear" w:color="auto" w:fill="auto"/>
            <w:vAlign w:val="center"/>
          </w:tcPr>
          <w:p w14:paraId="5C7E3EEF"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7241372E" w14:textId="77777777" w:rsidR="00B11BB5" w:rsidRPr="00C902D4" w:rsidRDefault="00B11BB5" w:rsidP="00AF7805">
            <w:pPr>
              <w:spacing w:line="360" w:lineRule="auto"/>
              <w:rPr>
                <w:rFonts w:ascii="Arial" w:hAnsi="Arial" w:cs="Arial"/>
                <w:sz w:val="20"/>
              </w:rPr>
            </w:pPr>
            <w:r w:rsidRPr="00C902D4">
              <w:rPr>
                <w:rFonts w:ascii="Arial" w:hAnsi="Arial" w:cs="Arial"/>
                <w:sz w:val="20"/>
              </w:rPr>
              <w:t xml:space="preserve">Ký hiệu của chuyên ngành </w:t>
            </w:r>
          </w:p>
        </w:tc>
        <w:tc>
          <w:tcPr>
            <w:tcW w:w="0" w:type="auto"/>
            <w:shd w:val="clear" w:color="auto" w:fill="auto"/>
            <w:vAlign w:val="center"/>
          </w:tcPr>
          <w:p w14:paraId="4AEED02E"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06C7128E" w14:textId="77777777" w:rsidTr="00E11991">
        <w:trPr>
          <w:trHeight w:val="602"/>
        </w:trPr>
        <w:tc>
          <w:tcPr>
            <w:tcW w:w="0" w:type="auto"/>
            <w:shd w:val="clear" w:color="auto" w:fill="auto"/>
            <w:vAlign w:val="center"/>
          </w:tcPr>
          <w:p w14:paraId="3288206F"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2</w:t>
            </w:r>
          </w:p>
        </w:tc>
        <w:tc>
          <w:tcPr>
            <w:tcW w:w="0" w:type="auto"/>
            <w:shd w:val="clear" w:color="auto" w:fill="auto"/>
            <w:vAlign w:val="center"/>
          </w:tcPr>
          <w:p w14:paraId="2B510A7B"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chuyên ngành</w:t>
            </w:r>
          </w:p>
        </w:tc>
        <w:tc>
          <w:tcPr>
            <w:tcW w:w="0" w:type="auto"/>
            <w:shd w:val="clear" w:color="auto" w:fill="auto"/>
            <w:vAlign w:val="center"/>
          </w:tcPr>
          <w:p w14:paraId="5F0BE773"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6BB0DA7" w14:textId="77777777" w:rsidR="00B11BB5" w:rsidRPr="00C902D4" w:rsidRDefault="00B11BB5" w:rsidP="00AF7805">
            <w:pPr>
              <w:spacing w:line="360" w:lineRule="auto"/>
              <w:rPr>
                <w:rFonts w:ascii="Arial" w:hAnsi="Arial" w:cs="Arial"/>
                <w:sz w:val="20"/>
              </w:rPr>
            </w:pPr>
            <w:r w:rsidRPr="00C902D4">
              <w:rPr>
                <w:rFonts w:ascii="Arial" w:hAnsi="Arial" w:cs="Arial"/>
                <w:sz w:val="20"/>
              </w:rPr>
              <w:t>100</w:t>
            </w:r>
          </w:p>
        </w:tc>
        <w:tc>
          <w:tcPr>
            <w:tcW w:w="0" w:type="auto"/>
            <w:shd w:val="clear" w:color="auto" w:fill="auto"/>
            <w:vAlign w:val="center"/>
          </w:tcPr>
          <w:p w14:paraId="3107A892"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DDAA7E8" w14:textId="77777777" w:rsidR="00B11BB5" w:rsidRPr="00C902D4" w:rsidRDefault="00B11BB5" w:rsidP="00AF7805">
            <w:pPr>
              <w:spacing w:line="360" w:lineRule="auto"/>
              <w:rPr>
                <w:rFonts w:ascii="Arial" w:hAnsi="Arial" w:cs="Arial"/>
                <w:sz w:val="20"/>
              </w:rPr>
            </w:pPr>
          </w:p>
        </w:tc>
        <w:tc>
          <w:tcPr>
            <w:tcW w:w="0" w:type="auto"/>
            <w:shd w:val="clear" w:color="auto" w:fill="auto"/>
            <w:vAlign w:val="center"/>
          </w:tcPr>
          <w:p w14:paraId="186831F8"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7051C3E5"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chuyên ngành</w:t>
            </w:r>
          </w:p>
        </w:tc>
        <w:tc>
          <w:tcPr>
            <w:tcW w:w="0" w:type="auto"/>
            <w:shd w:val="clear" w:color="auto" w:fill="auto"/>
            <w:vAlign w:val="center"/>
          </w:tcPr>
          <w:p w14:paraId="0BD50901"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1799AFC1" w14:textId="77777777" w:rsidTr="00E11991">
        <w:trPr>
          <w:trHeight w:val="60"/>
        </w:trPr>
        <w:tc>
          <w:tcPr>
            <w:tcW w:w="0" w:type="auto"/>
            <w:shd w:val="clear" w:color="auto" w:fill="auto"/>
            <w:vAlign w:val="center"/>
          </w:tcPr>
          <w:p w14:paraId="1E1F84FD"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3</w:t>
            </w:r>
          </w:p>
        </w:tc>
        <w:tc>
          <w:tcPr>
            <w:tcW w:w="0" w:type="auto"/>
            <w:shd w:val="clear" w:color="auto" w:fill="auto"/>
            <w:vAlign w:val="center"/>
          </w:tcPr>
          <w:p w14:paraId="3A3DA89D"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0" w:type="auto"/>
            <w:shd w:val="clear" w:color="auto" w:fill="auto"/>
            <w:vAlign w:val="center"/>
          </w:tcPr>
          <w:p w14:paraId="6A7A6C8B"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0" w:type="auto"/>
            <w:shd w:val="clear" w:color="auto" w:fill="auto"/>
          </w:tcPr>
          <w:p w14:paraId="75A304B5" w14:textId="77777777" w:rsidR="00B11BB5" w:rsidRPr="00C902D4" w:rsidRDefault="00B11BB5" w:rsidP="00AF7805">
            <w:pPr>
              <w:spacing w:line="360" w:lineRule="auto"/>
              <w:rPr>
                <w:rFonts w:ascii="Arial" w:hAnsi="Arial" w:cs="Arial"/>
                <w:color w:val="000000" w:themeColor="text1"/>
                <w:sz w:val="20"/>
              </w:rPr>
            </w:pPr>
          </w:p>
        </w:tc>
        <w:tc>
          <w:tcPr>
            <w:tcW w:w="0" w:type="auto"/>
            <w:shd w:val="clear" w:color="auto" w:fill="auto"/>
            <w:vAlign w:val="center"/>
          </w:tcPr>
          <w:p w14:paraId="09F88965"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Có</w:t>
            </w:r>
          </w:p>
        </w:tc>
        <w:tc>
          <w:tcPr>
            <w:tcW w:w="0" w:type="auto"/>
            <w:shd w:val="clear" w:color="auto" w:fill="auto"/>
            <w:vAlign w:val="center"/>
          </w:tcPr>
          <w:p w14:paraId="1EBBA210"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1F450666"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0" w:type="auto"/>
            <w:shd w:val="clear" w:color="auto" w:fill="auto"/>
            <w:vAlign w:val="center"/>
          </w:tcPr>
          <w:p w14:paraId="36132E94"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Trạng thái: Áp dụng và không áp dụng chuyên ngành</w:t>
            </w:r>
          </w:p>
        </w:tc>
        <w:tc>
          <w:tcPr>
            <w:tcW w:w="0" w:type="auto"/>
            <w:shd w:val="clear" w:color="auto" w:fill="auto"/>
            <w:vAlign w:val="center"/>
          </w:tcPr>
          <w:p w14:paraId="18EEAE19"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B11BB5" w:rsidRPr="00C902D4" w14:paraId="692B9A8D" w14:textId="77777777" w:rsidTr="00E11991">
        <w:trPr>
          <w:trHeight w:val="60"/>
        </w:trPr>
        <w:tc>
          <w:tcPr>
            <w:tcW w:w="0" w:type="auto"/>
            <w:shd w:val="clear" w:color="auto" w:fill="auto"/>
            <w:vAlign w:val="center"/>
          </w:tcPr>
          <w:p w14:paraId="7DF83B34"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4</w:t>
            </w:r>
          </w:p>
        </w:tc>
        <w:tc>
          <w:tcPr>
            <w:tcW w:w="0" w:type="auto"/>
            <w:shd w:val="clear" w:color="auto" w:fill="auto"/>
            <w:vAlign w:val="center"/>
          </w:tcPr>
          <w:p w14:paraId="37042DA8"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Mô tả</w:t>
            </w:r>
          </w:p>
        </w:tc>
        <w:tc>
          <w:tcPr>
            <w:tcW w:w="0" w:type="auto"/>
            <w:shd w:val="clear" w:color="auto" w:fill="auto"/>
            <w:vAlign w:val="center"/>
          </w:tcPr>
          <w:p w14:paraId="365851EF"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Ký tự</w:t>
            </w:r>
          </w:p>
        </w:tc>
        <w:tc>
          <w:tcPr>
            <w:tcW w:w="0" w:type="auto"/>
            <w:shd w:val="clear" w:color="auto" w:fill="auto"/>
          </w:tcPr>
          <w:p w14:paraId="754C17BC"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0" w:type="auto"/>
            <w:shd w:val="clear" w:color="auto" w:fill="auto"/>
            <w:vAlign w:val="center"/>
          </w:tcPr>
          <w:p w14:paraId="0337864E"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Không</w:t>
            </w:r>
          </w:p>
        </w:tc>
        <w:tc>
          <w:tcPr>
            <w:tcW w:w="0" w:type="auto"/>
            <w:shd w:val="clear" w:color="auto" w:fill="auto"/>
            <w:vAlign w:val="center"/>
          </w:tcPr>
          <w:p w14:paraId="04280D52"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0F93B200" w14:textId="77777777" w:rsidR="00B11BB5" w:rsidRPr="00C902D4" w:rsidRDefault="00B11BB5" w:rsidP="00AF7805">
            <w:pPr>
              <w:spacing w:line="360" w:lineRule="auto"/>
              <w:rPr>
                <w:rFonts w:ascii="Arial" w:hAnsi="Arial" w:cs="Arial"/>
                <w:sz w:val="20"/>
                <w:lang w:eastAsia="ja-JP"/>
              </w:rPr>
            </w:pPr>
          </w:p>
        </w:tc>
        <w:tc>
          <w:tcPr>
            <w:tcW w:w="0" w:type="auto"/>
            <w:shd w:val="clear" w:color="auto" w:fill="auto"/>
            <w:vAlign w:val="center"/>
          </w:tcPr>
          <w:p w14:paraId="30205EBE"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Mô tả thêm</w:t>
            </w:r>
          </w:p>
        </w:tc>
        <w:tc>
          <w:tcPr>
            <w:tcW w:w="0" w:type="auto"/>
            <w:shd w:val="clear" w:color="auto" w:fill="auto"/>
            <w:vAlign w:val="center"/>
          </w:tcPr>
          <w:p w14:paraId="64DF64D1"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48D4F5AE" w14:textId="77777777" w:rsidR="00B11BB5" w:rsidRPr="00C902D4" w:rsidRDefault="00B11BB5" w:rsidP="00AF7805">
      <w:pPr>
        <w:spacing w:line="360" w:lineRule="auto"/>
        <w:rPr>
          <w:rFonts w:ascii="Arial" w:hAnsi="Arial" w:cs="Arial"/>
          <w:sz w:val="20"/>
        </w:rPr>
        <w:sectPr w:rsidR="00B11BB5" w:rsidRPr="00C902D4" w:rsidSect="002B53D6">
          <w:pgSz w:w="11909" w:h="16834" w:code="9"/>
          <w:pgMar w:top="1134" w:right="1134" w:bottom="1134" w:left="1701" w:header="567" w:footer="567" w:gutter="0"/>
          <w:pgNumType w:start="66"/>
          <w:cols w:space="720"/>
          <w:titlePg/>
          <w:docGrid w:linePitch="360"/>
        </w:sectPr>
      </w:pPr>
    </w:p>
    <w:p w14:paraId="2CE1E19D" w14:textId="77777777" w:rsidR="00B11BB5" w:rsidRPr="00C902D4" w:rsidRDefault="00B11BB5" w:rsidP="00AF7805">
      <w:pPr>
        <w:spacing w:line="360" w:lineRule="auto"/>
        <w:rPr>
          <w:rFonts w:ascii="Arial" w:hAnsi="Arial" w:cs="Arial"/>
          <w:sz w:val="20"/>
        </w:rPr>
        <w:sectPr w:rsidR="00B11BB5"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70990FDC" w14:textId="77777777" w:rsidR="00B11BB5" w:rsidRPr="00C902D4" w:rsidRDefault="00B11BB5"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1027"/>
        <w:gridCol w:w="7170"/>
      </w:tblGrid>
      <w:tr w:rsidR="00B11BB5" w:rsidRPr="00C902D4" w14:paraId="6B23EA75" w14:textId="77777777" w:rsidTr="00E1199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B02643B"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65CC0845"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F661AED"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Mô tả</w:t>
            </w:r>
          </w:p>
        </w:tc>
      </w:tr>
      <w:tr w:rsidR="00B11BB5" w:rsidRPr="00C902D4" w14:paraId="21A47243"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BE68E14"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36E56D9B" w14:textId="77777777" w:rsidR="00B11BB5" w:rsidRPr="00C902D4" w:rsidRDefault="00B11BB5"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1AAAB312"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B11BB5" w:rsidRPr="00C902D4" w14:paraId="12E35D24"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CC03B13"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35A70D5D" w14:textId="77777777" w:rsidR="00B11BB5" w:rsidRPr="00C902D4" w:rsidRDefault="00B11BB5"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64B86ADF" w14:textId="77777777" w:rsidR="00B11BB5" w:rsidRPr="00C902D4" w:rsidRDefault="00B11BB5"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11E8CECC"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2B521D29"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08357874"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065AA35B"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5E3989C9" w14:textId="77777777" w:rsidR="00B11BB5" w:rsidRPr="00C902D4" w:rsidRDefault="00B11BB5"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067D8E8" w14:textId="77777777" w:rsidR="00B11BB5" w:rsidRPr="00C902D4" w:rsidRDefault="00B11BB5"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0AF923E9"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B11BB5" w:rsidRPr="00C902D4" w14:paraId="63C64A7D"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778EA19"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34B98784" w14:textId="77777777" w:rsidR="00B11BB5" w:rsidRPr="00C902D4" w:rsidRDefault="00B11BB5" w:rsidP="00AF7805">
            <w:pPr>
              <w:spacing w:line="360" w:lineRule="auto"/>
              <w:rPr>
                <w:rFonts w:ascii="Arial" w:hAnsi="Arial" w:cs="Arial"/>
                <w:sz w:val="20"/>
              </w:rPr>
            </w:pPr>
            <w:r w:rsidRPr="00C902D4">
              <w:rPr>
                <w:rFonts w:ascii="Arial" w:hAnsi="Arial" w:cs="Arial"/>
                <w:sz w:val="20"/>
              </w:rPr>
              <w:t>Lấy mẫu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4C90A2E7" w14:textId="77777777" w:rsidR="00B11BB5" w:rsidRPr="00C902D4" w:rsidRDefault="00B11BB5" w:rsidP="00AF7805">
            <w:pPr>
              <w:spacing w:line="360" w:lineRule="auto"/>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B11BB5" w:rsidRPr="00C902D4" w14:paraId="66642F83"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9247DB1"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tcPr>
          <w:p w14:paraId="17F6D8CD" w14:textId="77777777" w:rsidR="00B11BB5" w:rsidRPr="00C902D4" w:rsidRDefault="00B11BB5" w:rsidP="00AF7805">
            <w:pPr>
              <w:spacing w:line="360" w:lineRule="auto"/>
              <w:rPr>
                <w:rFonts w:ascii="Arial" w:hAnsi="Arial" w:cs="Arial"/>
                <w:sz w:val="20"/>
              </w:rPr>
            </w:pPr>
            <w:r w:rsidRPr="00C902D4">
              <w:rPr>
                <w:rFonts w:ascii="Arial" w:hAnsi="Arial" w:cs="Arial"/>
                <w:sz w:val="20"/>
              </w:rPr>
              <w:t>Nhập từ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73E800B8" w14:textId="77777777" w:rsidR="00B11BB5" w:rsidRPr="00C902D4" w:rsidRDefault="00B11BB5"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2670814A"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451CC3D5"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7B9194F2"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1B0C0E90"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lastRenderedPageBreak/>
              <w:t>Thông tin đã tồn tại trong CSDL mà có cả trong file thì hệ thống sẽ thực hiện ghi đè (Update thông tin)</w:t>
            </w:r>
          </w:p>
          <w:p w14:paraId="38976D86" w14:textId="77777777" w:rsidR="00B11BB5" w:rsidRPr="00C902D4" w:rsidRDefault="00B11BB5" w:rsidP="00AF7805">
            <w:pPr>
              <w:pStyle w:val="ListParagraph"/>
              <w:numPr>
                <w:ilvl w:val="0"/>
                <w:numId w:val="15"/>
              </w:numPr>
              <w:spacing w:after="120" w:line="360" w:lineRule="auto"/>
              <w:ind w:left="450"/>
              <w:jc w:val="both"/>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245184E6" w14:textId="77777777" w:rsidR="00B11BB5" w:rsidRPr="00C902D4" w:rsidRDefault="00B11BB5" w:rsidP="00AF7805">
            <w:pPr>
              <w:pStyle w:val="ListParagraph"/>
              <w:numPr>
                <w:ilvl w:val="0"/>
                <w:numId w:val="15"/>
              </w:numPr>
              <w:spacing w:after="120" w:line="360" w:lineRule="auto"/>
              <w:ind w:left="450"/>
              <w:jc w:val="both"/>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B11BB5" w:rsidRPr="00C902D4" w14:paraId="57C6F168"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C7FAB21"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5</w:t>
            </w:r>
          </w:p>
        </w:tc>
        <w:tc>
          <w:tcPr>
            <w:tcW w:w="0" w:type="auto"/>
            <w:tcBorders>
              <w:top w:val="single" w:sz="4" w:space="0" w:color="000000"/>
              <w:left w:val="single" w:sz="4" w:space="0" w:color="000000"/>
              <w:bottom w:val="single" w:sz="4" w:space="0" w:color="000000"/>
              <w:right w:val="single" w:sz="4" w:space="0" w:color="000000"/>
            </w:tcBorders>
            <w:vAlign w:val="center"/>
          </w:tcPr>
          <w:p w14:paraId="38D4D21A" w14:textId="77777777" w:rsidR="00B11BB5" w:rsidRPr="00C902D4" w:rsidRDefault="00B11BB5"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578D035D" w14:textId="77777777" w:rsidR="00B11BB5" w:rsidRPr="00C902D4" w:rsidRDefault="00B11BB5"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B11BB5" w:rsidRPr="00C902D4" w14:paraId="48B914F0"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6280ED5"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6</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CDB202" w14:textId="77777777" w:rsidR="00B11BB5" w:rsidRPr="00C902D4" w:rsidRDefault="00B11BB5"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32CC24"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7ECE83F9"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53A9F43F" w14:textId="77777777" w:rsidR="00B11BB5" w:rsidRPr="00C902D4" w:rsidRDefault="00B11BB5"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3A0BFA6A"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78929310"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2A20D5DC"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r w:rsidR="00B11BB5" w:rsidRPr="00C902D4" w14:paraId="36C73FE9"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F6527FB"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7</w:t>
            </w:r>
          </w:p>
        </w:tc>
        <w:tc>
          <w:tcPr>
            <w:tcW w:w="0" w:type="auto"/>
            <w:tcBorders>
              <w:top w:val="single" w:sz="4" w:space="0" w:color="000000"/>
              <w:left w:val="single" w:sz="4" w:space="0" w:color="000000"/>
              <w:bottom w:val="single" w:sz="4" w:space="0" w:color="000000"/>
              <w:right w:val="single" w:sz="4" w:space="0" w:color="000000"/>
            </w:tcBorders>
            <w:vAlign w:val="center"/>
          </w:tcPr>
          <w:p w14:paraId="66BBBE7E" w14:textId="77777777" w:rsidR="00B11BB5" w:rsidRPr="00C902D4" w:rsidRDefault="00B11BB5" w:rsidP="00AF7805">
            <w:pPr>
              <w:spacing w:line="360" w:lineRule="auto"/>
              <w:rPr>
                <w:rFonts w:ascii="Arial" w:hAnsi="Arial" w:cs="Arial"/>
                <w:sz w:val="20"/>
              </w:rPr>
            </w:pPr>
            <w:r w:rsidRPr="00C902D4">
              <w:rPr>
                <w:rFonts w:ascii="Arial" w:hAnsi="Arial" w:cs="Arial"/>
                <w:sz w:val="20"/>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4B87E0C8"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xuất ra file excel danh sách ngạch lương</w:t>
            </w:r>
          </w:p>
        </w:tc>
      </w:tr>
    </w:tbl>
    <w:p w14:paraId="14EB8CAA" w14:textId="77777777" w:rsidR="00B11BB5" w:rsidRPr="00C902D4" w:rsidRDefault="00B11BB5"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B800005" w14:textId="77777777" w:rsidR="00B11BB5" w:rsidRPr="00C902D4" w:rsidRDefault="00B11BB5" w:rsidP="00AF7805">
      <w:pPr>
        <w:spacing w:line="360" w:lineRule="auto"/>
        <w:jc w:val="center"/>
        <w:rPr>
          <w:rFonts w:ascii="Arial" w:hAnsi="Arial" w:cs="Arial"/>
          <w:noProof/>
          <w:color w:val="4F81BD" w:themeColor="accent1"/>
          <w:sz w:val="20"/>
        </w:rPr>
      </w:pPr>
      <w:r w:rsidRPr="00C902D4">
        <w:rPr>
          <w:rFonts w:ascii="Arial" w:hAnsi="Arial" w:cs="Arial"/>
          <w:noProof/>
          <w:sz w:val="20"/>
          <w:lang w:eastAsia="ja-JP"/>
        </w:rPr>
        <w:drawing>
          <wp:inline distT="0" distB="0" distL="0" distR="0" wp14:anchorId="7F88AFBE" wp14:editId="39CB0AE1">
            <wp:extent cx="5761990" cy="202962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1990" cy="2029624"/>
                    </a:xfrm>
                    <a:prstGeom prst="rect">
                      <a:avLst/>
                    </a:prstGeom>
                  </pic:spPr>
                </pic:pic>
              </a:graphicData>
            </a:graphic>
          </wp:inline>
        </w:drawing>
      </w:r>
    </w:p>
    <w:p w14:paraId="688D8460" w14:textId="77777777" w:rsidR="00B11BB5" w:rsidRPr="00C902D4" w:rsidRDefault="00B11BB5" w:rsidP="00AF7805">
      <w:pPr>
        <w:pStyle w:val="Heading5"/>
        <w:tabs>
          <w:tab w:val="clear" w:pos="1458"/>
          <w:tab w:val="num" w:pos="1080"/>
        </w:tabs>
        <w:spacing w:line="360" w:lineRule="auto"/>
        <w:ind w:hanging="1458"/>
        <w:rPr>
          <w:rFonts w:ascii="Arial" w:hAnsi="Arial" w:cs="Arial"/>
          <w:sz w:val="20"/>
          <w:szCs w:val="20"/>
        </w:rPr>
      </w:pPr>
      <w:bookmarkStart w:id="132" w:name="_Toc500541207"/>
      <w:r w:rsidRPr="00C902D4">
        <w:rPr>
          <w:rFonts w:ascii="Arial" w:hAnsi="Arial" w:cs="Arial"/>
          <w:sz w:val="20"/>
          <w:szCs w:val="20"/>
        </w:rPr>
        <w:t>Tham số hệ thống (Danh mục dùng chung)</w:t>
      </w:r>
      <w:bookmarkEnd w:id="132"/>
    </w:p>
    <w:p w14:paraId="181C386F" w14:textId="77777777" w:rsidR="00B11BB5" w:rsidRPr="00C902D4" w:rsidRDefault="00B11BB5" w:rsidP="00AF7805">
      <w:pPr>
        <w:pStyle w:val="Heading6"/>
        <w:spacing w:line="360" w:lineRule="auto"/>
        <w:rPr>
          <w:rFonts w:ascii="Arial" w:hAnsi="Arial" w:cs="Arial"/>
          <w:b/>
          <w:i w:val="0"/>
          <w:sz w:val="20"/>
          <w:szCs w:val="20"/>
        </w:rPr>
      </w:pPr>
      <w:r w:rsidRPr="00C902D4">
        <w:rPr>
          <w:rFonts w:ascii="Arial" w:hAnsi="Arial" w:cs="Arial"/>
          <w:b/>
          <w:i w:val="0"/>
          <w:sz w:val="20"/>
          <w:szCs w:val="20"/>
        </w:rPr>
        <w:t>Mối quan hệ giữa các chức năng</w:t>
      </w:r>
    </w:p>
    <w:p w14:paraId="0DADC0D6" w14:textId="0E8134EB" w:rsidR="00B11BB5" w:rsidRPr="00C902D4" w:rsidRDefault="00D423D3" w:rsidP="00AF7805">
      <w:pPr>
        <w:pStyle w:val="atext"/>
        <w:spacing w:line="360" w:lineRule="auto"/>
        <w:ind w:firstLine="450"/>
        <w:rPr>
          <w:rFonts w:ascii="Arial" w:hAnsi="Arial" w:cs="Arial"/>
          <w:color w:val="4F81BD" w:themeColor="accent1"/>
          <w:sz w:val="20"/>
          <w:szCs w:val="20"/>
        </w:rPr>
      </w:pPr>
      <w:r w:rsidRPr="00C902D4">
        <w:rPr>
          <w:rFonts w:ascii="Arial" w:hAnsi="Arial" w:cs="Arial"/>
          <w:noProof/>
          <w:color w:val="4F81BD" w:themeColor="accent1"/>
          <w:sz w:val="20"/>
          <w:szCs w:val="20"/>
          <w:lang w:eastAsia="ja-JP"/>
        </w:rPr>
        <w:lastRenderedPageBreak/>
        <w:drawing>
          <wp:inline distT="0" distB="0" distL="0" distR="0" wp14:anchorId="19D49822" wp14:editId="1A1ABAE9">
            <wp:extent cx="4883150" cy="5283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3150" cy="5283200"/>
                    </a:xfrm>
                    <a:prstGeom prst="rect">
                      <a:avLst/>
                    </a:prstGeom>
                    <a:noFill/>
                    <a:ln>
                      <a:noFill/>
                    </a:ln>
                  </pic:spPr>
                </pic:pic>
              </a:graphicData>
            </a:graphic>
          </wp:inline>
        </w:drawing>
      </w:r>
    </w:p>
    <w:p w14:paraId="5DCB824B" w14:textId="77777777" w:rsidR="00B11BB5" w:rsidRPr="00C902D4" w:rsidRDefault="00B11BB5" w:rsidP="00AF7805">
      <w:pPr>
        <w:pStyle w:val="Heading6"/>
        <w:spacing w:line="360" w:lineRule="auto"/>
        <w:rPr>
          <w:rFonts w:ascii="Arial" w:hAnsi="Arial" w:cs="Arial"/>
          <w:b/>
          <w:i w:val="0"/>
          <w:sz w:val="20"/>
          <w:szCs w:val="20"/>
        </w:rPr>
      </w:pPr>
      <w:r w:rsidRPr="00C902D4">
        <w:rPr>
          <w:rFonts w:ascii="Arial" w:hAnsi="Arial" w:cs="Arial"/>
          <w:b/>
          <w:i w:val="0"/>
          <w:sz w:val="20"/>
          <w:szCs w:val="20"/>
        </w:rPr>
        <w:t>Mục đích, vai trò thực hiện, bước thực hiện</w:t>
      </w:r>
    </w:p>
    <w:p w14:paraId="63526C0F"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C085C1B"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Thiết lập các loại danh mục dùng chung trong hệ thống như: nhóm tài sản, trình độ văn hóa, hình thức đào tạo, mối quan hệ, trình độ ngoại ngữ, trình độ tin học, trạng thái phê duyệt, cấp khen thưởng, đối tượng khen thưởng, cấp kỷ luật, nhóm vi phạm kỷ luật, cấp đơn vị, dân tộc, giới tính, lý do nghỉ việc, nhóm lý do nghỉ việc</w:t>
      </w:r>
    </w:p>
    <w:p w14:paraId="17C25DCA"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694CA1B"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tham số hệ thống (Danh mục dùng chung)</w:t>
      </w:r>
    </w:p>
    <w:p w14:paraId="651A185E" w14:textId="77777777" w:rsidR="00B11BB5" w:rsidRPr="00C902D4" w:rsidRDefault="00B11BB5"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3525AE95"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 xml:space="preserve">Người sử dụng đăng nhập vào hệ thống, thực hiện thiết lập với các thông tin: Mã nhóm danh mục, Mã danh mục, Tên danh mục, Trạng thái, Mô tả. </w:t>
      </w:r>
    </w:p>
    <w:p w14:paraId="01A75B35"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lastRenderedPageBreak/>
        <w:t xml:space="preserve">Bước 2: </w:t>
      </w:r>
      <w:r w:rsidRPr="00C902D4">
        <w:rPr>
          <w:rFonts w:ascii="Arial" w:hAnsi="Arial" w:cs="Arial"/>
          <w:sz w:val="20"/>
          <w:szCs w:val="20"/>
        </w:rPr>
        <w:t>Người dùng chọn Ghi để lưu lại thông tin đã nhập. Thêm mới thành công tham số dùng chung. Khi sửa một danh mục dùng chung thì trường thông tin liên quan đến danh mục dùng chung ở các màn hình chức năng sẽ thay đổi theo.</w:t>
      </w:r>
    </w:p>
    <w:p w14:paraId="0C62A1E6" w14:textId="77777777" w:rsidR="00B11BB5" w:rsidRPr="00C902D4" w:rsidRDefault="00B11BB5"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các chức năng hoạt động được mô tả ở dưới</w:t>
      </w:r>
    </w:p>
    <w:p w14:paraId="3EE9BD63" w14:textId="77777777" w:rsidR="00B11BB5" w:rsidRPr="00C902D4" w:rsidRDefault="00B11BB5" w:rsidP="00AF7805">
      <w:pPr>
        <w:pStyle w:val="Heading6"/>
        <w:spacing w:line="360" w:lineRule="auto"/>
        <w:rPr>
          <w:rFonts w:ascii="Arial" w:hAnsi="Arial" w:cs="Arial"/>
          <w:b/>
          <w:i w:val="0"/>
          <w:sz w:val="20"/>
          <w:szCs w:val="20"/>
        </w:rPr>
      </w:pPr>
      <w:r w:rsidRPr="00C902D4">
        <w:rPr>
          <w:rFonts w:ascii="Arial" w:hAnsi="Arial" w:cs="Arial"/>
          <w:b/>
          <w:i w:val="0"/>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1193"/>
        <w:gridCol w:w="821"/>
        <w:gridCol w:w="700"/>
        <w:gridCol w:w="860"/>
        <w:gridCol w:w="1220"/>
        <w:gridCol w:w="913"/>
        <w:gridCol w:w="1675"/>
        <w:gridCol w:w="1313"/>
      </w:tblGrid>
      <w:tr w:rsidR="00B11BB5" w:rsidRPr="00C902D4" w14:paraId="625C72BE" w14:textId="77777777" w:rsidTr="00E11991">
        <w:trPr>
          <w:trHeight w:val="440"/>
          <w:tblHeader/>
        </w:trPr>
        <w:tc>
          <w:tcPr>
            <w:tcW w:w="595" w:type="dxa"/>
            <w:shd w:val="clear" w:color="auto" w:fill="auto"/>
            <w:vAlign w:val="center"/>
            <w:hideMark/>
          </w:tcPr>
          <w:p w14:paraId="28135339"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STT</w:t>
            </w:r>
          </w:p>
        </w:tc>
        <w:tc>
          <w:tcPr>
            <w:tcW w:w="1193" w:type="dxa"/>
            <w:shd w:val="clear" w:color="auto" w:fill="auto"/>
            <w:vAlign w:val="center"/>
            <w:hideMark/>
          </w:tcPr>
          <w:p w14:paraId="086C822F"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821" w:type="dxa"/>
            <w:shd w:val="clear" w:color="auto" w:fill="auto"/>
            <w:vAlign w:val="center"/>
            <w:hideMark/>
          </w:tcPr>
          <w:p w14:paraId="45CAFBB2"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700" w:type="dxa"/>
            <w:shd w:val="clear" w:color="auto" w:fill="auto"/>
            <w:vAlign w:val="center"/>
            <w:hideMark/>
          </w:tcPr>
          <w:p w14:paraId="1726C577"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860" w:type="dxa"/>
            <w:shd w:val="clear" w:color="auto" w:fill="auto"/>
            <w:vAlign w:val="center"/>
            <w:hideMark/>
          </w:tcPr>
          <w:p w14:paraId="45722BFD"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1220" w:type="dxa"/>
            <w:shd w:val="clear" w:color="auto" w:fill="auto"/>
            <w:vAlign w:val="center"/>
            <w:hideMark/>
          </w:tcPr>
          <w:p w14:paraId="480E66DF"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913" w:type="dxa"/>
            <w:shd w:val="clear" w:color="auto" w:fill="auto"/>
            <w:vAlign w:val="center"/>
            <w:hideMark/>
          </w:tcPr>
          <w:p w14:paraId="6B8D4A4E"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1675" w:type="dxa"/>
            <w:shd w:val="clear" w:color="auto" w:fill="auto"/>
            <w:vAlign w:val="center"/>
            <w:hideMark/>
          </w:tcPr>
          <w:p w14:paraId="2668959D"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313" w:type="dxa"/>
            <w:shd w:val="clear" w:color="auto" w:fill="auto"/>
            <w:vAlign w:val="center"/>
            <w:hideMark/>
          </w:tcPr>
          <w:p w14:paraId="15406481" w14:textId="77777777" w:rsidR="00B11BB5" w:rsidRPr="00C902D4" w:rsidRDefault="00B11BB5" w:rsidP="00AF7805">
            <w:pPr>
              <w:spacing w:line="360" w:lineRule="auto"/>
              <w:jc w:val="both"/>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11BB5" w:rsidRPr="00C902D4" w14:paraId="24ABF57E" w14:textId="77777777" w:rsidTr="00E11991">
        <w:trPr>
          <w:trHeight w:val="60"/>
        </w:trPr>
        <w:tc>
          <w:tcPr>
            <w:tcW w:w="9290" w:type="dxa"/>
            <w:gridSpan w:val="9"/>
            <w:shd w:val="clear" w:color="auto" w:fill="auto"/>
            <w:vAlign w:val="center"/>
          </w:tcPr>
          <w:p w14:paraId="0FAAC09D"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Màn hình danh mục nhóm dùng chung</w:t>
            </w:r>
          </w:p>
        </w:tc>
      </w:tr>
      <w:tr w:rsidR="00B11BB5" w:rsidRPr="00C902D4" w14:paraId="5C6E7200" w14:textId="77777777" w:rsidTr="00E11991">
        <w:trPr>
          <w:trHeight w:val="60"/>
        </w:trPr>
        <w:tc>
          <w:tcPr>
            <w:tcW w:w="595" w:type="dxa"/>
            <w:shd w:val="clear" w:color="auto" w:fill="auto"/>
            <w:vAlign w:val="center"/>
          </w:tcPr>
          <w:p w14:paraId="73F5ADEC"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1193" w:type="dxa"/>
            <w:shd w:val="clear" w:color="auto" w:fill="auto"/>
            <w:vAlign w:val="center"/>
          </w:tcPr>
          <w:p w14:paraId="331E3E0E" w14:textId="77777777" w:rsidR="00B11BB5" w:rsidRPr="00C902D4" w:rsidRDefault="00B11BB5" w:rsidP="00AF7805">
            <w:pPr>
              <w:spacing w:line="360" w:lineRule="auto"/>
              <w:rPr>
                <w:rFonts w:ascii="Arial" w:hAnsi="Arial" w:cs="Arial"/>
                <w:sz w:val="20"/>
              </w:rPr>
            </w:pPr>
            <w:r w:rsidRPr="00C902D4">
              <w:rPr>
                <w:rFonts w:ascii="Arial" w:hAnsi="Arial" w:cs="Arial"/>
                <w:sz w:val="20"/>
              </w:rPr>
              <w:t>Mã nhóm danh mục</w:t>
            </w:r>
          </w:p>
        </w:tc>
        <w:tc>
          <w:tcPr>
            <w:tcW w:w="821" w:type="dxa"/>
            <w:shd w:val="clear" w:color="auto" w:fill="auto"/>
            <w:vAlign w:val="center"/>
          </w:tcPr>
          <w:p w14:paraId="2A3F7ABA"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vAlign w:val="center"/>
          </w:tcPr>
          <w:p w14:paraId="6053EAAA" w14:textId="77777777" w:rsidR="00B11BB5" w:rsidRPr="00C902D4" w:rsidRDefault="00B11BB5" w:rsidP="00AF7805">
            <w:pPr>
              <w:spacing w:line="360" w:lineRule="auto"/>
              <w:rPr>
                <w:rFonts w:ascii="Arial" w:hAnsi="Arial" w:cs="Arial"/>
                <w:sz w:val="20"/>
              </w:rPr>
            </w:pPr>
            <w:r w:rsidRPr="00C902D4">
              <w:rPr>
                <w:rFonts w:ascii="Arial" w:hAnsi="Arial" w:cs="Arial"/>
                <w:sz w:val="20"/>
              </w:rPr>
              <w:t>20</w:t>
            </w:r>
          </w:p>
        </w:tc>
        <w:tc>
          <w:tcPr>
            <w:tcW w:w="860" w:type="dxa"/>
            <w:shd w:val="clear" w:color="auto" w:fill="auto"/>
            <w:vAlign w:val="center"/>
          </w:tcPr>
          <w:p w14:paraId="0E5E6556"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1220" w:type="dxa"/>
            <w:shd w:val="clear" w:color="auto" w:fill="auto"/>
            <w:vAlign w:val="center"/>
          </w:tcPr>
          <w:p w14:paraId="56624518" w14:textId="77777777" w:rsidR="00B11BB5" w:rsidRPr="00C902D4" w:rsidRDefault="00B11BB5" w:rsidP="00AF7805">
            <w:pPr>
              <w:spacing w:line="360" w:lineRule="auto"/>
              <w:rPr>
                <w:rFonts w:ascii="Arial" w:hAnsi="Arial" w:cs="Arial"/>
                <w:sz w:val="20"/>
              </w:rPr>
            </w:pPr>
          </w:p>
        </w:tc>
        <w:tc>
          <w:tcPr>
            <w:tcW w:w="913" w:type="dxa"/>
            <w:shd w:val="clear" w:color="auto" w:fill="auto"/>
            <w:vAlign w:val="center"/>
          </w:tcPr>
          <w:p w14:paraId="1301940C"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3E993A2B"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hiệu viết tắt của nhóm danh mục</w:t>
            </w:r>
          </w:p>
        </w:tc>
        <w:tc>
          <w:tcPr>
            <w:tcW w:w="1313" w:type="dxa"/>
            <w:shd w:val="clear" w:color="auto" w:fill="auto"/>
            <w:vAlign w:val="center"/>
          </w:tcPr>
          <w:p w14:paraId="17596B1A"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710F0725" w14:textId="77777777" w:rsidTr="00E11991">
        <w:trPr>
          <w:trHeight w:val="60"/>
        </w:trPr>
        <w:tc>
          <w:tcPr>
            <w:tcW w:w="595" w:type="dxa"/>
            <w:shd w:val="clear" w:color="auto" w:fill="auto"/>
            <w:vAlign w:val="center"/>
          </w:tcPr>
          <w:p w14:paraId="141854A0"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1193" w:type="dxa"/>
            <w:shd w:val="clear" w:color="auto" w:fill="auto"/>
            <w:vAlign w:val="center"/>
          </w:tcPr>
          <w:p w14:paraId="047343D0"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Tên nhóm danh mục</w:t>
            </w:r>
          </w:p>
        </w:tc>
        <w:tc>
          <w:tcPr>
            <w:tcW w:w="821" w:type="dxa"/>
            <w:shd w:val="clear" w:color="auto" w:fill="auto"/>
            <w:vAlign w:val="center"/>
          </w:tcPr>
          <w:p w14:paraId="54FD3331"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Ký tự</w:t>
            </w:r>
          </w:p>
        </w:tc>
        <w:tc>
          <w:tcPr>
            <w:tcW w:w="700" w:type="dxa"/>
            <w:shd w:val="clear" w:color="auto" w:fill="auto"/>
            <w:vAlign w:val="center"/>
          </w:tcPr>
          <w:p w14:paraId="10A1B439"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100</w:t>
            </w:r>
          </w:p>
        </w:tc>
        <w:tc>
          <w:tcPr>
            <w:tcW w:w="860" w:type="dxa"/>
            <w:shd w:val="clear" w:color="auto" w:fill="auto"/>
            <w:vAlign w:val="center"/>
          </w:tcPr>
          <w:p w14:paraId="268BA4E2"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Có</w:t>
            </w:r>
          </w:p>
        </w:tc>
        <w:tc>
          <w:tcPr>
            <w:tcW w:w="1220" w:type="dxa"/>
            <w:shd w:val="clear" w:color="auto" w:fill="auto"/>
            <w:vAlign w:val="center"/>
          </w:tcPr>
          <w:p w14:paraId="56413217"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1E2B7AD8"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051465D2"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Tên danh mục</w:t>
            </w:r>
          </w:p>
        </w:tc>
        <w:tc>
          <w:tcPr>
            <w:tcW w:w="1313" w:type="dxa"/>
            <w:shd w:val="clear" w:color="auto" w:fill="auto"/>
            <w:vAlign w:val="center"/>
          </w:tcPr>
          <w:p w14:paraId="7A92E959"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590EE3BA" w14:textId="77777777" w:rsidTr="00E11991">
        <w:trPr>
          <w:trHeight w:val="60"/>
        </w:trPr>
        <w:tc>
          <w:tcPr>
            <w:tcW w:w="595" w:type="dxa"/>
            <w:shd w:val="clear" w:color="auto" w:fill="auto"/>
            <w:vAlign w:val="center"/>
          </w:tcPr>
          <w:p w14:paraId="6892148B"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1193" w:type="dxa"/>
            <w:shd w:val="clear" w:color="auto" w:fill="auto"/>
            <w:vAlign w:val="center"/>
          </w:tcPr>
          <w:p w14:paraId="472B0D4F"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Trạng thái</w:t>
            </w:r>
          </w:p>
        </w:tc>
        <w:tc>
          <w:tcPr>
            <w:tcW w:w="821" w:type="dxa"/>
            <w:shd w:val="clear" w:color="auto" w:fill="auto"/>
            <w:vAlign w:val="center"/>
          </w:tcPr>
          <w:p w14:paraId="59AA705B"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Tích chọn</w:t>
            </w:r>
          </w:p>
        </w:tc>
        <w:tc>
          <w:tcPr>
            <w:tcW w:w="700" w:type="dxa"/>
            <w:shd w:val="clear" w:color="auto" w:fill="auto"/>
          </w:tcPr>
          <w:p w14:paraId="7AA53908" w14:textId="77777777" w:rsidR="00B11BB5" w:rsidRPr="00C902D4" w:rsidRDefault="00B11BB5" w:rsidP="00AF7805">
            <w:pPr>
              <w:spacing w:line="360" w:lineRule="auto"/>
              <w:rPr>
                <w:rFonts w:ascii="Arial" w:hAnsi="Arial" w:cs="Arial"/>
                <w:color w:val="000000" w:themeColor="text1"/>
                <w:sz w:val="20"/>
              </w:rPr>
            </w:pPr>
          </w:p>
        </w:tc>
        <w:tc>
          <w:tcPr>
            <w:tcW w:w="860" w:type="dxa"/>
            <w:shd w:val="clear" w:color="auto" w:fill="auto"/>
            <w:vAlign w:val="center"/>
          </w:tcPr>
          <w:p w14:paraId="2F89F047"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Có</w:t>
            </w:r>
          </w:p>
        </w:tc>
        <w:tc>
          <w:tcPr>
            <w:tcW w:w="1220" w:type="dxa"/>
            <w:shd w:val="clear" w:color="auto" w:fill="auto"/>
            <w:vAlign w:val="center"/>
          </w:tcPr>
          <w:p w14:paraId="59D39DBF"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26578CF1"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1675" w:type="dxa"/>
            <w:shd w:val="clear" w:color="auto" w:fill="auto"/>
            <w:vAlign w:val="center"/>
          </w:tcPr>
          <w:p w14:paraId="07C6CA41"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Trạng thái: Áp dụng, Ngừng áp dụng danh mục</w:t>
            </w:r>
          </w:p>
        </w:tc>
        <w:tc>
          <w:tcPr>
            <w:tcW w:w="1313" w:type="dxa"/>
            <w:shd w:val="clear" w:color="auto" w:fill="auto"/>
            <w:vAlign w:val="center"/>
          </w:tcPr>
          <w:p w14:paraId="7049C4C6"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B11BB5" w:rsidRPr="00C902D4" w14:paraId="6229FB8D" w14:textId="77777777" w:rsidTr="00E11991">
        <w:trPr>
          <w:trHeight w:val="60"/>
        </w:trPr>
        <w:tc>
          <w:tcPr>
            <w:tcW w:w="595" w:type="dxa"/>
            <w:shd w:val="clear" w:color="auto" w:fill="auto"/>
            <w:vAlign w:val="center"/>
          </w:tcPr>
          <w:p w14:paraId="2B4343E4"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1193" w:type="dxa"/>
            <w:shd w:val="clear" w:color="auto" w:fill="auto"/>
            <w:vAlign w:val="center"/>
          </w:tcPr>
          <w:p w14:paraId="4E905C31" w14:textId="77777777" w:rsidR="00B11BB5" w:rsidRPr="00C902D4" w:rsidRDefault="00B11BB5" w:rsidP="00AF7805">
            <w:pPr>
              <w:spacing w:line="360" w:lineRule="auto"/>
              <w:rPr>
                <w:rFonts w:ascii="Arial" w:hAnsi="Arial" w:cs="Arial"/>
                <w:sz w:val="20"/>
              </w:rPr>
            </w:pPr>
            <w:r w:rsidRPr="00C902D4">
              <w:rPr>
                <w:rFonts w:ascii="Arial" w:hAnsi="Arial" w:cs="Arial"/>
                <w:sz w:val="20"/>
              </w:rPr>
              <w:t>Mô tả</w:t>
            </w:r>
          </w:p>
        </w:tc>
        <w:tc>
          <w:tcPr>
            <w:tcW w:w="821" w:type="dxa"/>
            <w:shd w:val="clear" w:color="auto" w:fill="auto"/>
            <w:vAlign w:val="center"/>
          </w:tcPr>
          <w:p w14:paraId="132D9FE4"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tcPr>
          <w:p w14:paraId="585BAA5E"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860" w:type="dxa"/>
            <w:shd w:val="clear" w:color="auto" w:fill="auto"/>
            <w:vAlign w:val="center"/>
          </w:tcPr>
          <w:p w14:paraId="4FA3CF5C" w14:textId="77777777" w:rsidR="00B11BB5" w:rsidRPr="00C902D4" w:rsidRDefault="00B11BB5" w:rsidP="00AF7805">
            <w:pPr>
              <w:spacing w:line="360" w:lineRule="auto"/>
              <w:rPr>
                <w:rFonts w:ascii="Arial" w:hAnsi="Arial" w:cs="Arial"/>
                <w:sz w:val="20"/>
              </w:rPr>
            </w:pPr>
            <w:r w:rsidRPr="00C902D4">
              <w:rPr>
                <w:rFonts w:ascii="Arial" w:hAnsi="Arial" w:cs="Arial"/>
                <w:sz w:val="20"/>
              </w:rPr>
              <w:t>Không</w:t>
            </w:r>
          </w:p>
        </w:tc>
        <w:tc>
          <w:tcPr>
            <w:tcW w:w="1220" w:type="dxa"/>
            <w:shd w:val="clear" w:color="auto" w:fill="auto"/>
            <w:vAlign w:val="center"/>
          </w:tcPr>
          <w:p w14:paraId="5A56D5E3"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50583AA8"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63CF2D06" w14:textId="77777777" w:rsidR="00B11BB5" w:rsidRPr="00C902D4" w:rsidRDefault="00B11BB5" w:rsidP="00AF7805">
            <w:pPr>
              <w:spacing w:line="360" w:lineRule="auto"/>
              <w:rPr>
                <w:rFonts w:ascii="Arial" w:hAnsi="Arial" w:cs="Arial"/>
                <w:sz w:val="20"/>
              </w:rPr>
            </w:pPr>
            <w:r w:rsidRPr="00C902D4">
              <w:rPr>
                <w:rFonts w:ascii="Arial" w:hAnsi="Arial" w:cs="Arial"/>
                <w:sz w:val="20"/>
              </w:rPr>
              <w:t>Mô tả thêm</w:t>
            </w:r>
          </w:p>
        </w:tc>
        <w:tc>
          <w:tcPr>
            <w:tcW w:w="1313" w:type="dxa"/>
            <w:shd w:val="clear" w:color="auto" w:fill="auto"/>
            <w:vAlign w:val="center"/>
          </w:tcPr>
          <w:p w14:paraId="1DFF31E6"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59CBA404" w14:textId="77777777" w:rsidTr="00E11991">
        <w:trPr>
          <w:trHeight w:val="60"/>
        </w:trPr>
        <w:tc>
          <w:tcPr>
            <w:tcW w:w="9290" w:type="dxa"/>
            <w:gridSpan w:val="9"/>
            <w:shd w:val="clear" w:color="auto" w:fill="auto"/>
            <w:vAlign w:val="center"/>
          </w:tcPr>
          <w:p w14:paraId="7FA4367F"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Màn hình danh mục dùng chung</w:t>
            </w:r>
          </w:p>
        </w:tc>
      </w:tr>
      <w:tr w:rsidR="00B11BB5" w:rsidRPr="00C902D4" w14:paraId="5C6B31FD" w14:textId="77777777" w:rsidTr="00E11991">
        <w:trPr>
          <w:trHeight w:val="60"/>
        </w:trPr>
        <w:tc>
          <w:tcPr>
            <w:tcW w:w="595" w:type="dxa"/>
            <w:shd w:val="clear" w:color="auto" w:fill="auto"/>
            <w:vAlign w:val="center"/>
          </w:tcPr>
          <w:p w14:paraId="74600D49"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1193" w:type="dxa"/>
            <w:shd w:val="clear" w:color="auto" w:fill="auto"/>
            <w:vAlign w:val="center"/>
          </w:tcPr>
          <w:p w14:paraId="23EA8F93" w14:textId="77777777" w:rsidR="00B11BB5" w:rsidRPr="00C902D4" w:rsidRDefault="00B11BB5" w:rsidP="00AF7805">
            <w:pPr>
              <w:spacing w:line="360" w:lineRule="auto"/>
              <w:rPr>
                <w:rFonts w:ascii="Arial" w:hAnsi="Arial" w:cs="Arial"/>
                <w:sz w:val="20"/>
              </w:rPr>
            </w:pPr>
            <w:r w:rsidRPr="00C902D4">
              <w:rPr>
                <w:rFonts w:ascii="Arial" w:hAnsi="Arial" w:cs="Arial"/>
                <w:sz w:val="20"/>
              </w:rPr>
              <w:t>Nhóm danh mục</w:t>
            </w:r>
          </w:p>
        </w:tc>
        <w:tc>
          <w:tcPr>
            <w:tcW w:w="821" w:type="dxa"/>
            <w:shd w:val="clear" w:color="auto" w:fill="auto"/>
            <w:vAlign w:val="center"/>
          </w:tcPr>
          <w:p w14:paraId="7892BD29"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vAlign w:val="center"/>
          </w:tcPr>
          <w:p w14:paraId="306FC807"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20</w:t>
            </w:r>
          </w:p>
        </w:tc>
        <w:tc>
          <w:tcPr>
            <w:tcW w:w="860" w:type="dxa"/>
            <w:shd w:val="clear" w:color="auto" w:fill="auto"/>
            <w:vAlign w:val="center"/>
          </w:tcPr>
          <w:p w14:paraId="4B599161"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1220" w:type="dxa"/>
            <w:shd w:val="clear" w:color="auto" w:fill="auto"/>
            <w:vAlign w:val="center"/>
          </w:tcPr>
          <w:p w14:paraId="462B121A"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7D623D71"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3CDC1BA0"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hiệu viết tắt của nhóm danh mục</w:t>
            </w:r>
          </w:p>
        </w:tc>
        <w:tc>
          <w:tcPr>
            <w:tcW w:w="1313" w:type="dxa"/>
            <w:shd w:val="clear" w:color="auto" w:fill="auto"/>
            <w:vAlign w:val="center"/>
          </w:tcPr>
          <w:p w14:paraId="631CA177"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19297D2B" w14:textId="77777777" w:rsidTr="00E11991">
        <w:trPr>
          <w:trHeight w:val="60"/>
        </w:trPr>
        <w:tc>
          <w:tcPr>
            <w:tcW w:w="595" w:type="dxa"/>
            <w:shd w:val="clear" w:color="auto" w:fill="auto"/>
            <w:vAlign w:val="center"/>
          </w:tcPr>
          <w:p w14:paraId="176995FF"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1193" w:type="dxa"/>
            <w:shd w:val="clear" w:color="auto" w:fill="auto"/>
            <w:vAlign w:val="center"/>
          </w:tcPr>
          <w:p w14:paraId="48AC1E5E" w14:textId="77777777" w:rsidR="00B11BB5" w:rsidRPr="00C902D4" w:rsidRDefault="00B11BB5" w:rsidP="00AF7805">
            <w:pPr>
              <w:spacing w:line="360" w:lineRule="auto"/>
              <w:rPr>
                <w:rFonts w:ascii="Arial" w:hAnsi="Arial" w:cs="Arial"/>
                <w:sz w:val="20"/>
              </w:rPr>
            </w:pPr>
            <w:r w:rsidRPr="00C902D4">
              <w:rPr>
                <w:rFonts w:ascii="Arial" w:hAnsi="Arial" w:cs="Arial"/>
                <w:sz w:val="20"/>
              </w:rPr>
              <w:t>Mã danh mục</w:t>
            </w:r>
          </w:p>
        </w:tc>
        <w:tc>
          <w:tcPr>
            <w:tcW w:w="821" w:type="dxa"/>
            <w:shd w:val="clear" w:color="auto" w:fill="auto"/>
            <w:vAlign w:val="center"/>
          </w:tcPr>
          <w:p w14:paraId="0E15E7F9"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vAlign w:val="center"/>
          </w:tcPr>
          <w:p w14:paraId="7970FD8A"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20</w:t>
            </w:r>
          </w:p>
        </w:tc>
        <w:tc>
          <w:tcPr>
            <w:tcW w:w="860" w:type="dxa"/>
            <w:shd w:val="clear" w:color="auto" w:fill="auto"/>
            <w:vAlign w:val="center"/>
          </w:tcPr>
          <w:p w14:paraId="7EBB9F46"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1220" w:type="dxa"/>
            <w:shd w:val="clear" w:color="auto" w:fill="auto"/>
            <w:vAlign w:val="center"/>
          </w:tcPr>
          <w:p w14:paraId="7EDA4247"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162D95C2"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6DD6DF9B"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hiệu viết tắt của danh mục</w:t>
            </w:r>
          </w:p>
        </w:tc>
        <w:tc>
          <w:tcPr>
            <w:tcW w:w="1313" w:type="dxa"/>
            <w:shd w:val="clear" w:color="auto" w:fill="auto"/>
            <w:vAlign w:val="center"/>
          </w:tcPr>
          <w:p w14:paraId="674D3CFC"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45B09757" w14:textId="77777777" w:rsidTr="00E11991">
        <w:trPr>
          <w:trHeight w:val="60"/>
        </w:trPr>
        <w:tc>
          <w:tcPr>
            <w:tcW w:w="595" w:type="dxa"/>
            <w:shd w:val="clear" w:color="auto" w:fill="auto"/>
            <w:vAlign w:val="center"/>
          </w:tcPr>
          <w:p w14:paraId="67B3AA7E"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1193" w:type="dxa"/>
            <w:shd w:val="clear" w:color="auto" w:fill="auto"/>
            <w:vAlign w:val="center"/>
          </w:tcPr>
          <w:p w14:paraId="72A095BD"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danh mục</w:t>
            </w:r>
          </w:p>
        </w:tc>
        <w:tc>
          <w:tcPr>
            <w:tcW w:w="821" w:type="dxa"/>
            <w:shd w:val="clear" w:color="auto" w:fill="auto"/>
            <w:vAlign w:val="center"/>
          </w:tcPr>
          <w:p w14:paraId="159D5811"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vAlign w:val="center"/>
          </w:tcPr>
          <w:p w14:paraId="504846F0"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sz w:val="20"/>
              </w:rPr>
              <w:t>100</w:t>
            </w:r>
          </w:p>
        </w:tc>
        <w:tc>
          <w:tcPr>
            <w:tcW w:w="860" w:type="dxa"/>
            <w:shd w:val="clear" w:color="auto" w:fill="auto"/>
            <w:vAlign w:val="center"/>
          </w:tcPr>
          <w:p w14:paraId="7FD638F4"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1220" w:type="dxa"/>
            <w:shd w:val="clear" w:color="auto" w:fill="auto"/>
            <w:vAlign w:val="center"/>
          </w:tcPr>
          <w:p w14:paraId="5853EBB0"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2685B34E"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723C6E2E" w14:textId="77777777" w:rsidR="00B11BB5" w:rsidRPr="00C902D4" w:rsidRDefault="00B11BB5" w:rsidP="00AF7805">
            <w:pPr>
              <w:spacing w:line="360" w:lineRule="auto"/>
              <w:rPr>
                <w:rFonts w:ascii="Arial" w:hAnsi="Arial" w:cs="Arial"/>
                <w:sz w:val="20"/>
              </w:rPr>
            </w:pPr>
            <w:r w:rsidRPr="00C902D4">
              <w:rPr>
                <w:rFonts w:ascii="Arial" w:hAnsi="Arial" w:cs="Arial"/>
                <w:sz w:val="20"/>
              </w:rPr>
              <w:t>Tên danh mục</w:t>
            </w:r>
          </w:p>
        </w:tc>
        <w:tc>
          <w:tcPr>
            <w:tcW w:w="1313" w:type="dxa"/>
            <w:shd w:val="clear" w:color="auto" w:fill="auto"/>
            <w:vAlign w:val="center"/>
          </w:tcPr>
          <w:p w14:paraId="135BD96B"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r w:rsidR="00B11BB5" w:rsidRPr="00C902D4" w14:paraId="37ED13B4" w14:textId="77777777" w:rsidTr="00E11991">
        <w:trPr>
          <w:trHeight w:val="60"/>
        </w:trPr>
        <w:tc>
          <w:tcPr>
            <w:tcW w:w="595" w:type="dxa"/>
            <w:shd w:val="clear" w:color="auto" w:fill="auto"/>
            <w:vAlign w:val="center"/>
          </w:tcPr>
          <w:p w14:paraId="22AACAA9"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lastRenderedPageBreak/>
              <w:t>4</w:t>
            </w:r>
          </w:p>
        </w:tc>
        <w:tc>
          <w:tcPr>
            <w:tcW w:w="1193" w:type="dxa"/>
            <w:shd w:val="clear" w:color="auto" w:fill="auto"/>
            <w:vAlign w:val="center"/>
          </w:tcPr>
          <w:p w14:paraId="0D2D7802" w14:textId="77777777" w:rsidR="00B11BB5" w:rsidRPr="00C902D4" w:rsidRDefault="00B11BB5" w:rsidP="00AF7805">
            <w:pPr>
              <w:spacing w:line="360" w:lineRule="auto"/>
              <w:rPr>
                <w:rFonts w:ascii="Arial" w:hAnsi="Arial" w:cs="Arial"/>
                <w:sz w:val="20"/>
              </w:rPr>
            </w:pPr>
            <w:r w:rsidRPr="00C902D4">
              <w:rPr>
                <w:rFonts w:ascii="Arial" w:hAnsi="Arial" w:cs="Arial"/>
                <w:sz w:val="20"/>
              </w:rPr>
              <w:t>Trạng thái</w:t>
            </w:r>
          </w:p>
        </w:tc>
        <w:tc>
          <w:tcPr>
            <w:tcW w:w="821" w:type="dxa"/>
            <w:shd w:val="clear" w:color="auto" w:fill="auto"/>
            <w:vAlign w:val="center"/>
          </w:tcPr>
          <w:p w14:paraId="2461AA90" w14:textId="77777777" w:rsidR="00B11BB5" w:rsidRPr="00C902D4" w:rsidRDefault="00B11BB5" w:rsidP="00AF7805">
            <w:pPr>
              <w:spacing w:line="360" w:lineRule="auto"/>
              <w:rPr>
                <w:rFonts w:ascii="Arial" w:hAnsi="Arial" w:cs="Arial"/>
                <w:sz w:val="20"/>
              </w:rPr>
            </w:pPr>
            <w:r w:rsidRPr="00C902D4">
              <w:rPr>
                <w:rFonts w:ascii="Arial" w:hAnsi="Arial" w:cs="Arial"/>
                <w:sz w:val="20"/>
              </w:rPr>
              <w:t>Tích chọn</w:t>
            </w:r>
          </w:p>
        </w:tc>
        <w:tc>
          <w:tcPr>
            <w:tcW w:w="700" w:type="dxa"/>
            <w:shd w:val="clear" w:color="auto" w:fill="auto"/>
          </w:tcPr>
          <w:p w14:paraId="51D914E0" w14:textId="77777777" w:rsidR="00B11BB5" w:rsidRPr="00C902D4" w:rsidRDefault="00B11BB5" w:rsidP="00AF7805">
            <w:pPr>
              <w:spacing w:line="360" w:lineRule="auto"/>
              <w:rPr>
                <w:rFonts w:ascii="Arial" w:hAnsi="Arial" w:cs="Arial"/>
                <w:color w:val="000000" w:themeColor="text1"/>
                <w:sz w:val="20"/>
              </w:rPr>
            </w:pPr>
          </w:p>
        </w:tc>
        <w:tc>
          <w:tcPr>
            <w:tcW w:w="860" w:type="dxa"/>
            <w:shd w:val="clear" w:color="auto" w:fill="auto"/>
            <w:vAlign w:val="center"/>
          </w:tcPr>
          <w:p w14:paraId="1002C8EB" w14:textId="77777777" w:rsidR="00B11BB5" w:rsidRPr="00C902D4" w:rsidRDefault="00B11BB5" w:rsidP="00AF7805">
            <w:pPr>
              <w:spacing w:line="360" w:lineRule="auto"/>
              <w:rPr>
                <w:rFonts w:ascii="Arial" w:hAnsi="Arial" w:cs="Arial"/>
                <w:sz w:val="20"/>
              </w:rPr>
            </w:pPr>
            <w:r w:rsidRPr="00C902D4">
              <w:rPr>
                <w:rFonts w:ascii="Arial" w:hAnsi="Arial" w:cs="Arial"/>
                <w:sz w:val="20"/>
              </w:rPr>
              <w:t>Có</w:t>
            </w:r>
          </w:p>
        </w:tc>
        <w:tc>
          <w:tcPr>
            <w:tcW w:w="1220" w:type="dxa"/>
            <w:shd w:val="clear" w:color="auto" w:fill="auto"/>
            <w:vAlign w:val="center"/>
          </w:tcPr>
          <w:p w14:paraId="55E2964B"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70AC9A8D"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Áp dụng</w:t>
            </w:r>
          </w:p>
        </w:tc>
        <w:tc>
          <w:tcPr>
            <w:tcW w:w="1675" w:type="dxa"/>
            <w:shd w:val="clear" w:color="auto" w:fill="auto"/>
            <w:vAlign w:val="center"/>
          </w:tcPr>
          <w:p w14:paraId="28B2153A" w14:textId="77777777" w:rsidR="00B11BB5" w:rsidRPr="00C902D4" w:rsidRDefault="00B11BB5" w:rsidP="00AF7805">
            <w:pPr>
              <w:spacing w:line="360" w:lineRule="auto"/>
              <w:rPr>
                <w:rFonts w:ascii="Arial" w:hAnsi="Arial" w:cs="Arial"/>
                <w:sz w:val="20"/>
              </w:rPr>
            </w:pPr>
            <w:r w:rsidRPr="00C902D4">
              <w:rPr>
                <w:rFonts w:ascii="Arial" w:hAnsi="Arial" w:cs="Arial"/>
                <w:sz w:val="20"/>
              </w:rPr>
              <w:t>Trạng thái: Áp dụng, Ngừng áp dụng danh mục</w:t>
            </w:r>
          </w:p>
        </w:tc>
        <w:tc>
          <w:tcPr>
            <w:tcW w:w="1313" w:type="dxa"/>
            <w:shd w:val="clear" w:color="auto" w:fill="auto"/>
            <w:vAlign w:val="center"/>
          </w:tcPr>
          <w:p w14:paraId="52E50B3D"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Drop down list</w:t>
            </w:r>
          </w:p>
        </w:tc>
      </w:tr>
      <w:tr w:rsidR="00B11BB5" w:rsidRPr="00C902D4" w14:paraId="4CC12EE0" w14:textId="77777777" w:rsidTr="00E11991">
        <w:trPr>
          <w:trHeight w:val="60"/>
        </w:trPr>
        <w:tc>
          <w:tcPr>
            <w:tcW w:w="595" w:type="dxa"/>
            <w:shd w:val="clear" w:color="auto" w:fill="auto"/>
            <w:vAlign w:val="center"/>
          </w:tcPr>
          <w:p w14:paraId="1D19B37D"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5</w:t>
            </w:r>
          </w:p>
        </w:tc>
        <w:tc>
          <w:tcPr>
            <w:tcW w:w="1193" w:type="dxa"/>
            <w:shd w:val="clear" w:color="auto" w:fill="auto"/>
            <w:vAlign w:val="center"/>
          </w:tcPr>
          <w:p w14:paraId="7E0786BE" w14:textId="77777777" w:rsidR="00B11BB5" w:rsidRPr="00C902D4" w:rsidRDefault="00B11BB5" w:rsidP="00AF7805">
            <w:pPr>
              <w:spacing w:line="360" w:lineRule="auto"/>
              <w:rPr>
                <w:rFonts w:ascii="Arial" w:hAnsi="Arial" w:cs="Arial"/>
                <w:sz w:val="20"/>
              </w:rPr>
            </w:pPr>
            <w:r w:rsidRPr="00C902D4">
              <w:rPr>
                <w:rFonts w:ascii="Arial" w:hAnsi="Arial" w:cs="Arial"/>
                <w:sz w:val="20"/>
              </w:rPr>
              <w:t>Mô tả</w:t>
            </w:r>
          </w:p>
        </w:tc>
        <w:tc>
          <w:tcPr>
            <w:tcW w:w="821" w:type="dxa"/>
            <w:shd w:val="clear" w:color="auto" w:fill="auto"/>
            <w:vAlign w:val="center"/>
          </w:tcPr>
          <w:p w14:paraId="01C91A0B" w14:textId="77777777" w:rsidR="00B11BB5" w:rsidRPr="00C902D4" w:rsidRDefault="00B11BB5" w:rsidP="00AF7805">
            <w:pPr>
              <w:spacing w:line="360" w:lineRule="auto"/>
              <w:rPr>
                <w:rFonts w:ascii="Arial" w:hAnsi="Arial" w:cs="Arial"/>
                <w:sz w:val="20"/>
              </w:rPr>
            </w:pPr>
            <w:r w:rsidRPr="00C902D4">
              <w:rPr>
                <w:rFonts w:ascii="Arial" w:hAnsi="Arial" w:cs="Arial"/>
                <w:sz w:val="20"/>
              </w:rPr>
              <w:t>Ký tự</w:t>
            </w:r>
          </w:p>
        </w:tc>
        <w:tc>
          <w:tcPr>
            <w:tcW w:w="700" w:type="dxa"/>
            <w:shd w:val="clear" w:color="auto" w:fill="auto"/>
          </w:tcPr>
          <w:p w14:paraId="1AF8C495" w14:textId="77777777" w:rsidR="00B11BB5" w:rsidRPr="00C902D4" w:rsidRDefault="00B11BB5" w:rsidP="00AF7805">
            <w:pPr>
              <w:spacing w:line="360" w:lineRule="auto"/>
              <w:rPr>
                <w:rFonts w:ascii="Arial" w:hAnsi="Arial" w:cs="Arial"/>
                <w:color w:val="000000" w:themeColor="text1"/>
                <w:sz w:val="20"/>
              </w:rPr>
            </w:pPr>
            <w:r w:rsidRPr="00C902D4">
              <w:rPr>
                <w:rFonts w:ascii="Arial" w:hAnsi="Arial" w:cs="Arial"/>
                <w:color w:val="000000" w:themeColor="text1"/>
                <w:sz w:val="20"/>
              </w:rPr>
              <w:t>1000</w:t>
            </w:r>
          </w:p>
        </w:tc>
        <w:tc>
          <w:tcPr>
            <w:tcW w:w="860" w:type="dxa"/>
            <w:shd w:val="clear" w:color="auto" w:fill="auto"/>
            <w:vAlign w:val="center"/>
          </w:tcPr>
          <w:p w14:paraId="549A3E87" w14:textId="77777777" w:rsidR="00B11BB5" w:rsidRPr="00C902D4" w:rsidRDefault="00B11BB5" w:rsidP="00AF7805">
            <w:pPr>
              <w:spacing w:line="360" w:lineRule="auto"/>
              <w:rPr>
                <w:rFonts w:ascii="Arial" w:hAnsi="Arial" w:cs="Arial"/>
                <w:sz w:val="20"/>
              </w:rPr>
            </w:pPr>
            <w:r w:rsidRPr="00C902D4">
              <w:rPr>
                <w:rFonts w:ascii="Arial" w:hAnsi="Arial" w:cs="Arial"/>
                <w:sz w:val="20"/>
              </w:rPr>
              <w:t>Không</w:t>
            </w:r>
          </w:p>
        </w:tc>
        <w:tc>
          <w:tcPr>
            <w:tcW w:w="1220" w:type="dxa"/>
            <w:shd w:val="clear" w:color="auto" w:fill="auto"/>
            <w:vAlign w:val="center"/>
          </w:tcPr>
          <w:p w14:paraId="3C5DACF1" w14:textId="77777777" w:rsidR="00B11BB5" w:rsidRPr="00C902D4" w:rsidRDefault="00B11BB5" w:rsidP="00AF7805">
            <w:pPr>
              <w:spacing w:line="360" w:lineRule="auto"/>
              <w:rPr>
                <w:rFonts w:ascii="Arial" w:hAnsi="Arial" w:cs="Arial"/>
                <w:sz w:val="20"/>
                <w:lang w:eastAsia="ja-JP"/>
              </w:rPr>
            </w:pPr>
          </w:p>
        </w:tc>
        <w:tc>
          <w:tcPr>
            <w:tcW w:w="913" w:type="dxa"/>
            <w:shd w:val="clear" w:color="auto" w:fill="auto"/>
            <w:vAlign w:val="center"/>
          </w:tcPr>
          <w:p w14:paraId="70C0629A" w14:textId="77777777" w:rsidR="00B11BB5" w:rsidRPr="00C902D4" w:rsidRDefault="00B11BB5" w:rsidP="00AF7805">
            <w:pPr>
              <w:spacing w:line="360" w:lineRule="auto"/>
              <w:rPr>
                <w:rFonts w:ascii="Arial" w:hAnsi="Arial" w:cs="Arial"/>
                <w:sz w:val="20"/>
                <w:lang w:eastAsia="ja-JP"/>
              </w:rPr>
            </w:pPr>
          </w:p>
        </w:tc>
        <w:tc>
          <w:tcPr>
            <w:tcW w:w="1675" w:type="dxa"/>
            <w:shd w:val="clear" w:color="auto" w:fill="auto"/>
            <w:vAlign w:val="center"/>
          </w:tcPr>
          <w:p w14:paraId="1F93B1F9" w14:textId="77777777" w:rsidR="00B11BB5" w:rsidRPr="00C902D4" w:rsidRDefault="00B11BB5" w:rsidP="00AF7805">
            <w:pPr>
              <w:spacing w:line="360" w:lineRule="auto"/>
              <w:rPr>
                <w:rFonts w:ascii="Arial" w:hAnsi="Arial" w:cs="Arial"/>
                <w:sz w:val="20"/>
              </w:rPr>
            </w:pPr>
            <w:r w:rsidRPr="00C902D4">
              <w:rPr>
                <w:rFonts w:ascii="Arial" w:hAnsi="Arial" w:cs="Arial"/>
                <w:sz w:val="20"/>
              </w:rPr>
              <w:t>Mô tả thêm</w:t>
            </w:r>
          </w:p>
        </w:tc>
        <w:tc>
          <w:tcPr>
            <w:tcW w:w="1313" w:type="dxa"/>
            <w:shd w:val="clear" w:color="auto" w:fill="auto"/>
            <w:vAlign w:val="center"/>
          </w:tcPr>
          <w:p w14:paraId="001F5309" w14:textId="77777777" w:rsidR="00B11BB5" w:rsidRPr="00C902D4" w:rsidRDefault="00B11BB5" w:rsidP="00AF7805">
            <w:pPr>
              <w:spacing w:line="360" w:lineRule="auto"/>
              <w:rPr>
                <w:rFonts w:ascii="Arial" w:hAnsi="Arial" w:cs="Arial"/>
                <w:sz w:val="20"/>
                <w:lang w:eastAsia="ja-JP"/>
              </w:rPr>
            </w:pPr>
            <w:r w:rsidRPr="00C902D4">
              <w:rPr>
                <w:rFonts w:ascii="Arial" w:hAnsi="Arial" w:cs="Arial"/>
                <w:sz w:val="20"/>
                <w:lang w:eastAsia="ja-JP"/>
              </w:rPr>
              <w:t>Textbox</w:t>
            </w:r>
          </w:p>
        </w:tc>
      </w:tr>
    </w:tbl>
    <w:p w14:paraId="2A302078" w14:textId="77777777" w:rsidR="00B11BB5" w:rsidRPr="00C902D4" w:rsidRDefault="00B11BB5" w:rsidP="00AF7805">
      <w:pPr>
        <w:spacing w:line="360" w:lineRule="auto"/>
        <w:jc w:val="both"/>
        <w:rPr>
          <w:rFonts w:ascii="Arial" w:hAnsi="Arial" w:cs="Arial"/>
          <w:sz w:val="20"/>
        </w:rPr>
        <w:sectPr w:rsidR="00B11BB5" w:rsidRPr="00C902D4" w:rsidSect="002B53D6">
          <w:pgSz w:w="11909" w:h="16834" w:code="9"/>
          <w:pgMar w:top="1134" w:right="1134" w:bottom="1134" w:left="1701" w:header="567" w:footer="567" w:gutter="0"/>
          <w:pgNumType w:start="66"/>
          <w:cols w:space="720"/>
          <w:titlePg/>
          <w:docGrid w:linePitch="360"/>
        </w:sectPr>
      </w:pPr>
    </w:p>
    <w:p w14:paraId="135A5C56" w14:textId="77777777" w:rsidR="00B11BB5" w:rsidRPr="00C902D4" w:rsidRDefault="00B11BB5" w:rsidP="00AF7805">
      <w:pPr>
        <w:spacing w:line="360" w:lineRule="auto"/>
        <w:jc w:val="both"/>
        <w:rPr>
          <w:rFonts w:ascii="Arial" w:hAnsi="Arial" w:cs="Arial"/>
          <w:sz w:val="20"/>
        </w:rPr>
        <w:sectPr w:rsidR="00B11BB5"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0C950053" w14:textId="77777777" w:rsidR="00B11BB5" w:rsidRPr="00C902D4" w:rsidRDefault="00B11BB5" w:rsidP="00AF7805">
      <w:pPr>
        <w:pStyle w:val="Heading6"/>
        <w:spacing w:line="360" w:lineRule="auto"/>
        <w:rPr>
          <w:rFonts w:ascii="Arial" w:hAnsi="Arial" w:cs="Arial"/>
          <w:b/>
          <w:i w:val="0"/>
          <w:sz w:val="20"/>
          <w:szCs w:val="20"/>
        </w:rPr>
      </w:pPr>
      <w:r w:rsidRPr="00C902D4">
        <w:rPr>
          <w:rFonts w:ascii="Arial" w:hAnsi="Arial" w:cs="Arial"/>
          <w:b/>
          <w:i w:val="0"/>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41"/>
        <w:gridCol w:w="7356"/>
      </w:tblGrid>
      <w:tr w:rsidR="00B11BB5" w:rsidRPr="00C902D4" w14:paraId="78F8A31B" w14:textId="77777777" w:rsidTr="00E11991">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4B3A22A7"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0504AD8"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735402B4" w14:textId="77777777" w:rsidR="00B11BB5" w:rsidRPr="00C902D4" w:rsidRDefault="00B11BB5" w:rsidP="00AF7805">
            <w:pPr>
              <w:spacing w:line="360" w:lineRule="auto"/>
              <w:jc w:val="both"/>
              <w:rPr>
                <w:rFonts w:ascii="Arial" w:hAnsi="Arial" w:cs="Arial"/>
                <w:b/>
                <w:sz w:val="20"/>
              </w:rPr>
            </w:pPr>
            <w:r w:rsidRPr="00C902D4">
              <w:rPr>
                <w:rFonts w:ascii="Arial" w:hAnsi="Arial" w:cs="Arial"/>
                <w:b/>
                <w:sz w:val="20"/>
              </w:rPr>
              <w:t>Mô tả</w:t>
            </w:r>
          </w:p>
        </w:tc>
      </w:tr>
      <w:tr w:rsidR="00B11BB5" w:rsidRPr="00C902D4" w14:paraId="31FD9A94"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75963C6A"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000000"/>
              <w:left w:val="single" w:sz="4" w:space="0" w:color="000000"/>
              <w:bottom w:val="single" w:sz="4" w:space="0" w:color="000000"/>
              <w:right w:val="single" w:sz="4" w:space="0" w:color="000000"/>
            </w:tcBorders>
            <w:vAlign w:val="center"/>
          </w:tcPr>
          <w:p w14:paraId="1F98A738" w14:textId="77777777" w:rsidR="00B11BB5" w:rsidRPr="00C902D4" w:rsidRDefault="00B11BB5" w:rsidP="00AF7805">
            <w:pPr>
              <w:spacing w:line="360" w:lineRule="auto"/>
              <w:rPr>
                <w:rFonts w:ascii="Arial" w:hAnsi="Arial" w:cs="Arial"/>
                <w:b/>
                <w:sz w:val="20"/>
              </w:rPr>
            </w:pPr>
            <w:r w:rsidRPr="00C902D4">
              <w:rPr>
                <w:rFonts w:ascii="Arial" w:hAnsi="Arial" w:cs="Arial"/>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3E53DACC"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B11BB5" w:rsidRPr="00C902D4" w14:paraId="10769363"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691FEAC4"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000000"/>
              <w:left w:val="single" w:sz="4" w:space="0" w:color="000000"/>
              <w:bottom w:val="single" w:sz="4" w:space="0" w:color="000000"/>
              <w:right w:val="single" w:sz="4" w:space="0" w:color="000000"/>
            </w:tcBorders>
            <w:vAlign w:val="center"/>
          </w:tcPr>
          <w:p w14:paraId="087E5A97" w14:textId="77777777" w:rsidR="00B11BB5" w:rsidRPr="00C902D4" w:rsidRDefault="00B11BB5" w:rsidP="00AF7805">
            <w:pPr>
              <w:spacing w:line="360" w:lineRule="auto"/>
              <w:rPr>
                <w:rFonts w:ascii="Arial" w:hAnsi="Arial" w:cs="Arial"/>
                <w:b/>
                <w:sz w:val="20"/>
              </w:rPr>
            </w:pPr>
            <w:r w:rsidRPr="00C902D4">
              <w:rPr>
                <w:rFonts w:ascii="Arial" w:hAnsi="Arial" w:cs="Arial"/>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tcPr>
          <w:p w14:paraId="72661038" w14:textId="77777777" w:rsidR="00B11BB5" w:rsidRPr="00C902D4" w:rsidRDefault="00B11BB5" w:rsidP="00AF7805">
            <w:pPr>
              <w:spacing w:line="360" w:lineRule="auto"/>
              <w:rPr>
                <w:rFonts w:ascii="Arial" w:hAnsi="Arial" w:cs="Arial"/>
                <w:sz w:val="20"/>
              </w:rPr>
            </w:pPr>
            <w:r w:rsidRPr="00C902D4">
              <w:rPr>
                <w:rFonts w:ascii="Arial" w:hAnsi="Arial" w:cs="Arial"/>
                <w:sz w:val="20"/>
              </w:rPr>
              <w:t>Người dùng sử dụng chức năng này để Thêm/Sửa một đơn vị trong sơ đồ tổ chức:</w:t>
            </w:r>
          </w:p>
          <w:p w14:paraId="50892B7B"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3955E055"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2E8BDDC5"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46C78D95" w14:textId="77777777" w:rsidR="00B11BB5" w:rsidRPr="00C902D4" w:rsidRDefault="00B11BB5"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708F5DC0" w14:textId="77777777" w:rsidR="00B11BB5" w:rsidRPr="00C902D4" w:rsidRDefault="00B11BB5"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70C79AC" w14:textId="77777777" w:rsidR="00B11BB5" w:rsidRPr="00C902D4" w:rsidRDefault="00B11BB5"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4A49D1E"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7A2C555F"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tham số dùng chung có đã tồn tại -&gt; hệ thống đưa ra cảnh báo “Mã đã tồn tại, yêu cầu nhập lại” </w:t>
            </w:r>
          </w:p>
          <w:p w14:paraId="11D416AD" w14:textId="77777777" w:rsidR="00B11BB5" w:rsidRPr="00C902D4" w:rsidRDefault="00B11BB5" w:rsidP="00AF7805">
            <w:pPr>
              <w:pStyle w:val="ListParagraph"/>
              <w:numPr>
                <w:ilvl w:val="0"/>
                <w:numId w:val="15"/>
              </w:numPr>
              <w:spacing w:after="120" w:line="360" w:lineRule="auto"/>
              <w:rPr>
                <w:rFonts w:cs="Arial"/>
                <w:sz w:val="20"/>
                <w:szCs w:val="20"/>
              </w:rPr>
            </w:pPr>
            <w:r w:rsidRPr="00C902D4">
              <w:rPr>
                <w:rFonts w:cs="Arial"/>
                <w:sz w:val="20"/>
                <w:szCs w:val="20"/>
              </w:rPr>
              <w:t>TH2: Tên tham số dùng chung = NULL -&gt; khi nhấn nút “Lưu” hệ thống sẽ hiển thị thông báo “Bạn phải nhập các trường bắt buộc trước khi Lưu”.</w:t>
            </w:r>
          </w:p>
        </w:tc>
      </w:tr>
      <w:tr w:rsidR="00B11BB5" w:rsidRPr="00C902D4" w14:paraId="3F042196"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000FAB5"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000000"/>
              <w:left w:val="single" w:sz="4" w:space="0" w:color="000000"/>
              <w:bottom w:val="single" w:sz="4" w:space="0" w:color="000000"/>
              <w:right w:val="single" w:sz="4" w:space="0" w:color="000000"/>
            </w:tcBorders>
            <w:vAlign w:val="center"/>
          </w:tcPr>
          <w:p w14:paraId="309EBF02" w14:textId="77777777" w:rsidR="00B11BB5" w:rsidRPr="00C902D4" w:rsidRDefault="00B11BB5" w:rsidP="00AF7805">
            <w:pPr>
              <w:spacing w:line="360" w:lineRule="auto"/>
              <w:rPr>
                <w:rFonts w:ascii="Arial" w:hAnsi="Arial" w:cs="Arial"/>
                <w:sz w:val="20"/>
              </w:rPr>
            </w:pPr>
            <w:r w:rsidRPr="00C902D4">
              <w:rPr>
                <w:rFonts w:ascii="Arial" w:hAnsi="Arial" w:cs="Arial"/>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55126D9E" w14:textId="77777777" w:rsidR="00B11BB5" w:rsidRPr="00C902D4" w:rsidRDefault="00B11BB5"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B11BB5" w:rsidRPr="00C902D4" w14:paraId="17BA8264" w14:textId="77777777" w:rsidTr="00E11991">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1C895382" w14:textId="77777777" w:rsidR="00B11BB5" w:rsidRPr="00C902D4" w:rsidRDefault="00B11BB5"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5557CD" w14:textId="77777777" w:rsidR="00B11BB5" w:rsidRPr="00C902D4" w:rsidRDefault="00B11BB5" w:rsidP="00AF7805">
            <w:pPr>
              <w:spacing w:line="360" w:lineRule="auto"/>
              <w:rPr>
                <w:rFonts w:ascii="Arial" w:hAnsi="Arial" w:cs="Arial"/>
                <w:sz w:val="20"/>
              </w:rPr>
            </w:pPr>
            <w:r w:rsidRPr="00C902D4">
              <w:rPr>
                <w:rFonts w:ascii="Arial" w:hAnsi="Arial" w:cs="Arial"/>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162870"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Người dùng sử dụng chức năng này để chọn một bản ghi và xóa bản ghi.</w:t>
            </w:r>
          </w:p>
          <w:p w14:paraId="111A5025" w14:textId="77777777" w:rsidR="00B11BB5" w:rsidRPr="00C902D4" w:rsidRDefault="00B11BB5" w:rsidP="00AF7805">
            <w:pPr>
              <w:spacing w:line="360" w:lineRule="auto"/>
              <w:jc w:val="both"/>
              <w:rPr>
                <w:rFonts w:ascii="Arial" w:hAnsi="Arial" w:cs="Arial"/>
                <w:sz w:val="20"/>
              </w:rPr>
            </w:pPr>
            <w:r w:rsidRPr="00C902D4">
              <w:rPr>
                <w:rFonts w:ascii="Arial" w:hAnsi="Arial" w:cs="Arial"/>
                <w:sz w:val="20"/>
              </w:rPr>
              <w:t>Chỉ xóa được bản ghi khi chưa sử dụng ở các form: hồ sơ nhân viên, quyết định, hợp đồng lao động</w:t>
            </w:r>
          </w:p>
          <w:p w14:paraId="39814DDE" w14:textId="77777777" w:rsidR="00B11BB5" w:rsidRPr="00C902D4" w:rsidRDefault="00B11BB5"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309520DB"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 xml:space="preserve">Hệ thống hiển thị “Có”, “Không”. </w:t>
            </w:r>
          </w:p>
          <w:p w14:paraId="641A37EA"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5CDFFB5A" w14:textId="77777777" w:rsidR="00B11BB5" w:rsidRPr="00C902D4" w:rsidRDefault="00B11BB5"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bl>
    <w:p w14:paraId="6928EFDF" w14:textId="77777777" w:rsidR="00B11BB5" w:rsidRPr="00C902D4" w:rsidRDefault="00B11BB5"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lastRenderedPageBreak/>
        <w:t xml:space="preserve">Màn hình </w:t>
      </w:r>
    </w:p>
    <w:p w14:paraId="62872B08" w14:textId="77777777" w:rsidR="00B11BB5" w:rsidRPr="00C902D4" w:rsidRDefault="00B11BB5" w:rsidP="00AF7805">
      <w:pPr>
        <w:spacing w:line="360" w:lineRule="auto"/>
        <w:rPr>
          <w:rFonts w:ascii="Arial" w:hAnsi="Arial" w:cs="Arial"/>
          <w:sz w:val="20"/>
        </w:rPr>
      </w:pPr>
      <w:r w:rsidRPr="00C902D4">
        <w:rPr>
          <w:rFonts w:ascii="Arial" w:hAnsi="Arial" w:cs="Arial"/>
          <w:sz w:val="20"/>
        </w:rPr>
        <w:t>Màn hình danh mục nhóm dùng chung</w:t>
      </w:r>
    </w:p>
    <w:p w14:paraId="768AB6C2" w14:textId="77777777" w:rsidR="00B11BB5" w:rsidRPr="00C902D4" w:rsidRDefault="00B11BB5" w:rsidP="00AF7805">
      <w:pPr>
        <w:spacing w:line="360" w:lineRule="auto"/>
        <w:rPr>
          <w:rFonts w:ascii="Arial" w:hAnsi="Arial" w:cs="Arial"/>
          <w:sz w:val="20"/>
        </w:rPr>
      </w:pPr>
      <w:r w:rsidRPr="00C902D4">
        <w:rPr>
          <w:rFonts w:ascii="Arial" w:hAnsi="Arial" w:cs="Arial"/>
          <w:noProof/>
          <w:sz w:val="20"/>
          <w:lang w:eastAsia="ja-JP"/>
        </w:rPr>
        <w:drawing>
          <wp:inline distT="0" distB="0" distL="0" distR="0" wp14:anchorId="17688EFA" wp14:editId="2141CB9D">
            <wp:extent cx="5761990" cy="1897271"/>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1990" cy="1897271"/>
                    </a:xfrm>
                    <a:prstGeom prst="rect">
                      <a:avLst/>
                    </a:prstGeom>
                  </pic:spPr>
                </pic:pic>
              </a:graphicData>
            </a:graphic>
          </wp:inline>
        </w:drawing>
      </w:r>
    </w:p>
    <w:p w14:paraId="42921D0C" w14:textId="77777777" w:rsidR="00B11BB5" w:rsidRPr="00C902D4" w:rsidRDefault="00B11BB5" w:rsidP="00AF7805">
      <w:pPr>
        <w:spacing w:line="360" w:lineRule="auto"/>
        <w:rPr>
          <w:rFonts w:ascii="Arial" w:hAnsi="Arial" w:cs="Arial"/>
          <w:sz w:val="20"/>
        </w:rPr>
      </w:pPr>
      <w:r w:rsidRPr="00C902D4">
        <w:rPr>
          <w:rFonts w:ascii="Arial" w:hAnsi="Arial" w:cs="Arial"/>
          <w:sz w:val="20"/>
        </w:rPr>
        <w:t>Màn hình danh mục dùng chung</w:t>
      </w:r>
    </w:p>
    <w:p w14:paraId="7A7136D6" w14:textId="77777777" w:rsidR="00B11BB5" w:rsidRPr="00C902D4" w:rsidRDefault="00B11BB5" w:rsidP="00AF7805">
      <w:pPr>
        <w:spacing w:line="360" w:lineRule="auto"/>
        <w:rPr>
          <w:rFonts w:ascii="Arial" w:hAnsi="Arial" w:cs="Arial"/>
          <w:sz w:val="20"/>
        </w:rPr>
      </w:pPr>
      <w:r w:rsidRPr="00C902D4">
        <w:rPr>
          <w:rFonts w:ascii="Arial" w:hAnsi="Arial" w:cs="Arial"/>
          <w:noProof/>
          <w:sz w:val="20"/>
          <w:lang w:eastAsia="ja-JP"/>
        </w:rPr>
        <w:drawing>
          <wp:inline distT="0" distB="0" distL="0" distR="0" wp14:anchorId="742D01C0" wp14:editId="7DA91A08">
            <wp:extent cx="5761990" cy="211088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1990" cy="2110883"/>
                    </a:xfrm>
                    <a:prstGeom prst="rect">
                      <a:avLst/>
                    </a:prstGeom>
                  </pic:spPr>
                </pic:pic>
              </a:graphicData>
            </a:graphic>
          </wp:inline>
        </w:drawing>
      </w:r>
    </w:p>
    <w:p w14:paraId="68B8A8C2" w14:textId="48E9AD56" w:rsidR="00AE4996" w:rsidRPr="00C902D4" w:rsidRDefault="00AE4996" w:rsidP="00AF7805">
      <w:pPr>
        <w:spacing w:line="360" w:lineRule="auto"/>
        <w:rPr>
          <w:rFonts w:ascii="Arial" w:hAnsi="Arial" w:cs="Arial"/>
          <w:sz w:val="20"/>
        </w:rPr>
      </w:pPr>
    </w:p>
    <w:p w14:paraId="2C28D4B3" w14:textId="77777777" w:rsidR="00AF7805" w:rsidRPr="00C902D4" w:rsidRDefault="00AF7805" w:rsidP="00AF7805">
      <w:pPr>
        <w:pStyle w:val="Heading4"/>
        <w:rPr>
          <w:rFonts w:ascii="Arial" w:hAnsi="Arial" w:cs="Arial"/>
          <w:sz w:val="20"/>
          <w:szCs w:val="20"/>
        </w:rPr>
      </w:pPr>
      <w:bookmarkStart w:id="133" w:name="_Toc500541208"/>
      <w:r w:rsidRPr="00C902D4">
        <w:rPr>
          <w:rFonts w:ascii="Arial" w:hAnsi="Arial" w:cs="Arial"/>
          <w:sz w:val="20"/>
          <w:szCs w:val="20"/>
        </w:rPr>
        <w:t>Chấm công</w:t>
      </w:r>
      <w:bookmarkEnd w:id="133"/>
    </w:p>
    <w:p w14:paraId="3574B4D7" w14:textId="77777777" w:rsidR="00AF7805" w:rsidRPr="00DF6621" w:rsidRDefault="00AF7805" w:rsidP="00AF7805">
      <w:pPr>
        <w:pStyle w:val="Heading5"/>
        <w:tabs>
          <w:tab w:val="num" w:pos="1008"/>
        </w:tabs>
        <w:ind w:left="1008"/>
        <w:rPr>
          <w:rFonts w:ascii="Arial" w:hAnsi="Arial" w:cs="Arial"/>
          <w:sz w:val="20"/>
          <w:szCs w:val="20"/>
        </w:rPr>
      </w:pPr>
      <w:bookmarkStart w:id="134" w:name="_Toc500541209"/>
      <w:r w:rsidRPr="00DF6621">
        <w:rPr>
          <w:rFonts w:ascii="Arial" w:hAnsi="Arial" w:cs="Arial"/>
          <w:sz w:val="20"/>
          <w:szCs w:val="20"/>
        </w:rPr>
        <w:t>Danh mục kỳ công lương</w:t>
      </w:r>
      <w:bookmarkEnd w:id="134"/>
    </w:p>
    <w:p w14:paraId="594A5F77"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153D3D63" w14:textId="77777777" w:rsidR="00AF7805" w:rsidRPr="00DF6621" w:rsidRDefault="00AF7805" w:rsidP="00AF7805">
      <w:pPr>
        <w:rPr>
          <w:rFonts w:ascii="Arial" w:hAnsi="Arial" w:cs="Arial"/>
          <w:sz w:val="20"/>
        </w:rPr>
      </w:pPr>
      <w:r w:rsidRPr="00DF6621">
        <w:rPr>
          <w:rFonts w:ascii="Arial" w:hAnsi="Arial" w:cs="Arial"/>
          <w:sz w:val="20"/>
        </w:rPr>
        <w:object w:dxaOrig="12915" w:dyaOrig="6510" w14:anchorId="2F4F5EE0">
          <v:shape id="_x0000_i3721" type="#_x0000_t75" style="width:453.5pt;height:229.5pt" o:ole="">
            <v:imagedata r:id="rId116" o:title=""/>
          </v:shape>
          <o:OLEObject Type="Embed" ProgID="Visio.Drawing.15" ShapeID="_x0000_i3721" DrawAspect="Content" ObjectID="_1574283829" r:id="rId117"/>
        </w:object>
      </w:r>
    </w:p>
    <w:p w14:paraId="6968BAAE"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71CE9C7E"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1E569492" w14:textId="77777777" w:rsidR="00AF7805" w:rsidRPr="00DF6621" w:rsidRDefault="00AF7805" w:rsidP="00AF7805">
      <w:pPr>
        <w:pStyle w:val="-Thng"/>
        <w:numPr>
          <w:ilvl w:val="0"/>
          <w:numId w:val="12"/>
        </w:numPr>
        <w:spacing w:line="276" w:lineRule="auto"/>
        <w:rPr>
          <w:rFonts w:cs="Arial"/>
        </w:rPr>
      </w:pPr>
      <w:r w:rsidRPr="00DF6621">
        <w:rPr>
          <w:rFonts w:cs="Arial"/>
        </w:rPr>
        <w:t>Thiết lập kỳ công, kỳ lương sử dụng cho hệ thống.</w:t>
      </w:r>
    </w:p>
    <w:p w14:paraId="7A8E762F"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Kỳ công kỳ lương được thiết lập sẽ được hiển thị ở trường thông tin kỳ công, kỳ lương của </w:t>
      </w:r>
      <w:r w:rsidRPr="00DF6621">
        <w:rPr>
          <w:rFonts w:cs="Arial"/>
          <w:lang w:val="en-US"/>
        </w:rPr>
        <w:t>tại các chức năng trên phần nghiệp vụ chấm công.</w:t>
      </w:r>
    </w:p>
    <w:p w14:paraId="4658DE69"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5A594D5E"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khai báo danh mục kỳ công lương.</w:t>
      </w:r>
    </w:p>
    <w:p w14:paraId="2EF9E637"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4401A85E" w14:textId="77777777" w:rsidR="00AF7805" w:rsidRPr="00DF6621" w:rsidRDefault="00AF7805" w:rsidP="00AF7805">
      <w:pPr>
        <w:pStyle w:val="atext"/>
        <w:numPr>
          <w:ilvl w:val="0"/>
          <w:numId w:val="42"/>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kỳ công lương.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0EA4F691" w14:textId="77777777" w:rsidR="00AF7805" w:rsidRPr="00DF6621" w:rsidRDefault="00AF7805" w:rsidP="00AF7805">
      <w:pPr>
        <w:pStyle w:val="atext"/>
        <w:numPr>
          <w:ilvl w:val="0"/>
          <w:numId w:val="42"/>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6993D909" w14:textId="77777777" w:rsidR="00AF7805" w:rsidRPr="00DF6621" w:rsidRDefault="00AF7805" w:rsidP="00AF7805">
      <w:pPr>
        <w:pStyle w:val="atext"/>
        <w:numPr>
          <w:ilvl w:val="1"/>
          <w:numId w:val="42"/>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67FA2F98" w14:textId="77777777" w:rsidR="00AF7805" w:rsidRPr="00DF6621" w:rsidRDefault="00AF7805" w:rsidP="00AF7805">
      <w:pPr>
        <w:pStyle w:val="atext"/>
        <w:numPr>
          <w:ilvl w:val="1"/>
          <w:numId w:val="42"/>
        </w:numPr>
        <w:spacing w:line="276" w:lineRule="auto"/>
        <w:rPr>
          <w:rFonts w:ascii="Arial" w:hAnsi="Arial" w:cs="Arial"/>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 Xuất excel.</w:t>
      </w:r>
    </w:p>
    <w:p w14:paraId="0400C7B1"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2CF9933D"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35" w:type="dxa"/>
        <w:tblLook w:val="04A0" w:firstRow="1" w:lastRow="0" w:firstColumn="1" w:lastColumn="0" w:noHBand="0" w:noVBand="1"/>
      </w:tblPr>
      <w:tblGrid>
        <w:gridCol w:w="594"/>
        <w:gridCol w:w="1121"/>
        <w:gridCol w:w="842"/>
        <w:gridCol w:w="603"/>
        <w:gridCol w:w="848"/>
        <w:gridCol w:w="1128"/>
        <w:gridCol w:w="846"/>
        <w:gridCol w:w="1662"/>
        <w:gridCol w:w="1445"/>
      </w:tblGrid>
      <w:tr w:rsidR="00AF7805" w:rsidRPr="00DF6621" w14:paraId="616229EB"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D925F00"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538D04"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755C2C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1DE432"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5C829D4"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F997CA"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40D7E7"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A7A99B"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922A6B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104CFBD8" w14:textId="77777777" w:rsidTr="0016019D">
        <w:trPr>
          <w:trHeight w:val="403"/>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DEF171B"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8562E8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Năm</w:t>
            </w:r>
          </w:p>
        </w:tc>
        <w:tc>
          <w:tcPr>
            <w:tcW w:w="0" w:type="auto"/>
            <w:tcBorders>
              <w:top w:val="single" w:sz="4" w:space="0" w:color="auto"/>
              <w:left w:val="nil"/>
              <w:bottom w:val="single" w:sz="4" w:space="0" w:color="auto"/>
              <w:right w:val="single" w:sz="4" w:space="0" w:color="auto"/>
            </w:tcBorders>
            <w:shd w:val="clear" w:color="auto" w:fill="auto"/>
            <w:vAlign w:val="center"/>
          </w:tcPr>
          <w:p w14:paraId="0D43514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A91C3A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50C5DC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67648EC"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D87767"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69730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296E876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3CDD890D" w14:textId="77777777" w:rsidTr="0016019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4665240"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46E57B7"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827C1B3"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83ECF0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7C997265"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5C67CA3"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A83B14"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EF3B25"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 Định dạng: MM</w:t>
            </w:r>
          </w:p>
          <w:p w14:paraId="1EBCBBDB"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 Danh sách hiển thị giá trị: 1 -&gt; 12</w:t>
            </w:r>
          </w:p>
        </w:tc>
        <w:tc>
          <w:tcPr>
            <w:tcW w:w="0" w:type="auto"/>
            <w:tcBorders>
              <w:top w:val="single" w:sz="4" w:space="0" w:color="auto"/>
              <w:left w:val="nil"/>
              <w:bottom w:val="single" w:sz="4" w:space="0" w:color="auto"/>
              <w:right w:val="single" w:sz="4" w:space="0" w:color="auto"/>
            </w:tcBorders>
            <w:shd w:val="clear" w:color="auto" w:fill="auto"/>
            <w:vAlign w:val="center"/>
          </w:tcPr>
          <w:p w14:paraId="497F89FD"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Combobox</w:t>
            </w:r>
          </w:p>
        </w:tc>
      </w:tr>
      <w:tr w:rsidR="00AF7805" w:rsidRPr="00DF6621" w14:paraId="2B1C1114" w14:textId="77777777" w:rsidTr="0016019D">
        <w:trPr>
          <w:trHeight w:val="530"/>
        </w:trPr>
        <w:tc>
          <w:tcPr>
            <w:tcW w:w="0" w:type="auto"/>
            <w:tcBorders>
              <w:top w:val="nil"/>
              <w:left w:val="single" w:sz="4" w:space="0" w:color="auto"/>
              <w:bottom w:val="single" w:sz="4" w:space="0" w:color="auto"/>
              <w:right w:val="single" w:sz="4" w:space="0" w:color="auto"/>
            </w:tcBorders>
            <w:shd w:val="clear" w:color="auto" w:fill="auto"/>
            <w:vAlign w:val="center"/>
          </w:tcPr>
          <w:p w14:paraId="19DF7EE8"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145330"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Tên kỳ công</w:t>
            </w:r>
          </w:p>
        </w:tc>
        <w:tc>
          <w:tcPr>
            <w:tcW w:w="0" w:type="auto"/>
            <w:tcBorders>
              <w:top w:val="nil"/>
              <w:left w:val="nil"/>
              <w:bottom w:val="single" w:sz="4" w:space="0" w:color="auto"/>
              <w:right w:val="single" w:sz="4" w:space="0" w:color="auto"/>
            </w:tcBorders>
            <w:shd w:val="clear" w:color="auto" w:fill="auto"/>
            <w:vAlign w:val="center"/>
          </w:tcPr>
          <w:p w14:paraId="5CC8282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5B990E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3AF99A6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4A4639E"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8E58D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CF35C5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F2B4C5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3A2A7C11"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EC7E895"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6327E70"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Ngày bắt đầu</w:t>
            </w:r>
          </w:p>
        </w:tc>
        <w:tc>
          <w:tcPr>
            <w:tcW w:w="0" w:type="auto"/>
            <w:tcBorders>
              <w:top w:val="nil"/>
              <w:left w:val="nil"/>
              <w:bottom w:val="single" w:sz="4" w:space="0" w:color="auto"/>
              <w:right w:val="single" w:sz="4" w:space="0" w:color="auto"/>
            </w:tcBorders>
            <w:shd w:val="clear" w:color="auto" w:fill="auto"/>
            <w:vAlign w:val="center"/>
          </w:tcPr>
          <w:p w14:paraId="5A294E2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7DA8023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316AB05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4FC76F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6BB3E6"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E148C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47B3074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052937CB"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AE67324"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DBF32F"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Ngày kết thúc</w:t>
            </w:r>
          </w:p>
        </w:tc>
        <w:tc>
          <w:tcPr>
            <w:tcW w:w="0" w:type="auto"/>
            <w:tcBorders>
              <w:top w:val="nil"/>
              <w:left w:val="nil"/>
              <w:bottom w:val="single" w:sz="4" w:space="0" w:color="auto"/>
              <w:right w:val="single" w:sz="4" w:space="0" w:color="auto"/>
            </w:tcBorders>
            <w:shd w:val="clear" w:color="auto" w:fill="auto"/>
            <w:vAlign w:val="center"/>
          </w:tcPr>
          <w:p w14:paraId="220D3A6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708548B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44439E8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1245E74"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486CB2"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7EB98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4C9FB00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Ngày kết thúc &gt; Ngày bắt đầu</w:t>
            </w:r>
          </w:p>
        </w:tc>
        <w:tc>
          <w:tcPr>
            <w:tcW w:w="0" w:type="auto"/>
            <w:tcBorders>
              <w:top w:val="nil"/>
              <w:left w:val="nil"/>
              <w:bottom w:val="single" w:sz="4" w:space="0" w:color="auto"/>
              <w:right w:val="single" w:sz="4" w:space="0" w:color="auto"/>
            </w:tcBorders>
            <w:shd w:val="clear" w:color="auto" w:fill="auto"/>
            <w:vAlign w:val="center"/>
          </w:tcPr>
          <w:p w14:paraId="2531DE4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249AEC64"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94E0CBD" w14:textId="77777777" w:rsidR="00AF7805" w:rsidRPr="00DF6621" w:rsidRDefault="00AF7805" w:rsidP="00AF7805">
            <w:pPr>
              <w:pStyle w:val="ListParagraph"/>
              <w:numPr>
                <w:ilvl w:val="0"/>
                <w:numId w:val="5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4B65A8"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Công chuẩn</w:t>
            </w:r>
          </w:p>
        </w:tc>
        <w:tc>
          <w:tcPr>
            <w:tcW w:w="0" w:type="auto"/>
            <w:tcBorders>
              <w:top w:val="nil"/>
              <w:left w:val="nil"/>
              <w:bottom w:val="single" w:sz="4" w:space="0" w:color="auto"/>
              <w:right w:val="single" w:sz="4" w:space="0" w:color="auto"/>
            </w:tcBorders>
            <w:shd w:val="clear" w:color="auto" w:fill="auto"/>
            <w:vAlign w:val="center"/>
          </w:tcPr>
          <w:p w14:paraId="0187C45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5082E23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82D37D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9C3181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C7F983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5FF9E3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Công chuẩn của kỳ công</w:t>
            </w:r>
          </w:p>
        </w:tc>
        <w:tc>
          <w:tcPr>
            <w:tcW w:w="0" w:type="auto"/>
            <w:tcBorders>
              <w:top w:val="nil"/>
              <w:left w:val="nil"/>
              <w:bottom w:val="single" w:sz="4" w:space="0" w:color="auto"/>
              <w:right w:val="single" w:sz="4" w:space="0" w:color="auto"/>
            </w:tcBorders>
            <w:shd w:val="clear" w:color="auto" w:fill="auto"/>
            <w:vAlign w:val="center"/>
          </w:tcPr>
          <w:p w14:paraId="1A64B5B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bl>
    <w:p w14:paraId="666B8ECB"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283"/>
        <w:gridCol w:w="2559"/>
      </w:tblGrid>
      <w:tr w:rsidR="00AF7805" w:rsidRPr="00DF6621" w14:paraId="388A1806" w14:textId="77777777" w:rsidTr="0016019D">
        <w:trPr>
          <w:tblHeader/>
        </w:trPr>
        <w:tc>
          <w:tcPr>
            <w:tcW w:w="0" w:type="auto"/>
            <w:vAlign w:val="center"/>
          </w:tcPr>
          <w:p w14:paraId="4751F31D"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2DE8728F"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497F9551"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3E901533"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1D026A33" w14:textId="77777777" w:rsidTr="0016019D">
        <w:trPr>
          <w:tblHeader/>
        </w:trPr>
        <w:tc>
          <w:tcPr>
            <w:tcW w:w="0" w:type="auto"/>
          </w:tcPr>
          <w:p w14:paraId="24C8777F"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tcPr>
          <w:p w14:paraId="399D0A65" w14:textId="77777777" w:rsidR="00AF7805" w:rsidRPr="00DF6621" w:rsidRDefault="00AF7805" w:rsidP="0016019D">
            <w:pPr>
              <w:pStyle w:val="-Thng"/>
              <w:spacing w:line="276" w:lineRule="auto"/>
              <w:ind w:firstLine="0"/>
              <w:jc w:val="left"/>
              <w:rPr>
                <w:rFonts w:cs="Arial"/>
                <w:lang w:val="en-US"/>
              </w:rPr>
            </w:pPr>
            <w:r w:rsidRPr="00DF6621">
              <w:rPr>
                <w:rFonts w:cs="Arial"/>
              </w:rPr>
              <w:t>Năm</w:t>
            </w:r>
          </w:p>
        </w:tc>
        <w:tc>
          <w:tcPr>
            <w:tcW w:w="0" w:type="auto"/>
          </w:tcPr>
          <w:p w14:paraId="58A49490"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Năm</w:t>
            </w:r>
          </w:p>
        </w:tc>
        <w:tc>
          <w:tcPr>
            <w:tcW w:w="0" w:type="auto"/>
          </w:tcPr>
          <w:p w14:paraId="3CE44A47"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7AF18BF9" w14:textId="77777777" w:rsidTr="0016019D">
        <w:trPr>
          <w:tblHeader/>
        </w:trPr>
        <w:tc>
          <w:tcPr>
            <w:tcW w:w="0" w:type="auto"/>
          </w:tcPr>
          <w:p w14:paraId="00B0E94B"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tcPr>
          <w:p w14:paraId="1DF28FA8" w14:textId="77777777" w:rsidR="00AF7805" w:rsidRPr="00DF6621" w:rsidRDefault="00AF7805" w:rsidP="0016019D">
            <w:pPr>
              <w:pStyle w:val="-Thng"/>
              <w:spacing w:line="276" w:lineRule="auto"/>
              <w:ind w:firstLine="0"/>
              <w:jc w:val="left"/>
              <w:rPr>
                <w:rFonts w:cs="Arial"/>
                <w:lang w:val="en-US"/>
              </w:rPr>
            </w:pPr>
            <w:r w:rsidRPr="00DF6621">
              <w:rPr>
                <w:rFonts w:cs="Arial"/>
              </w:rPr>
              <w:t>Tên kỳ công</w:t>
            </w:r>
          </w:p>
        </w:tc>
        <w:tc>
          <w:tcPr>
            <w:tcW w:w="0" w:type="auto"/>
          </w:tcPr>
          <w:p w14:paraId="7D7DD65A"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kỳ công</w:t>
            </w:r>
          </w:p>
        </w:tc>
        <w:tc>
          <w:tcPr>
            <w:tcW w:w="0" w:type="auto"/>
          </w:tcPr>
          <w:p w14:paraId="5F953A7C"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289860B8" w14:textId="77777777" w:rsidTr="0016019D">
        <w:trPr>
          <w:tblHeader/>
        </w:trPr>
        <w:tc>
          <w:tcPr>
            <w:tcW w:w="0" w:type="auto"/>
          </w:tcPr>
          <w:p w14:paraId="1F93C300"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tcPr>
          <w:p w14:paraId="02AC8E14" w14:textId="77777777" w:rsidR="00AF7805" w:rsidRPr="00DF6621" w:rsidRDefault="00AF7805" w:rsidP="0016019D">
            <w:pPr>
              <w:pStyle w:val="-Thng"/>
              <w:spacing w:line="276" w:lineRule="auto"/>
              <w:ind w:firstLine="0"/>
              <w:jc w:val="left"/>
              <w:rPr>
                <w:rFonts w:cs="Arial"/>
                <w:lang w:val="en-US"/>
              </w:rPr>
            </w:pPr>
            <w:r w:rsidRPr="00DF6621">
              <w:rPr>
                <w:rFonts w:cs="Arial"/>
              </w:rPr>
              <w:t>Ngày bắt đầu</w:t>
            </w:r>
          </w:p>
        </w:tc>
        <w:tc>
          <w:tcPr>
            <w:tcW w:w="0" w:type="auto"/>
          </w:tcPr>
          <w:p w14:paraId="30D335C9"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Ngày bắt đầu</w:t>
            </w:r>
          </w:p>
        </w:tc>
        <w:tc>
          <w:tcPr>
            <w:tcW w:w="0" w:type="auto"/>
          </w:tcPr>
          <w:p w14:paraId="31C3336B"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6E25677C" w14:textId="77777777" w:rsidTr="0016019D">
        <w:trPr>
          <w:tblHeader/>
        </w:trPr>
        <w:tc>
          <w:tcPr>
            <w:tcW w:w="0" w:type="auto"/>
          </w:tcPr>
          <w:p w14:paraId="78C34C4E" w14:textId="77777777" w:rsidR="00AF7805" w:rsidRPr="00DF6621" w:rsidRDefault="00AF7805" w:rsidP="0016019D">
            <w:pPr>
              <w:pStyle w:val="-Thng"/>
              <w:spacing w:line="276" w:lineRule="auto"/>
              <w:ind w:firstLine="0"/>
              <w:jc w:val="center"/>
              <w:rPr>
                <w:rFonts w:cs="Arial"/>
                <w:lang w:val="en-US"/>
              </w:rPr>
            </w:pPr>
            <w:r w:rsidRPr="00DF6621">
              <w:rPr>
                <w:rFonts w:cs="Arial"/>
              </w:rPr>
              <w:t>4</w:t>
            </w:r>
          </w:p>
        </w:tc>
        <w:tc>
          <w:tcPr>
            <w:tcW w:w="0" w:type="auto"/>
          </w:tcPr>
          <w:p w14:paraId="775347E4" w14:textId="77777777" w:rsidR="00AF7805" w:rsidRPr="00DF6621" w:rsidRDefault="00AF7805" w:rsidP="0016019D">
            <w:pPr>
              <w:pStyle w:val="-Thng"/>
              <w:spacing w:line="276" w:lineRule="auto"/>
              <w:ind w:firstLine="0"/>
              <w:jc w:val="left"/>
              <w:rPr>
                <w:rFonts w:cs="Arial"/>
                <w:lang w:val="en-US"/>
              </w:rPr>
            </w:pPr>
            <w:r w:rsidRPr="00DF6621">
              <w:rPr>
                <w:rFonts w:cs="Arial"/>
              </w:rPr>
              <w:t>Ngày kết thúc</w:t>
            </w:r>
          </w:p>
        </w:tc>
        <w:tc>
          <w:tcPr>
            <w:tcW w:w="0" w:type="auto"/>
          </w:tcPr>
          <w:p w14:paraId="50F9E3E6"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Ngày kết thúc</w:t>
            </w:r>
          </w:p>
        </w:tc>
        <w:tc>
          <w:tcPr>
            <w:tcW w:w="0" w:type="auto"/>
          </w:tcPr>
          <w:p w14:paraId="1DA8C1F4"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76ED6D06" w14:textId="77777777" w:rsidTr="0016019D">
        <w:trPr>
          <w:tblHeader/>
        </w:trPr>
        <w:tc>
          <w:tcPr>
            <w:tcW w:w="0" w:type="auto"/>
          </w:tcPr>
          <w:p w14:paraId="2BFFE294" w14:textId="77777777" w:rsidR="00AF7805" w:rsidRPr="00DF6621" w:rsidRDefault="00AF7805" w:rsidP="0016019D">
            <w:pPr>
              <w:pStyle w:val="-Thng"/>
              <w:spacing w:line="276" w:lineRule="auto"/>
              <w:ind w:firstLine="0"/>
              <w:jc w:val="center"/>
              <w:rPr>
                <w:rFonts w:cs="Arial"/>
                <w:lang w:val="en-US"/>
              </w:rPr>
            </w:pPr>
            <w:r w:rsidRPr="00DF6621">
              <w:rPr>
                <w:rFonts w:cs="Arial"/>
              </w:rPr>
              <w:t>5</w:t>
            </w:r>
          </w:p>
        </w:tc>
        <w:tc>
          <w:tcPr>
            <w:tcW w:w="0" w:type="auto"/>
          </w:tcPr>
          <w:p w14:paraId="12A41C37" w14:textId="77777777" w:rsidR="00AF7805" w:rsidRPr="00DF6621" w:rsidRDefault="00AF7805" w:rsidP="0016019D">
            <w:pPr>
              <w:pStyle w:val="-Thng"/>
              <w:spacing w:line="276" w:lineRule="auto"/>
              <w:ind w:firstLine="0"/>
              <w:jc w:val="left"/>
              <w:rPr>
                <w:rFonts w:cs="Arial"/>
                <w:lang w:val="en-US"/>
              </w:rPr>
            </w:pPr>
            <w:r w:rsidRPr="00DF6621">
              <w:rPr>
                <w:rFonts w:cs="Arial"/>
              </w:rPr>
              <w:t>Công chuẩn</w:t>
            </w:r>
          </w:p>
        </w:tc>
        <w:tc>
          <w:tcPr>
            <w:tcW w:w="0" w:type="auto"/>
          </w:tcPr>
          <w:p w14:paraId="3CDB124B"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Công chuẩn</w:t>
            </w:r>
          </w:p>
        </w:tc>
        <w:tc>
          <w:tcPr>
            <w:tcW w:w="0" w:type="auto"/>
          </w:tcPr>
          <w:p w14:paraId="3B599672"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0D7C88AD"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Trên lưới liệt kê </w:t>
      </w:r>
      <w:r w:rsidRPr="00DF6621">
        <w:rPr>
          <w:rFonts w:cs="Arial"/>
          <w:szCs w:val="20"/>
          <w:lang w:val="vi-VN"/>
        </w:rPr>
        <w:t xml:space="preserve">các </w:t>
      </w:r>
      <w:r w:rsidRPr="00DF6621">
        <w:rPr>
          <w:rFonts w:cs="Arial"/>
          <w:szCs w:val="20"/>
        </w:rPr>
        <w:t>kỳ công lương đã nhập vào hệ thống.</w:t>
      </w:r>
    </w:p>
    <w:p w14:paraId="7D94144F"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34DC1522"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7A238BB2" w14:textId="77777777" w:rsidR="00AF7805" w:rsidRPr="00DF6621" w:rsidRDefault="00AF7805" w:rsidP="00AF7805">
      <w:pPr>
        <w:pStyle w:val="-Gch"/>
        <w:spacing w:line="276" w:lineRule="auto"/>
        <w:ind w:firstLine="0"/>
        <w:rPr>
          <w:rFonts w:cs="Arial"/>
          <w:b/>
          <w:szCs w:val="20"/>
        </w:rPr>
      </w:pPr>
      <w:r w:rsidRPr="00DF6621">
        <w:rPr>
          <w:rFonts w:cs="Arial"/>
          <w:b/>
          <w:szCs w:val="20"/>
        </w:rPr>
        <w:t>Mô tả nghiệp vụ:</w:t>
      </w:r>
    </w:p>
    <w:p w14:paraId="40B31D68"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Kỳ công: Bắt đầu từ ngày đầu tháng đến ngày cuối của tháng.</w:t>
      </w:r>
    </w:p>
    <w:p w14:paraId="327BEE6E"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Kỳ công và kỳ lương trùng nhau.</w:t>
      </w:r>
    </w:p>
    <w:p w14:paraId="5776CF05" w14:textId="77777777" w:rsidR="00AF7805" w:rsidRPr="00DF6621" w:rsidRDefault="00AF7805" w:rsidP="00AF7805">
      <w:pPr>
        <w:pStyle w:val="-Gch"/>
        <w:numPr>
          <w:ilvl w:val="0"/>
          <w:numId w:val="14"/>
        </w:numPr>
        <w:spacing w:line="276" w:lineRule="auto"/>
        <w:ind w:left="540" w:hanging="180"/>
        <w:rPr>
          <w:rFonts w:cs="Arial"/>
          <w:szCs w:val="20"/>
        </w:rPr>
      </w:pPr>
      <w:r w:rsidRPr="00DF6621">
        <w:rPr>
          <w:rFonts w:cs="Arial"/>
          <w:szCs w:val="20"/>
        </w:rPr>
        <w:t>Ngày công tiêu chuẩn: Hầu như các đơn vị số ngày công chuẩn theo lịch tháng (Trừ thứ 7, chủ nhật), riêng SI HN số ngày công chuẩn đang để cố định 22 ngày.</w:t>
      </w:r>
    </w:p>
    <w:p w14:paraId="03F0E396"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4F846AEA" w14:textId="77777777" w:rsidTr="0016019D">
        <w:trPr>
          <w:trHeight w:val="377"/>
        </w:trPr>
        <w:tc>
          <w:tcPr>
            <w:tcW w:w="0" w:type="auto"/>
            <w:vAlign w:val="center"/>
          </w:tcPr>
          <w:p w14:paraId="4B57B321"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7E7FD752"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097458EE"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3FDD96F4" w14:textId="77777777" w:rsidTr="0016019D">
        <w:tc>
          <w:tcPr>
            <w:tcW w:w="0" w:type="auto"/>
            <w:vAlign w:val="center"/>
          </w:tcPr>
          <w:p w14:paraId="260685A6"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634207B2"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772E220F"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79D84C9B" w14:textId="77777777" w:rsidTr="0016019D">
        <w:tc>
          <w:tcPr>
            <w:tcW w:w="0" w:type="auto"/>
            <w:vAlign w:val="center"/>
          </w:tcPr>
          <w:p w14:paraId="32F4F212"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79F777CC"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25BBD674"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321EF808"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691E2737"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44D360CA"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7C35103A"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1ABC8206"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4CD4EAE2"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1F43BD9D"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04CDFDE4"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6D91BCBD"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0B027F3F"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40BAC053" w14:textId="77777777" w:rsidTr="0016019D">
        <w:tc>
          <w:tcPr>
            <w:tcW w:w="0" w:type="auto"/>
            <w:vAlign w:val="center"/>
          </w:tcPr>
          <w:p w14:paraId="79FFC367"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63F8323D"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43AC36AF"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0F6836AC" w14:textId="77777777" w:rsidTr="0016019D">
        <w:tc>
          <w:tcPr>
            <w:tcW w:w="0" w:type="auto"/>
            <w:vAlign w:val="center"/>
          </w:tcPr>
          <w:p w14:paraId="57710771"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26376B58"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371DDB06"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4DBEC9A5" w14:textId="77777777" w:rsidTr="0016019D">
        <w:tc>
          <w:tcPr>
            <w:tcW w:w="0" w:type="auto"/>
            <w:vAlign w:val="center"/>
          </w:tcPr>
          <w:p w14:paraId="2C060E85"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7F67DA55"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4E2FDCCC"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1D3669EF"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4B8AB7E9"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23BE476E"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55C6FC02"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Chỉ xóa được bản ghi chưa sử dụng ở</w:t>
            </w:r>
            <w:r w:rsidRPr="00DF6621">
              <w:rPr>
                <w:rFonts w:cs="Arial"/>
                <w:sz w:val="20"/>
                <w:szCs w:val="20"/>
                <w:lang w:val="en-US"/>
              </w:rPr>
              <w:t xml:space="preserve"> chức năng: </w:t>
            </w:r>
            <w:r w:rsidRPr="00DF6621">
              <w:rPr>
                <w:rFonts w:cs="Arial"/>
                <w:sz w:val="20"/>
                <w:szCs w:val="20"/>
              </w:rPr>
              <w:t>Xếp ca làm việc, Bảng công máy, Bảng xử lý dữ liệu chấm công, Bảng tổng hợp công</w:t>
            </w:r>
          </w:p>
        </w:tc>
      </w:tr>
      <w:tr w:rsidR="00AF7805" w:rsidRPr="00DF6621" w14:paraId="7EFF8BB9" w14:textId="77777777" w:rsidTr="0016019D">
        <w:tc>
          <w:tcPr>
            <w:tcW w:w="0" w:type="auto"/>
            <w:vAlign w:val="center"/>
          </w:tcPr>
          <w:p w14:paraId="2B4A8E84" w14:textId="77777777" w:rsidR="00AF7805" w:rsidRPr="00DF6621" w:rsidRDefault="00AF7805" w:rsidP="00AF7805">
            <w:pPr>
              <w:pStyle w:val="ListParagraph"/>
              <w:numPr>
                <w:ilvl w:val="0"/>
                <w:numId w:val="56"/>
              </w:numPr>
              <w:tabs>
                <w:tab w:val="left" w:pos="630"/>
              </w:tabs>
              <w:spacing w:before="60" w:after="60"/>
              <w:ind w:left="504"/>
              <w:contextualSpacing/>
              <w:jc w:val="center"/>
              <w:rPr>
                <w:rFonts w:cs="Arial"/>
                <w:sz w:val="20"/>
                <w:szCs w:val="20"/>
              </w:rPr>
            </w:pPr>
          </w:p>
        </w:tc>
        <w:tc>
          <w:tcPr>
            <w:tcW w:w="0" w:type="auto"/>
            <w:vAlign w:val="center"/>
          </w:tcPr>
          <w:p w14:paraId="664A340B"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Xuất excel</w:t>
            </w:r>
          </w:p>
        </w:tc>
        <w:tc>
          <w:tcPr>
            <w:tcW w:w="0" w:type="auto"/>
            <w:vAlign w:val="center"/>
          </w:tcPr>
          <w:p w14:paraId="47BB7EE2"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Người dùng sử dụng chức năng này để xuất file excel danh mục đã khai báo trong hệ thống.</w:t>
            </w:r>
          </w:p>
        </w:tc>
      </w:tr>
    </w:tbl>
    <w:p w14:paraId="2CA0406E"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1AD47822"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029AD6AD" wp14:editId="092A685E">
            <wp:extent cx="5761990" cy="2533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2533650"/>
                    </a:xfrm>
                    <a:prstGeom prst="rect">
                      <a:avLst/>
                    </a:prstGeom>
                  </pic:spPr>
                </pic:pic>
              </a:graphicData>
            </a:graphic>
          </wp:inline>
        </w:drawing>
      </w:r>
    </w:p>
    <w:p w14:paraId="64115E5B"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Danh mục kỳ công lương</w:t>
      </w:r>
    </w:p>
    <w:p w14:paraId="095DB722" w14:textId="77777777" w:rsidR="00AF7805" w:rsidRPr="00DF6621" w:rsidRDefault="00AF7805" w:rsidP="00AF7805">
      <w:pPr>
        <w:pStyle w:val="Heading5"/>
        <w:tabs>
          <w:tab w:val="num" w:pos="1008"/>
        </w:tabs>
        <w:ind w:left="1008"/>
        <w:rPr>
          <w:rFonts w:ascii="Arial" w:hAnsi="Arial" w:cs="Arial"/>
          <w:sz w:val="20"/>
          <w:szCs w:val="20"/>
        </w:rPr>
      </w:pPr>
      <w:bookmarkStart w:id="135" w:name="_Toc500541210"/>
      <w:r w:rsidRPr="00DF6621">
        <w:rPr>
          <w:rFonts w:ascii="Arial" w:hAnsi="Arial" w:cs="Arial"/>
          <w:sz w:val="20"/>
          <w:szCs w:val="20"/>
        </w:rPr>
        <w:t>Danh mục ký hiệu chấm công</w:t>
      </w:r>
      <w:bookmarkEnd w:id="135"/>
    </w:p>
    <w:p w14:paraId="6B47404E"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277AEFF1" w14:textId="77777777" w:rsidR="00AF7805" w:rsidRPr="00DF6621" w:rsidRDefault="00AF7805" w:rsidP="00AF7805">
      <w:pPr>
        <w:rPr>
          <w:rFonts w:ascii="Arial" w:hAnsi="Arial" w:cs="Arial"/>
          <w:sz w:val="20"/>
        </w:rPr>
      </w:pPr>
      <w:r w:rsidRPr="00DF6621">
        <w:rPr>
          <w:rFonts w:ascii="Arial" w:hAnsi="Arial" w:cs="Arial"/>
          <w:sz w:val="20"/>
        </w:rPr>
        <w:object w:dxaOrig="11835" w:dyaOrig="3285" w14:anchorId="12F78887">
          <v:shape id="_x0000_i3722" type="#_x0000_t75" style="width:453.5pt;height:126pt" o:ole="">
            <v:imagedata r:id="rId119" o:title=""/>
          </v:shape>
          <o:OLEObject Type="Embed" ProgID="Visio.Drawing.15" ShapeID="_x0000_i3722" DrawAspect="Content" ObjectID="_1574283830" r:id="rId120"/>
        </w:object>
      </w:r>
    </w:p>
    <w:p w14:paraId="3253B0EA"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4FB6DBF8"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3521A691"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Chức năng này cho phép khai báo </w:t>
      </w:r>
      <w:r w:rsidRPr="00DF6621">
        <w:rPr>
          <w:rFonts w:cs="Arial"/>
          <w:lang w:val="en-US"/>
        </w:rPr>
        <w:t>danh sách ký hiệu chấm công sử dụng trên hệ thống</w:t>
      </w:r>
    </w:p>
    <w:p w14:paraId="66FFCA9C"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7E0CBCE0"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khai báo danh mục ký hiệu chấm công.</w:t>
      </w:r>
    </w:p>
    <w:p w14:paraId="49B6E765"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08D7D7A6" w14:textId="77777777" w:rsidR="00AF7805" w:rsidRPr="00DF6621" w:rsidRDefault="00AF7805" w:rsidP="00AF7805">
      <w:pPr>
        <w:pStyle w:val="atext"/>
        <w:numPr>
          <w:ilvl w:val="0"/>
          <w:numId w:val="168"/>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ký hiệu chấm công.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5B78B97E" w14:textId="77777777" w:rsidR="00AF7805" w:rsidRPr="00DF6621" w:rsidRDefault="00AF7805" w:rsidP="00AF7805">
      <w:pPr>
        <w:pStyle w:val="atext"/>
        <w:numPr>
          <w:ilvl w:val="0"/>
          <w:numId w:val="168"/>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41710DD6" w14:textId="77777777" w:rsidR="00AF7805" w:rsidRPr="00DF6621" w:rsidRDefault="00AF7805" w:rsidP="00AF7805">
      <w:pPr>
        <w:pStyle w:val="atext"/>
        <w:numPr>
          <w:ilvl w:val="1"/>
          <w:numId w:val="168"/>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292C9646" w14:textId="77777777" w:rsidR="00AF7805" w:rsidRPr="00DF6621" w:rsidRDefault="00AF7805" w:rsidP="00AF7805">
      <w:pPr>
        <w:pStyle w:val="atext"/>
        <w:numPr>
          <w:ilvl w:val="1"/>
          <w:numId w:val="168"/>
        </w:numPr>
        <w:spacing w:line="276" w:lineRule="auto"/>
        <w:rPr>
          <w:rFonts w:ascii="Arial" w:hAnsi="Arial" w:cs="Arial"/>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 Xuất excel.</w:t>
      </w:r>
    </w:p>
    <w:p w14:paraId="2E8DB281"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0D05C5C0"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40" w:type="dxa"/>
        <w:tblLook w:val="04A0" w:firstRow="1" w:lastRow="0" w:firstColumn="1" w:lastColumn="0" w:noHBand="0" w:noVBand="1"/>
      </w:tblPr>
      <w:tblGrid>
        <w:gridCol w:w="595"/>
        <w:gridCol w:w="1113"/>
        <w:gridCol w:w="818"/>
        <w:gridCol w:w="691"/>
        <w:gridCol w:w="845"/>
        <w:gridCol w:w="1110"/>
        <w:gridCol w:w="854"/>
        <w:gridCol w:w="1635"/>
        <w:gridCol w:w="1433"/>
      </w:tblGrid>
      <w:tr w:rsidR="00AF7805" w:rsidRPr="00DF6621" w14:paraId="6AA997EC"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18003C8"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1DEFDE"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287D3D0"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D5CD4B"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831A478"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37F4A7E"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5596E6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2ED732F"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A689F07"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2488BB4B"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7362469" w14:textId="77777777" w:rsidR="00AF7805" w:rsidRPr="00DF6621" w:rsidRDefault="00AF7805" w:rsidP="00AF7805">
            <w:pPr>
              <w:pStyle w:val="ListParagraph"/>
              <w:numPr>
                <w:ilvl w:val="0"/>
                <w:numId w:val="57"/>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31F844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Mã ký hiệu</w:t>
            </w:r>
          </w:p>
        </w:tc>
        <w:tc>
          <w:tcPr>
            <w:tcW w:w="0" w:type="auto"/>
            <w:tcBorders>
              <w:top w:val="single" w:sz="4" w:space="0" w:color="auto"/>
              <w:left w:val="nil"/>
              <w:bottom w:val="single" w:sz="4" w:space="0" w:color="auto"/>
              <w:right w:val="single" w:sz="4" w:space="0" w:color="auto"/>
            </w:tcBorders>
            <w:shd w:val="clear" w:color="auto" w:fill="auto"/>
            <w:vAlign w:val="center"/>
          </w:tcPr>
          <w:p w14:paraId="2B231B4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CDA00B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525AD78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20B4EE8"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DECD3C"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743E0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Mã ký hiệu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27D85F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3EA16B93"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85FFAF" w14:textId="77777777" w:rsidR="00AF7805" w:rsidRPr="00DF6621" w:rsidRDefault="00AF7805" w:rsidP="00AF7805">
            <w:pPr>
              <w:pStyle w:val="ListParagraph"/>
              <w:numPr>
                <w:ilvl w:val="0"/>
                <w:numId w:val="57"/>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AE9DBA"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Tên ký hiệu công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4E5ACCA"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A22BD20"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01BE60D3"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F953D37"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B5A5A86"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44F94AD"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07B46C"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Textbox</w:t>
            </w:r>
          </w:p>
        </w:tc>
      </w:tr>
      <w:tr w:rsidR="00AF7805" w:rsidRPr="00DF6621" w14:paraId="4E9B2E60" w14:textId="77777777" w:rsidTr="0016019D">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51A8C629" w14:textId="77777777" w:rsidR="00AF7805" w:rsidRPr="00DF6621" w:rsidRDefault="00AF7805" w:rsidP="00AF7805">
            <w:pPr>
              <w:pStyle w:val="ListParagraph"/>
              <w:numPr>
                <w:ilvl w:val="0"/>
                <w:numId w:val="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C6F1FA"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Loại công</w:t>
            </w:r>
          </w:p>
        </w:tc>
        <w:tc>
          <w:tcPr>
            <w:tcW w:w="0" w:type="auto"/>
            <w:tcBorders>
              <w:top w:val="nil"/>
              <w:left w:val="nil"/>
              <w:bottom w:val="single" w:sz="4" w:space="0" w:color="auto"/>
              <w:right w:val="single" w:sz="4" w:space="0" w:color="auto"/>
            </w:tcBorders>
            <w:shd w:val="clear" w:color="auto" w:fill="auto"/>
            <w:vAlign w:val="center"/>
          </w:tcPr>
          <w:p w14:paraId="353DF0E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24502CD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2D4A97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3761C04"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1D7A8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Làm việc</w:t>
            </w:r>
          </w:p>
        </w:tc>
        <w:tc>
          <w:tcPr>
            <w:tcW w:w="0" w:type="auto"/>
            <w:tcBorders>
              <w:top w:val="nil"/>
              <w:left w:val="nil"/>
              <w:bottom w:val="single" w:sz="4" w:space="0" w:color="auto"/>
              <w:right w:val="single" w:sz="4" w:space="0" w:color="auto"/>
            </w:tcBorders>
            <w:shd w:val="clear" w:color="auto" w:fill="auto"/>
            <w:vAlign w:val="center"/>
          </w:tcPr>
          <w:p w14:paraId="56F1716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Bao gồm 2 loại:</w:t>
            </w:r>
          </w:p>
          <w:p w14:paraId="0798E57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Làm việc</w:t>
            </w:r>
          </w:p>
          <w:p w14:paraId="0FA71C8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Nghỉ</w:t>
            </w:r>
          </w:p>
        </w:tc>
        <w:tc>
          <w:tcPr>
            <w:tcW w:w="0" w:type="auto"/>
            <w:tcBorders>
              <w:top w:val="nil"/>
              <w:left w:val="nil"/>
              <w:bottom w:val="single" w:sz="4" w:space="0" w:color="auto"/>
              <w:right w:val="single" w:sz="4" w:space="0" w:color="auto"/>
            </w:tcBorders>
            <w:shd w:val="clear" w:color="auto" w:fill="auto"/>
            <w:vAlign w:val="center"/>
          </w:tcPr>
          <w:p w14:paraId="18FD75C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61C3B2F0"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24EFABC" w14:textId="77777777" w:rsidR="00AF7805" w:rsidRPr="00DF6621" w:rsidRDefault="00AF7805" w:rsidP="00AF7805">
            <w:pPr>
              <w:pStyle w:val="ListParagraph"/>
              <w:numPr>
                <w:ilvl w:val="0"/>
                <w:numId w:val="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AF5BA51"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5FF97BD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011176E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60A1B9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CD1036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7CC82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6317125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Bao gồm 2 trạng thái:</w:t>
            </w:r>
          </w:p>
          <w:p w14:paraId="07275C1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Áp dụng</w:t>
            </w:r>
          </w:p>
          <w:p w14:paraId="0C050DFE" w14:textId="77777777" w:rsidR="00AF7805" w:rsidRPr="00DF6621" w:rsidRDefault="00AF7805" w:rsidP="0016019D">
            <w:pPr>
              <w:spacing w:before="0"/>
              <w:rPr>
                <w:rFonts w:ascii="Arial" w:hAnsi="Arial" w:cs="Arial"/>
                <w:color w:val="000000"/>
                <w:sz w:val="20"/>
                <w:lang w:eastAsia="ja-JP"/>
              </w:rPr>
            </w:pPr>
            <w:r w:rsidRPr="00DF6621">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38F673C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543ABCC5"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BB49CBF" w14:textId="77777777" w:rsidR="00AF7805" w:rsidRPr="00DF6621" w:rsidRDefault="00AF7805" w:rsidP="00AF7805">
            <w:pPr>
              <w:pStyle w:val="ListParagraph"/>
              <w:numPr>
                <w:ilvl w:val="0"/>
                <w:numId w:val="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AEE1305"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2A5C732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tcPr>
          <w:p w14:paraId="37BB15F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1000</w:t>
            </w:r>
          </w:p>
        </w:tc>
        <w:tc>
          <w:tcPr>
            <w:tcW w:w="0" w:type="auto"/>
            <w:tcBorders>
              <w:top w:val="nil"/>
              <w:left w:val="nil"/>
              <w:bottom w:val="single" w:sz="4" w:space="0" w:color="auto"/>
              <w:right w:val="single" w:sz="4" w:space="0" w:color="auto"/>
            </w:tcBorders>
            <w:shd w:val="clear" w:color="auto" w:fill="auto"/>
            <w:vAlign w:val="center"/>
          </w:tcPr>
          <w:p w14:paraId="1F47247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74E9A6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85816F"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5C3656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414FD0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bl>
    <w:p w14:paraId="6C68AE40"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094"/>
        <w:gridCol w:w="2559"/>
      </w:tblGrid>
      <w:tr w:rsidR="00AF7805" w:rsidRPr="00DF6621" w14:paraId="4000F2BB" w14:textId="77777777" w:rsidTr="0016019D">
        <w:trPr>
          <w:tblHeader/>
        </w:trPr>
        <w:tc>
          <w:tcPr>
            <w:tcW w:w="0" w:type="auto"/>
            <w:vAlign w:val="center"/>
          </w:tcPr>
          <w:p w14:paraId="06F1C18B"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039AA161"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5E2DBC56"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1B9F0EA1"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7A315A81" w14:textId="77777777" w:rsidTr="0016019D">
        <w:trPr>
          <w:tblHeader/>
        </w:trPr>
        <w:tc>
          <w:tcPr>
            <w:tcW w:w="0" w:type="auto"/>
          </w:tcPr>
          <w:p w14:paraId="7F6CCB45"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tcPr>
          <w:p w14:paraId="0BBF0005" w14:textId="77777777" w:rsidR="00AF7805" w:rsidRPr="00DF6621" w:rsidRDefault="00AF7805" w:rsidP="0016019D">
            <w:pPr>
              <w:pStyle w:val="-Thng"/>
              <w:spacing w:line="276" w:lineRule="auto"/>
              <w:ind w:firstLine="0"/>
              <w:jc w:val="left"/>
              <w:rPr>
                <w:rFonts w:cs="Arial"/>
                <w:lang w:val="en-US"/>
              </w:rPr>
            </w:pPr>
            <w:r w:rsidRPr="00DF6621">
              <w:rPr>
                <w:rFonts w:cs="Arial"/>
              </w:rPr>
              <w:t>Mã ký hiệu</w:t>
            </w:r>
          </w:p>
        </w:tc>
        <w:tc>
          <w:tcPr>
            <w:tcW w:w="0" w:type="auto"/>
          </w:tcPr>
          <w:p w14:paraId="39706D4C"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ký hiệu</w:t>
            </w:r>
          </w:p>
        </w:tc>
        <w:tc>
          <w:tcPr>
            <w:tcW w:w="0" w:type="auto"/>
          </w:tcPr>
          <w:p w14:paraId="291DE044"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7757BDB5" w14:textId="77777777" w:rsidTr="0016019D">
        <w:trPr>
          <w:tblHeader/>
        </w:trPr>
        <w:tc>
          <w:tcPr>
            <w:tcW w:w="0" w:type="auto"/>
          </w:tcPr>
          <w:p w14:paraId="526A03D8"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tcPr>
          <w:p w14:paraId="48224E69" w14:textId="77777777" w:rsidR="00AF7805" w:rsidRPr="00DF6621" w:rsidRDefault="00AF7805" w:rsidP="0016019D">
            <w:pPr>
              <w:pStyle w:val="-Thng"/>
              <w:spacing w:line="276" w:lineRule="auto"/>
              <w:ind w:firstLine="0"/>
              <w:jc w:val="left"/>
              <w:rPr>
                <w:rFonts w:cs="Arial"/>
                <w:lang w:val="en-US"/>
              </w:rPr>
            </w:pPr>
            <w:r w:rsidRPr="00DF6621">
              <w:rPr>
                <w:rFonts w:cs="Arial"/>
              </w:rPr>
              <w:t>Tên ký hiệu</w:t>
            </w:r>
          </w:p>
        </w:tc>
        <w:tc>
          <w:tcPr>
            <w:tcW w:w="0" w:type="auto"/>
          </w:tcPr>
          <w:p w14:paraId="6726DCEC"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ký hiệu</w:t>
            </w:r>
          </w:p>
        </w:tc>
        <w:tc>
          <w:tcPr>
            <w:tcW w:w="0" w:type="auto"/>
          </w:tcPr>
          <w:p w14:paraId="58F62E36"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2F3841C7" w14:textId="77777777" w:rsidTr="0016019D">
        <w:trPr>
          <w:tblHeader/>
        </w:trPr>
        <w:tc>
          <w:tcPr>
            <w:tcW w:w="0" w:type="auto"/>
          </w:tcPr>
          <w:p w14:paraId="7C15BEC3"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tcPr>
          <w:p w14:paraId="69444256" w14:textId="77777777" w:rsidR="00AF7805" w:rsidRPr="00DF6621" w:rsidRDefault="00AF7805" w:rsidP="0016019D">
            <w:pPr>
              <w:pStyle w:val="-Thng"/>
              <w:spacing w:line="276" w:lineRule="auto"/>
              <w:ind w:firstLine="0"/>
              <w:jc w:val="left"/>
              <w:rPr>
                <w:rFonts w:cs="Arial"/>
                <w:lang w:val="en-US"/>
              </w:rPr>
            </w:pPr>
            <w:r w:rsidRPr="00DF6621">
              <w:rPr>
                <w:rFonts w:cs="Arial"/>
              </w:rPr>
              <w:t>Loại công</w:t>
            </w:r>
          </w:p>
        </w:tc>
        <w:tc>
          <w:tcPr>
            <w:tcW w:w="0" w:type="auto"/>
          </w:tcPr>
          <w:p w14:paraId="7AB1D50D"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Loại công</w:t>
            </w:r>
          </w:p>
        </w:tc>
        <w:tc>
          <w:tcPr>
            <w:tcW w:w="0" w:type="auto"/>
          </w:tcPr>
          <w:p w14:paraId="13473E93"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1C4047DC"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ký hiệu chấm công đã nhập vào hệ thống.</w:t>
      </w:r>
    </w:p>
    <w:p w14:paraId="69119138"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61FD0A6D"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4385E5D1"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Danh sách ký hiệu công mà CMC Corp đang áp dụng: </w:t>
      </w:r>
    </w:p>
    <w:tbl>
      <w:tblPr>
        <w:tblW w:w="0" w:type="auto"/>
        <w:tblInd w:w="574" w:type="dxa"/>
        <w:tblLook w:val="04A0" w:firstRow="1" w:lastRow="0" w:firstColumn="1" w:lastColumn="0" w:noHBand="0" w:noVBand="1"/>
      </w:tblPr>
      <w:tblGrid>
        <w:gridCol w:w="594"/>
        <w:gridCol w:w="939"/>
        <w:gridCol w:w="3518"/>
      </w:tblGrid>
      <w:tr w:rsidR="00AF7805" w:rsidRPr="00DF6621" w14:paraId="08BD4682" w14:textId="77777777" w:rsidTr="0016019D">
        <w:trPr>
          <w:trHeight w:val="312"/>
          <w:tblHead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CE6430" w14:textId="77777777" w:rsidR="00AF7805" w:rsidRPr="00DF6621" w:rsidRDefault="00AF7805" w:rsidP="0016019D">
            <w:pPr>
              <w:spacing w:after="0"/>
              <w:jc w:val="center"/>
              <w:rPr>
                <w:rFonts w:ascii="Arial" w:hAnsi="Arial" w:cs="Arial"/>
                <w:b/>
                <w:bCs/>
                <w:color w:val="000000"/>
                <w:sz w:val="20"/>
              </w:rPr>
            </w:pPr>
            <w:r w:rsidRPr="00DF6621">
              <w:rPr>
                <w:rFonts w:ascii="Arial" w:hAnsi="Arial" w:cs="Arial"/>
                <w:b/>
                <w:bCs/>
                <w:color w:val="000000"/>
                <w:sz w:val="20"/>
              </w:rPr>
              <w:t>STT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2E63012" w14:textId="77777777" w:rsidR="00AF7805" w:rsidRPr="00DF6621" w:rsidRDefault="00AF7805" w:rsidP="0016019D">
            <w:pPr>
              <w:spacing w:after="0"/>
              <w:jc w:val="center"/>
              <w:rPr>
                <w:rFonts w:ascii="Arial" w:hAnsi="Arial" w:cs="Arial"/>
                <w:b/>
                <w:bCs/>
                <w:color w:val="000000"/>
                <w:sz w:val="20"/>
              </w:rPr>
            </w:pPr>
            <w:r w:rsidRPr="00DF6621">
              <w:rPr>
                <w:rFonts w:ascii="Arial" w:hAnsi="Arial" w:cs="Arial"/>
                <w:b/>
                <w:bCs/>
                <w:color w:val="000000"/>
                <w:sz w:val="20"/>
              </w:rPr>
              <w:t>Ký hiệu</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3CF09F2" w14:textId="77777777" w:rsidR="00AF7805" w:rsidRPr="00DF6621" w:rsidRDefault="00AF7805" w:rsidP="0016019D">
            <w:pPr>
              <w:spacing w:after="0"/>
              <w:jc w:val="center"/>
              <w:rPr>
                <w:rFonts w:ascii="Arial" w:hAnsi="Arial" w:cs="Arial"/>
                <w:b/>
                <w:bCs/>
                <w:color w:val="000000"/>
                <w:sz w:val="20"/>
              </w:rPr>
            </w:pPr>
            <w:r w:rsidRPr="00DF6621">
              <w:rPr>
                <w:rFonts w:ascii="Arial" w:hAnsi="Arial" w:cs="Arial"/>
                <w:b/>
                <w:bCs/>
                <w:color w:val="000000"/>
                <w:sz w:val="20"/>
              </w:rPr>
              <w:t>Tên ký hiệu chấm công</w:t>
            </w:r>
          </w:p>
        </w:tc>
      </w:tr>
      <w:tr w:rsidR="00AF7805" w:rsidRPr="00DF6621" w14:paraId="03706B28"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046A88A"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1</w:t>
            </w:r>
          </w:p>
        </w:tc>
        <w:tc>
          <w:tcPr>
            <w:tcW w:w="0" w:type="auto"/>
            <w:tcBorders>
              <w:top w:val="nil"/>
              <w:left w:val="nil"/>
              <w:bottom w:val="single" w:sz="4" w:space="0" w:color="auto"/>
              <w:right w:val="single" w:sz="4" w:space="0" w:color="auto"/>
            </w:tcBorders>
            <w:shd w:val="clear" w:color="auto" w:fill="auto"/>
            <w:noWrap/>
            <w:vAlign w:val="center"/>
            <w:hideMark/>
          </w:tcPr>
          <w:p w14:paraId="11BCA2A2"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X</w:t>
            </w:r>
          </w:p>
        </w:tc>
        <w:tc>
          <w:tcPr>
            <w:tcW w:w="0" w:type="auto"/>
            <w:tcBorders>
              <w:top w:val="nil"/>
              <w:left w:val="nil"/>
              <w:bottom w:val="single" w:sz="4" w:space="0" w:color="auto"/>
              <w:right w:val="single" w:sz="4" w:space="0" w:color="auto"/>
            </w:tcBorders>
            <w:shd w:val="clear" w:color="auto" w:fill="auto"/>
            <w:noWrap/>
            <w:vAlign w:val="center"/>
            <w:hideMark/>
          </w:tcPr>
          <w:p w14:paraId="0CB7D4EE" w14:textId="77777777" w:rsidR="00AF7805" w:rsidRPr="00DF6621" w:rsidRDefault="00AF7805" w:rsidP="0016019D">
            <w:pPr>
              <w:spacing w:after="0"/>
              <w:rPr>
                <w:rFonts w:ascii="Arial" w:hAnsi="Arial" w:cs="Arial"/>
                <w:sz w:val="20"/>
              </w:rPr>
            </w:pPr>
            <w:r w:rsidRPr="00DF6621">
              <w:rPr>
                <w:rFonts w:ascii="Arial" w:hAnsi="Arial" w:cs="Arial"/>
                <w:sz w:val="20"/>
              </w:rPr>
              <w:t>Ngày công</w:t>
            </w:r>
          </w:p>
        </w:tc>
      </w:tr>
      <w:tr w:rsidR="00AF7805" w:rsidRPr="00DF6621" w14:paraId="0BC34E06"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CB95F5"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2</w:t>
            </w:r>
          </w:p>
        </w:tc>
        <w:tc>
          <w:tcPr>
            <w:tcW w:w="0" w:type="auto"/>
            <w:tcBorders>
              <w:top w:val="nil"/>
              <w:left w:val="nil"/>
              <w:bottom w:val="single" w:sz="4" w:space="0" w:color="auto"/>
              <w:right w:val="single" w:sz="4" w:space="0" w:color="auto"/>
            </w:tcBorders>
            <w:shd w:val="clear" w:color="auto" w:fill="auto"/>
            <w:noWrap/>
            <w:vAlign w:val="center"/>
            <w:hideMark/>
          </w:tcPr>
          <w:p w14:paraId="3F4482DD"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P</w:t>
            </w:r>
          </w:p>
        </w:tc>
        <w:tc>
          <w:tcPr>
            <w:tcW w:w="0" w:type="auto"/>
            <w:tcBorders>
              <w:top w:val="nil"/>
              <w:left w:val="nil"/>
              <w:bottom w:val="single" w:sz="4" w:space="0" w:color="auto"/>
              <w:right w:val="single" w:sz="4" w:space="0" w:color="auto"/>
            </w:tcBorders>
            <w:shd w:val="clear" w:color="auto" w:fill="auto"/>
            <w:noWrap/>
            <w:vAlign w:val="center"/>
            <w:hideMark/>
          </w:tcPr>
          <w:p w14:paraId="425D2E3A" w14:textId="77777777" w:rsidR="00AF7805" w:rsidRPr="00DF6621" w:rsidRDefault="00AF7805" w:rsidP="0016019D">
            <w:pPr>
              <w:spacing w:after="0"/>
              <w:rPr>
                <w:rFonts w:ascii="Arial" w:hAnsi="Arial" w:cs="Arial"/>
                <w:color w:val="000000"/>
                <w:sz w:val="20"/>
              </w:rPr>
            </w:pPr>
            <w:r w:rsidRPr="00DF6621">
              <w:rPr>
                <w:rFonts w:ascii="Arial" w:hAnsi="Arial" w:cs="Arial"/>
                <w:color w:val="000000"/>
                <w:sz w:val="20"/>
              </w:rPr>
              <w:t>Nghỉ phép</w:t>
            </w:r>
          </w:p>
        </w:tc>
      </w:tr>
      <w:tr w:rsidR="00AF7805" w:rsidRPr="00DF6621" w14:paraId="3B6D457F"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9505AF"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noWrap/>
            <w:vAlign w:val="center"/>
            <w:hideMark/>
          </w:tcPr>
          <w:p w14:paraId="1607EBAF"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CT</w:t>
            </w:r>
          </w:p>
        </w:tc>
        <w:tc>
          <w:tcPr>
            <w:tcW w:w="0" w:type="auto"/>
            <w:tcBorders>
              <w:top w:val="nil"/>
              <w:left w:val="nil"/>
              <w:bottom w:val="single" w:sz="4" w:space="0" w:color="auto"/>
              <w:right w:val="single" w:sz="4" w:space="0" w:color="auto"/>
            </w:tcBorders>
            <w:shd w:val="clear" w:color="auto" w:fill="auto"/>
            <w:noWrap/>
            <w:vAlign w:val="center"/>
            <w:hideMark/>
          </w:tcPr>
          <w:p w14:paraId="48E95BA3" w14:textId="77777777" w:rsidR="00AF7805" w:rsidRPr="00DF6621" w:rsidRDefault="00AF7805" w:rsidP="0016019D">
            <w:pPr>
              <w:spacing w:after="0"/>
              <w:rPr>
                <w:rFonts w:ascii="Arial" w:hAnsi="Arial" w:cs="Arial"/>
                <w:color w:val="000000"/>
                <w:sz w:val="20"/>
              </w:rPr>
            </w:pPr>
            <w:r w:rsidRPr="00DF6621">
              <w:rPr>
                <w:rFonts w:ascii="Arial" w:hAnsi="Arial" w:cs="Arial"/>
                <w:color w:val="000000"/>
                <w:sz w:val="20"/>
              </w:rPr>
              <w:t>Đi công tác</w:t>
            </w:r>
          </w:p>
        </w:tc>
      </w:tr>
      <w:tr w:rsidR="00AF7805" w:rsidRPr="00DF6621" w14:paraId="021D45A9"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A0FE556"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noWrap/>
            <w:vAlign w:val="center"/>
            <w:hideMark/>
          </w:tcPr>
          <w:p w14:paraId="7EDE0A07"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NB</w:t>
            </w:r>
          </w:p>
        </w:tc>
        <w:tc>
          <w:tcPr>
            <w:tcW w:w="0" w:type="auto"/>
            <w:tcBorders>
              <w:top w:val="nil"/>
              <w:left w:val="nil"/>
              <w:bottom w:val="single" w:sz="4" w:space="0" w:color="auto"/>
              <w:right w:val="single" w:sz="4" w:space="0" w:color="auto"/>
            </w:tcBorders>
            <w:shd w:val="clear" w:color="auto" w:fill="auto"/>
            <w:noWrap/>
            <w:vAlign w:val="center"/>
            <w:hideMark/>
          </w:tcPr>
          <w:p w14:paraId="27339D10" w14:textId="77777777" w:rsidR="00AF7805" w:rsidRPr="00DF6621" w:rsidRDefault="00AF7805" w:rsidP="0016019D">
            <w:pPr>
              <w:spacing w:after="0"/>
              <w:rPr>
                <w:rFonts w:ascii="Arial" w:hAnsi="Arial" w:cs="Arial"/>
                <w:color w:val="000000"/>
                <w:sz w:val="20"/>
              </w:rPr>
            </w:pPr>
            <w:r w:rsidRPr="00DF6621">
              <w:rPr>
                <w:rFonts w:ascii="Arial" w:hAnsi="Arial" w:cs="Arial"/>
                <w:color w:val="000000"/>
                <w:sz w:val="20"/>
              </w:rPr>
              <w:t>Nghỉ bù</w:t>
            </w:r>
          </w:p>
        </w:tc>
      </w:tr>
      <w:tr w:rsidR="00AF7805" w:rsidRPr="00DF6621" w14:paraId="2D28A194"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8060583"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5</w:t>
            </w:r>
          </w:p>
        </w:tc>
        <w:tc>
          <w:tcPr>
            <w:tcW w:w="0" w:type="auto"/>
            <w:tcBorders>
              <w:top w:val="nil"/>
              <w:left w:val="nil"/>
              <w:bottom w:val="single" w:sz="4" w:space="0" w:color="auto"/>
              <w:right w:val="single" w:sz="4" w:space="0" w:color="auto"/>
            </w:tcBorders>
            <w:shd w:val="clear" w:color="auto" w:fill="auto"/>
            <w:noWrap/>
            <w:vAlign w:val="center"/>
            <w:hideMark/>
          </w:tcPr>
          <w:p w14:paraId="5A0E575F"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OP</w:t>
            </w:r>
          </w:p>
        </w:tc>
        <w:tc>
          <w:tcPr>
            <w:tcW w:w="0" w:type="auto"/>
            <w:tcBorders>
              <w:top w:val="nil"/>
              <w:left w:val="nil"/>
              <w:bottom w:val="single" w:sz="4" w:space="0" w:color="auto"/>
              <w:right w:val="single" w:sz="4" w:space="0" w:color="auto"/>
            </w:tcBorders>
            <w:shd w:val="clear" w:color="auto" w:fill="auto"/>
            <w:noWrap/>
            <w:vAlign w:val="center"/>
            <w:hideMark/>
          </w:tcPr>
          <w:p w14:paraId="733AADC0" w14:textId="77777777" w:rsidR="00AF7805" w:rsidRPr="00DF6621" w:rsidRDefault="00AF7805" w:rsidP="0016019D">
            <w:pPr>
              <w:spacing w:after="0"/>
              <w:rPr>
                <w:rFonts w:ascii="Arial" w:hAnsi="Arial" w:cs="Arial"/>
                <w:color w:val="000000"/>
                <w:sz w:val="20"/>
              </w:rPr>
            </w:pPr>
            <w:r w:rsidRPr="00DF6621">
              <w:rPr>
                <w:rFonts w:ascii="Arial" w:hAnsi="Arial" w:cs="Arial"/>
                <w:color w:val="000000"/>
                <w:sz w:val="20"/>
              </w:rPr>
              <w:t>Nghỉ không lý do (không lương)</w:t>
            </w:r>
          </w:p>
        </w:tc>
      </w:tr>
      <w:tr w:rsidR="00AF7805" w:rsidRPr="00DF6621" w14:paraId="7D885238"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ACB63F1"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6</w:t>
            </w:r>
          </w:p>
        </w:tc>
        <w:tc>
          <w:tcPr>
            <w:tcW w:w="0" w:type="auto"/>
            <w:tcBorders>
              <w:top w:val="nil"/>
              <w:left w:val="nil"/>
              <w:bottom w:val="single" w:sz="4" w:space="0" w:color="auto"/>
              <w:right w:val="single" w:sz="4" w:space="0" w:color="auto"/>
            </w:tcBorders>
            <w:shd w:val="clear" w:color="auto" w:fill="auto"/>
            <w:noWrap/>
            <w:vAlign w:val="center"/>
            <w:hideMark/>
          </w:tcPr>
          <w:p w14:paraId="37C5B85E"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TS</w:t>
            </w:r>
          </w:p>
        </w:tc>
        <w:tc>
          <w:tcPr>
            <w:tcW w:w="0" w:type="auto"/>
            <w:tcBorders>
              <w:top w:val="nil"/>
              <w:left w:val="nil"/>
              <w:bottom w:val="single" w:sz="4" w:space="0" w:color="auto"/>
              <w:right w:val="single" w:sz="4" w:space="0" w:color="auto"/>
            </w:tcBorders>
            <w:shd w:val="clear" w:color="auto" w:fill="auto"/>
            <w:noWrap/>
            <w:vAlign w:val="center"/>
            <w:hideMark/>
          </w:tcPr>
          <w:p w14:paraId="373EC13F" w14:textId="77777777" w:rsidR="00AF7805" w:rsidRPr="00DF6621" w:rsidRDefault="00AF7805" w:rsidP="0016019D">
            <w:pPr>
              <w:spacing w:after="0"/>
              <w:rPr>
                <w:rFonts w:ascii="Arial" w:hAnsi="Arial" w:cs="Arial"/>
                <w:sz w:val="20"/>
              </w:rPr>
            </w:pPr>
            <w:r w:rsidRPr="00DF6621">
              <w:rPr>
                <w:rFonts w:ascii="Arial" w:hAnsi="Arial" w:cs="Arial"/>
                <w:sz w:val="20"/>
              </w:rPr>
              <w:t>Nghỉ thai sản (Nghỉ chế độ bảo hiểm)</w:t>
            </w:r>
          </w:p>
        </w:tc>
      </w:tr>
      <w:tr w:rsidR="00AF7805" w:rsidRPr="00DF6621" w14:paraId="42A4AA7C"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C7215B"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7</w:t>
            </w:r>
          </w:p>
        </w:tc>
        <w:tc>
          <w:tcPr>
            <w:tcW w:w="0" w:type="auto"/>
            <w:tcBorders>
              <w:top w:val="nil"/>
              <w:left w:val="nil"/>
              <w:bottom w:val="single" w:sz="4" w:space="0" w:color="auto"/>
              <w:right w:val="single" w:sz="4" w:space="0" w:color="auto"/>
            </w:tcBorders>
            <w:shd w:val="clear" w:color="auto" w:fill="auto"/>
            <w:noWrap/>
            <w:vAlign w:val="center"/>
            <w:hideMark/>
          </w:tcPr>
          <w:p w14:paraId="7F57995D"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O</w:t>
            </w:r>
          </w:p>
        </w:tc>
        <w:tc>
          <w:tcPr>
            <w:tcW w:w="0" w:type="auto"/>
            <w:tcBorders>
              <w:top w:val="nil"/>
              <w:left w:val="nil"/>
              <w:bottom w:val="single" w:sz="4" w:space="0" w:color="auto"/>
              <w:right w:val="single" w:sz="4" w:space="0" w:color="auto"/>
            </w:tcBorders>
            <w:shd w:val="clear" w:color="auto" w:fill="auto"/>
            <w:noWrap/>
            <w:vAlign w:val="center"/>
            <w:hideMark/>
          </w:tcPr>
          <w:p w14:paraId="5EA387FC" w14:textId="77777777" w:rsidR="00AF7805" w:rsidRPr="00DF6621" w:rsidRDefault="00AF7805" w:rsidP="0016019D">
            <w:pPr>
              <w:spacing w:after="0"/>
              <w:rPr>
                <w:rFonts w:ascii="Arial" w:hAnsi="Arial" w:cs="Arial"/>
                <w:sz w:val="20"/>
              </w:rPr>
            </w:pPr>
            <w:r w:rsidRPr="00DF6621">
              <w:rPr>
                <w:rFonts w:ascii="Arial" w:hAnsi="Arial" w:cs="Arial"/>
                <w:sz w:val="20"/>
              </w:rPr>
              <w:t>Nghỉ không lương</w:t>
            </w:r>
          </w:p>
        </w:tc>
      </w:tr>
      <w:tr w:rsidR="00AF7805" w:rsidRPr="00DF6621" w14:paraId="07F92ADC"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2D2C04"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8</w:t>
            </w:r>
          </w:p>
        </w:tc>
        <w:tc>
          <w:tcPr>
            <w:tcW w:w="0" w:type="auto"/>
            <w:tcBorders>
              <w:top w:val="nil"/>
              <w:left w:val="nil"/>
              <w:bottom w:val="single" w:sz="4" w:space="0" w:color="auto"/>
              <w:right w:val="single" w:sz="4" w:space="0" w:color="auto"/>
            </w:tcBorders>
            <w:shd w:val="clear" w:color="auto" w:fill="auto"/>
            <w:noWrap/>
            <w:vAlign w:val="center"/>
            <w:hideMark/>
          </w:tcPr>
          <w:p w14:paraId="59FE6E8B"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NL</w:t>
            </w:r>
          </w:p>
        </w:tc>
        <w:tc>
          <w:tcPr>
            <w:tcW w:w="0" w:type="auto"/>
            <w:tcBorders>
              <w:top w:val="nil"/>
              <w:left w:val="nil"/>
              <w:bottom w:val="single" w:sz="4" w:space="0" w:color="auto"/>
              <w:right w:val="single" w:sz="4" w:space="0" w:color="auto"/>
            </w:tcBorders>
            <w:shd w:val="clear" w:color="auto" w:fill="auto"/>
            <w:noWrap/>
            <w:vAlign w:val="center"/>
            <w:hideMark/>
          </w:tcPr>
          <w:p w14:paraId="10E3A337" w14:textId="77777777" w:rsidR="00AF7805" w:rsidRPr="00DF6621" w:rsidRDefault="00AF7805" w:rsidP="0016019D">
            <w:pPr>
              <w:spacing w:after="0"/>
              <w:rPr>
                <w:rFonts w:ascii="Arial" w:hAnsi="Arial" w:cs="Arial"/>
                <w:sz w:val="20"/>
              </w:rPr>
            </w:pPr>
            <w:r w:rsidRPr="00DF6621">
              <w:rPr>
                <w:rFonts w:ascii="Arial" w:hAnsi="Arial" w:cs="Arial"/>
                <w:sz w:val="20"/>
              </w:rPr>
              <w:t>Nghỉ lễ</w:t>
            </w:r>
          </w:p>
        </w:tc>
      </w:tr>
      <w:tr w:rsidR="00AF7805" w:rsidRPr="00DF6621" w14:paraId="774334E5"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CEDDE09"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9</w:t>
            </w:r>
          </w:p>
        </w:tc>
        <w:tc>
          <w:tcPr>
            <w:tcW w:w="0" w:type="auto"/>
            <w:tcBorders>
              <w:top w:val="nil"/>
              <w:left w:val="nil"/>
              <w:bottom w:val="single" w:sz="4" w:space="0" w:color="auto"/>
              <w:right w:val="single" w:sz="4" w:space="0" w:color="auto"/>
            </w:tcBorders>
            <w:shd w:val="clear" w:color="auto" w:fill="auto"/>
            <w:noWrap/>
            <w:vAlign w:val="center"/>
            <w:hideMark/>
          </w:tcPr>
          <w:p w14:paraId="4C6BEE3D"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NV</w:t>
            </w:r>
          </w:p>
        </w:tc>
        <w:tc>
          <w:tcPr>
            <w:tcW w:w="0" w:type="auto"/>
            <w:tcBorders>
              <w:top w:val="nil"/>
              <w:left w:val="nil"/>
              <w:bottom w:val="single" w:sz="4" w:space="0" w:color="auto"/>
              <w:right w:val="single" w:sz="4" w:space="0" w:color="auto"/>
            </w:tcBorders>
            <w:shd w:val="clear" w:color="auto" w:fill="auto"/>
            <w:noWrap/>
            <w:vAlign w:val="center"/>
            <w:hideMark/>
          </w:tcPr>
          <w:p w14:paraId="639F7472" w14:textId="77777777" w:rsidR="00AF7805" w:rsidRPr="00DF6621" w:rsidRDefault="00AF7805" w:rsidP="0016019D">
            <w:pPr>
              <w:spacing w:after="0"/>
              <w:rPr>
                <w:rFonts w:ascii="Arial" w:hAnsi="Arial" w:cs="Arial"/>
                <w:sz w:val="20"/>
              </w:rPr>
            </w:pPr>
            <w:r w:rsidRPr="00DF6621">
              <w:rPr>
                <w:rFonts w:ascii="Arial" w:hAnsi="Arial" w:cs="Arial"/>
                <w:sz w:val="20"/>
              </w:rPr>
              <w:t>Nghỉ thôi việc</w:t>
            </w:r>
          </w:p>
        </w:tc>
      </w:tr>
      <w:tr w:rsidR="00AF7805" w:rsidRPr="00DF6621" w14:paraId="29D65456"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8511C37"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10</w:t>
            </w:r>
          </w:p>
        </w:tc>
        <w:tc>
          <w:tcPr>
            <w:tcW w:w="0" w:type="auto"/>
            <w:tcBorders>
              <w:top w:val="nil"/>
              <w:left w:val="nil"/>
              <w:bottom w:val="single" w:sz="4" w:space="0" w:color="auto"/>
              <w:right w:val="single" w:sz="4" w:space="0" w:color="auto"/>
            </w:tcBorders>
            <w:shd w:val="clear" w:color="auto" w:fill="auto"/>
            <w:noWrap/>
            <w:vAlign w:val="center"/>
            <w:hideMark/>
          </w:tcPr>
          <w:p w14:paraId="0AB460E5"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NN</w:t>
            </w:r>
          </w:p>
        </w:tc>
        <w:tc>
          <w:tcPr>
            <w:tcW w:w="0" w:type="auto"/>
            <w:tcBorders>
              <w:top w:val="nil"/>
              <w:left w:val="nil"/>
              <w:bottom w:val="single" w:sz="4" w:space="0" w:color="auto"/>
              <w:right w:val="single" w:sz="4" w:space="0" w:color="auto"/>
            </w:tcBorders>
            <w:shd w:val="clear" w:color="auto" w:fill="auto"/>
            <w:noWrap/>
            <w:vAlign w:val="center"/>
            <w:hideMark/>
          </w:tcPr>
          <w:p w14:paraId="44F5EEC8" w14:textId="77777777" w:rsidR="00AF7805" w:rsidRPr="00DF6621" w:rsidRDefault="00AF7805" w:rsidP="0016019D">
            <w:pPr>
              <w:spacing w:after="0"/>
              <w:rPr>
                <w:rFonts w:ascii="Arial" w:hAnsi="Arial" w:cs="Arial"/>
                <w:sz w:val="20"/>
              </w:rPr>
            </w:pPr>
            <w:r w:rsidRPr="00DF6621">
              <w:rPr>
                <w:rFonts w:ascii="Arial" w:hAnsi="Arial" w:cs="Arial"/>
                <w:sz w:val="20"/>
              </w:rPr>
              <w:t>Nghỉ cuối tuần</w:t>
            </w:r>
          </w:p>
        </w:tc>
      </w:tr>
      <w:tr w:rsidR="00AF7805" w:rsidRPr="00DF6621" w14:paraId="4E1583AF"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E6E2D61"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11</w:t>
            </w:r>
          </w:p>
        </w:tc>
        <w:tc>
          <w:tcPr>
            <w:tcW w:w="0" w:type="auto"/>
            <w:tcBorders>
              <w:top w:val="nil"/>
              <w:left w:val="nil"/>
              <w:bottom w:val="single" w:sz="4" w:space="0" w:color="auto"/>
              <w:right w:val="single" w:sz="4" w:space="0" w:color="auto"/>
            </w:tcBorders>
            <w:shd w:val="clear" w:color="auto" w:fill="auto"/>
            <w:noWrap/>
            <w:vAlign w:val="center"/>
            <w:hideMark/>
          </w:tcPr>
          <w:p w14:paraId="03CF9651"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H</w:t>
            </w:r>
          </w:p>
        </w:tc>
        <w:tc>
          <w:tcPr>
            <w:tcW w:w="0" w:type="auto"/>
            <w:tcBorders>
              <w:top w:val="nil"/>
              <w:left w:val="nil"/>
              <w:bottom w:val="single" w:sz="4" w:space="0" w:color="auto"/>
              <w:right w:val="single" w:sz="4" w:space="0" w:color="auto"/>
            </w:tcBorders>
            <w:shd w:val="clear" w:color="auto" w:fill="auto"/>
            <w:noWrap/>
            <w:vAlign w:val="center"/>
            <w:hideMark/>
          </w:tcPr>
          <w:p w14:paraId="4DC65E1E" w14:textId="77777777" w:rsidR="00AF7805" w:rsidRPr="00DF6621" w:rsidRDefault="00AF7805" w:rsidP="0016019D">
            <w:pPr>
              <w:spacing w:after="0"/>
              <w:rPr>
                <w:rFonts w:ascii="Arial" w:hAnsi="Arial" w:cs="Arial"/>
                <w:sz w:val="20"/>
              </w:rPr>
            </w:pPr>
            <w:r w:rsidRPr="00DF6621">
              <w:rPr>
                <w:rFonts w:ascii="Arial" w:hAnsi="Arial" w:cs="Arial"/>
                <w:sz w:val="20"/>
              </w:rPr>
              <w:t>Nghỉ hiếu</w:t>
            </w:r>
          </w:p>
        </w:tc>
      </w:tr>
      <w:tr w:rsidR="00AF7805" w:rsidRPr="00DF6621" w14:paraId="2976585B"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A69A1CC"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12</w:t>
            </w:r>
          </w:p>
        </w:tc>
        <w:tc>
          <w:tcPr>
            <w:tcW w:w="0" w:type="auto"/>
            <w:tcBorders>
              <w:top w:val="nil"/>
              <w:left w:val="nil"/>
              <w:bottom w:val="single" w:sz="4" w:space="0" w:color="auto"/>
              <w:right w:val="single" w:sz="4" w:space="0" w:color="auto"/>
            </w:tcBorders>
            <w:shd w:val="clear" w:color="auto" w:fill="auto"/>
            <w:noWrap/>
            <w:vAlign w:val="center"/>
            <w:hideMark/>
          </w:tcPr>
          <w:p w14:paraId="3170E50E"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C</w:t>
            </w:r>
          </w:p>
        </w:tc>
        <w:tc>
          <w:tcPr>
            <w:tcW w:w="0" w:type="auto"/>
            <w:tcBorders>
              <w:top w:val="nil"/>
              <w:left w:val="nil"/>
              <w:bottom w:val="single" w:sz="4" w:space="0" w:color="auto"/>
              <w:right w:val="single" w:sz="4" w:space="0" w:color="auto"/>
            </w:tcBorders>
            <w:shd w:val="clear" w:color="auto" w:fill="auto"/>
            <w:noWrap/>
            <w:vAlign w:val="center"/>
            <w:hideMark/>
          </w:tcPr>
          <w:p w14:paraId="53100AAC" w14:textId="77777777" w:rsidR="00AF7805" w:rsidRPr="00DF6621" w:rsidRDefault="00AF7805" w:rsidP="0016019D">
            <w:pPr>
              <w:spacing w:after="0"/>
              <w:rPr>
                <w:rFonts w:ascii="Arial" w:hAnsi="Arial" w:cs="Arial"/>
                <w:sz w:val="20"/>
              </w:rPr>
            </w:pPr>
            <w:r w:rsidRPr="00DF6621">
              <w:rPr>
                <w:rFonts w:ascii="Arial" w:hAnsi="Arial" w:cs="Arial"/>
                <w:sz w:val="20"/>
              </w:rPr>
              <w:t>Nghỉ bản thân cưới</w:t>
            </w:r>
          </w:p>
        </w:tc>
      </w:tr>
      <w:tr w:rsidR="00AF7805" w:rsidRPr="00DF6621" w14:paraId="67273018" w14:textId="77777777" w:rsidTr="0016019D">
        <w:trPr>
          <w:trHeight w:val="312"/>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2855CE" w14:textId="77777777" w:rsidR="00AF7805" w:rsidRPr="00DF6621" w:rsidRDefault="00AF7805" w:rsidP="0016019D">
            <w:pPr>
              <w:spacing w:after="0"/>
              <w:jc w:val="center"/>
              <w:rPr>
                <w:rFonts w:ascii="Arial" w:hAnsi="Arial" w:cs="Arial"/>
                <w:color w:val="000000"/>
                <w:sz w:val="20"/>
              </w:rPr>
            </w:pPr>
            <w:r w:rsidRPr="00DF6621">
              <w:rPr>
                <w:rFonts w:ascii="Arial" w:hAnsi="Arial" w:cs="Arial"/>
                <w:color w:val="000000"/>
                <w:sz w:val="20"/>
              </w:rPr>
              <w:t>13</w:t>
            </w:r>
          </w:p>
        </w:tc>
        <w:tc>
          <w:tcPr>
            <w:tcW w:w="0" w:type="auto"/>
            <w:tcBorders>
              <w:top w:val="nil"/>
              <w:left w:val="nil"/>
              <w:bottom w:val="single" w:sz="4" w:space="0" w:color="auto"/>
              <w:right w:val="single" w:sz="4" w:space="0" w:color="auto"/>
            </w:tcBorders>
            <w:shd w:val="clear" w:color="auto" w:fill="auto"/>
            <w:noWrap/>
            <w:vAlign w:val="center"/>
            <w:hideMark/>
          </w:tcPr>
          <w:p w14:paraId="727082E5" w14:textId="77777777" w:rsidR="00AF7805" w:rsidRPr="00DF6621" w:rsidRDefault="00AF7805" w:rsidP="0016019D">
            <w:pPr>
              <w:spacing w:after="0"/>
              <w:jc w:val="center"/>
              <w:rPr>
                <w:rFonts w:ascii="Arial" w:hAnsi="Arial" w:cs="Arial"/>
                <w:bCs/>
                <w:color w:val="000000"/>
                <w:sz w:val="20"/>
              </w:rPr>
            </w:pPr>
            <w:r w:rsidRPr="00DF6621">
              <w:rPr>
                <w:rFonts w:ascii="Arial" w:hAnsi="Arial" w:cs="Arial"/>
                <w:bCs/>
                <w:color w:val="000000"/>
                <w:sz w:val="20"/>
              </w:rPr>
              <w:t>CC</w:t>
            </w:r>
          </w:p>
        </w:tc>
        <w:tc>
          <w:tcPr>
            <w:tcW w:w="0" w:type="auto"/>
            <w:tcBorders>
              <w:top w:val="nil"/>
              <w:left w:val="nil"/>
              <w:bottom w:val="single" w:sz="4" w:space="0" w:color="auto"/>
              <w:right w:val="single" w:sz="4" w:space="0" w:color="auto"/>
            </w:tcBorders>
            <w:shd w:val="clear" w:color="auto" w:fill="auto"/>
            <w:noWrap/>
            <w:vAlign w:val="center"/>
            <w:hideMark/>
          </w:tcPr>
          <w:p w14:paraId="615A7AD5" w14:textId="77777777" w:rsidR="00AF7805" w:rsidRPr="00DF6621" w:rsidRDefault="00AF7805" w:rsidP="0016019D">
            <w:pPr>
              <w:spacing w:after="0"/>
              <w:rPr>
                <w:rFonts w:ascii="Arial" w:hAnsi="Arial" w:cs="Arial"/>
                <w:sz w:val="20"/>
              </w:rPr>
            </w:pPr>
            <w:r w:rsidRPr="00DF6621">
              <w:rPr>
                <w:rFonts w:ascii="Arial" w:hAnsi="Arial" w:cs="Arial"/>
                <w:sz w:val="20"/>
              </w:rPr>
              <w:t>Nghỉ con cưới</w:t>
            </w:r>
          </w:p>
        </w:tc>
      </w:tr>
    </w:tbl>
    <w:p w14:paraId="656CE614"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764858DC" w14:textId="77777777" w:rsidTr="0016019D">
        <w:trPr>
          <w:trHeight w:val="377"/>
        </w:trPr>
        <w:tc>
          <w:tcPr>
            <w:tcW w:w="0" w:type="auto"/>
            <w:vAlign w:val="center"/>
          </w:tcPr>
          <w:p w14:paraId="1DC3738C"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6E347303"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6D2D19EC"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1CA6AA52" w14:textId="77777777" w:rsidTr="0016019D">
        <w:tc>
          <w:tcPr>
            <w:tcW w:w="0" w:type="auto"/>
            <w:vAlign w:val="center"/>
          </w:tcPr>
          <w:p w14:paraId="5085DFF0"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3AECE94F"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2DBF3D7D"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3D692F00" w14:textId="77777777" w:rsidTr="0016019D">
        <w:tc>
          <w:tcPr>
            <w:tcW w:w="0" w:type="auto"/>
            <w:vAlign w:val="center"/>
          </w:tcPr>
          <w:p w14:paraId="40E0D153"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0BCB2636"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0B859CEB"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1FE198CC"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2CAF9125"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665FF368"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0A09DB1D"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3727A474"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06DCC378"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5E439774"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62161435"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041211A5"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443B98FE"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0E1386D8" w14:textId="77777777" w:rsidTr="0016019D">
        <w:tc>
          <w:tcPr>
            <w:tcW w:w="0" w:type="auto"/>
            <w:vAlign w:val="center"/>
          </w:tcPr>
          <w:p w14:paraId="073CEDF7"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4781E3D6"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5D0E710A"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7F7115E3" w14:textId="77777777" w:rsidTr="0016019D">
        <w:tc>
          <w:tcPr>
            <w:tcW w:w="0" w:type="auto"/>
            <w:vAlign w:val="center"/>
          </w:tcPr>
          <w:p w14:paraId="1E28C9C3"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1DD107A6"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771F1B8E"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036830F9" w14:textId="77777777" w:rsidTr="0016019D">
        <w:tc>
          <w:tcPr>
            <w:tcW w:w="0" w:type="auto"/>
            <w:vAlign w:val="center"/>
          </w:tcPr>
          <w:p w14:paraId="306196AF"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2ADE7CBC"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346404E0"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7C1BD146"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52386AB5"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59627A65"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31FE49F6"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Chỉ xóa được bản ghi chưa sử dụng ở</w:t>
            </w:r>
            <w:r w:rsidRPr="00DF6621">
              <w:rPr>
                <w:rFonts w:cs="Arial"/>
                <w:sz w:val="20"/>
                <w:szCs w:val="20"/>
                <w:lang w:val="en-US"/>
              </w:rPr>
              <w:t xml:space="preserve"> chức năng Thiết lập kiểu công.</w:t>
            </w:r>
          </w:p>
        </w:tc>
      </w:tr>
      <w:tr w:rsidR="00AF7805" w:rsidRPr="00DF6621" w14:paraId="0F88979F" w14:textId="77777777" w:rsidTr="0016019D">
        <w:tc>
          <w:tcPr>
            <w:tcW w:w="0" w:type="auto"/>
            <w:vAlign w:val="center"/>
          </w:tcPr>
          <w:p w14:paraId="4F2B6253" w14:textId="77777777" w:rsidR="00AF7805" w:rsidRPr="00DF6621" w:rsidRDefault="00AF7805" w:rsidP="00AF7805">
            <w:pPr>
              <w:pStyle w:val="ListParagraph"/>
              <w:numPr>
                <w:ilvl w:val="0"/>
                <w:numId w:val="58"/>
              </w:numPr>
              <w:tabs>
                <w:tab w:val="left" w:pos="630"/>
              </w:tabs>
              <w:spacing w:before="60" w:after="60"/>
              <w:ind w:left="504"/>
              <w:contextualSpacing/>
              <w:rPr>
                <w:rFonts w:cs="Arial"/>
                <w:sz w:val="20"/>
                <w:szCs w:val="20"/>
              </w:rPr>
            </w:pPr>
          </w:p>
        </w:tc>
        <w:tc>
          <w:tcPr>
            <w:tcW w:w="0" w:type="auto"/>
            <w:vAlign w:val="center"/>
          </w:tcPr>
          <w:p w14:paraId="4E67E7E3"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Xuất excel</w:t>
            </w:r>
          </w:p>
        </w:tc>
        <w:tc>
          <w:tcPr>
            <w:tcW w:w="0" w:type="auto"/>
            <w:vAlign w:val="center"/>
          </w:tcPr>
          <w:p w14:paraId="0337D239"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Người dùng sử dụng chức năng này để xuất file excel danh mục đã khai báo trong hệ thống.</w:t>
            </w:r>
          </w:p>
        </w:tc>
      </w:tr>
    </w:tbl>
    <w:p w14:paraId="062D6A1C"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Màn hình</w:t>
      </w:r>
    </w:p>
    <w:p w14:paraId="174C7942"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3AF2967F" wp14:editId="07846763">
            <wp:extent cx="5761990" cy="2137102"/>
            <wp:effectExtent l="0" t="0" r="0" b="0"/>
            <wp:docPr id="82" name="Picture 82" descr="C:\Users\Admin\AppData\Local\Temp\fla224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Temp\fla2246.tmp\Snapsho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1990" cy="2137102"/>
                    </a:xfrm>
                    <a:prstGeom prst="rect">
                      <a:avLst/>
                    </a:prstGeom>
                    <a:noFill/>
                    <a:ln>
                      <a:noFill/>
                    </a:ln>
                  </pic:spPr>
                </pic:pic>
              </a:graphicData>
            </a:graphic>
          </wp:inline>
        </w:drawing>
      </w:r>
    </w:p>
    <w:p w14:paraId="6BD49E95"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Danh mục ký hiệu chấm công</w:t>
      </w:r>
    </w:p>
    <w:p w14:paraId="56D4B084" w14:textId="77777777" w:rsidR="00AF7805" w:rsidRPr="00DF6621" w:rsidRDefault="00AF7805" w:rsidP="00AF7805">
      <w:pPr>
        <w:pStyle w:val="Heading5"/>
        <w:tabs>
          <w:tab w:val="num" w:pos="1008"/>
        </w:tabs>
        <w:ind w:left="1008"/>
        <w:rPr>
          <w:rFonts w:ascii="Arial" w:hAnsi="Arial" w:cs="Arial"/>
          <w:sz w:val="20"/>
          <w:szCs w:val="20"/>
        </w:rPr>
      </w:pPr>
      <w:bookmarkStart w:id="136" w:name="_Toc500541211"/>
      <w:r w:rsidRPr="00DF6621">
        <w:rPr>
          <w:rFonts w:ascii="Arial" w:hAnsi="Arial" w:cs="Arial"/>
          <w:sz w:val="20"/>
          <w:szCs w:val="20"/>
        </w:rPr>
        <w:t>Danh mục ca làm việc</w:t>
      </w:r>
      <w:bookmarkEnd w:id="136"/>
    </w:p>
    <w:p w14:paraId="3884917E"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50CE6AEF" w14:textId="77777777" w:rsidR="00AF7805" w:rsidRPr="00DF6621" w:rsidRDefault="00AF7805" w:rsidP="00AF7805">
      <w:pPr>
        <w:rPr>
          <w:rFonts w:ascii="Arial" w:hAnsi="Arial" w:cs="Arial"/>
          <w:sz w:val="20"/>
        </w:rPr>
      </w:pPr>
      <w:r w:rsidRPr="00DF6621">
        <w:rPr>
          <w:rFonts w:ascii="Arial" w:hAnsi="Arial" w:cs="Arial"/>
          <w:sz w:val="20"/>
        </w:rPr>
        <w:object w:dxaOrig="11835" w:dyaOrig="4005" w14:anchorId="3D3D4BA8">
          <v:shape id="_x0000_i3723" type="#_x0000_t75" style="width:453.5pt;height:154pt" o:ole="">
            <v:imagedata r:id="rId122" o:title=""/>
          </v:shape>
          <o:OLEObject Type="Embed" ProgID="Visio.Drawing.15" ShapeID="_x0000_i3723" DrawAspect="Content" ObjectID="_1574283831" r:id="rId123"/>
        </w:object>
      </w:r>
    </w:p>
    <w:p w14:paraId="19E93CB3"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23CA6BC2"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2794A4F4" w14:textId="77777777" w:rsidR="00AF7805" w:rsidRPr="00DF6621" w:rsidRDefault="00AF7805" w:rsidP="00AF7805">
      <w:pPr>
        <w:pStyle w:val="atext"/>
        <w:numPr>
          <w:ilvl w:val="0"/>
          <w:numId w:val="15"/>
        </w:numPr>
        <w:spacing w:line="276" w:lineRule="auto"/>
        <w:ind w:left="720"/>
        <w:rPr>
          <w:rFonts w:ascii="Arial" w:hAnsi="Arial" w:cs="Arial"/>
          <w:sz w:val="20"/>
          <w:szCs w:val="20"/>
        </w:rPr>
      </w:pPr>
      <w:r w:rsidRPr="00DF6621">
        <w:rPr>
          <w:rFonts w:ascii="Arial" w:hAnsi="Arial" w:cs="Arial"/>
          <w:sz w:val="20"/>
          <w:szCs w:val="20"/>
        </w:rPr>
        <w:t>Thiết lập ca làm việc sử dụng để làm căn cứ tính công ca theo thời gian bắt đầu ca, thời gian kết thúc ca, thời gian nghỉ giữa ca.</w:t>
      </w:r>
    </w:p>
    <w:p w14:paraId="0C88F651" w14:textId="77777777" w:rsidR="00AF7805" w:rsidRPr="00DF6621" w:rsidRDefault="00AF7805" w:rsidP="00AF7805">
      <w:pPr>
        <w:pStyle w:val="atext"/>
        <w:numPr>
          <w:ilvl w:val="0"/>
          <w:numId w:val="15"/>
        </w:numPr>
        <w:spacing w:line="276" w:lineRule="auto"/>
        <w:ind w:left="720"/>
        <w:rPr>
          <w:rFonts w:ascii="Arial" w:hAnsi="Arial" w:cs="Arial"/>
          <w:sz w:val="20"/>
          <w:szCs w:val="20"/>
        </w:rPr>
      </w:pPr>
      <w:r w:rsidRPr="00DF6621">
        <w:rPr>
          <w:rFonts w:ascii="Arial" w:hAnsi="Arial" w:cs="Arial"/>
          <w:sz w:val="20"/>
          <w:szCs w:val="20"/>
        </w:rPr>
        <w:t>Ca làm việc được khai báo thành công sẽ hiển thị tại chức năng Thiết lập ca mặc định và Xếp ca làm việc</w:t>
      </w:r>
    </w:p>
    <w:p w14:paraId="7D5E3473"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220F145E"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khai báo danh mục ca làm việc.</w:t>
      </w:r>
    </w:p>
    <w:p w14:paraId="378D25E7"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3CF3DAE5" w14:textId="77777777" w:rsidR="00AF7805" w:rsidRPr="00DF6621" w:rsidRDefault="00AF7805" w:rsidP="00AF7805">
      <w:pPr>
        <w:pStyle w:val="atext"/>
        <w:numPr>
          <w:ilvl w:val="0"/>
          <w:numId w:val="59"/>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ca làm việc.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72216412" w14:textId="77777777" w:rsidR="00AF7805" w:rsidRPr="00DF6621" w:rsidRDefault="00AF7805" w:rsidP="00AF7805">
      <w:pPr>
        <w:pStyle w:val="atext"/>
        <w:numPr>
          <w:ilvl w:val="0"/>
          <w:numId w:val="59"/>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0609016D" w14:textId="77777777" w:rsidR="00AF7805" w:rsidRPr="00DF6621" w:rsidRDefault="00AF7805" w:rsidP="00AF7805">
      <w:pPr>
        <w:pStyle w:val="atext"/>
        <w:numPr>
          <w:ilvl w:val="1"/>
          <w:numId w:val="59"/>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228861E1" w14:textId="77777777" w:rsidR="00AF7805" w:rsidRPr="00DF6621" w:rsidRDefault="00AF7805" w:rsidP="00AF7805">
      <w:pPr>
        <w:pStyle w:val="atext"/>
        <w:numPr>
          <w:ilvl w:val="1"/>
          <w:numId w:val="59"/>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 Xuất excel.</w:t>
      </w:r>
    </w:p>
    <w:p w14:paraId="651FBFD1"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0E0E8EEB"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55" w:type="dxa"/>
        <w:tblLook w:val="04A0" w:firstRow="1" w:lastRow="0" w:firstColumn="1" w:lastColumn="0" w:noHBand="0" w:noVBand="1"/>
      </w:tblPr>
      <w:tblGrid>
        <w:gridCol w:w="594"/>
        <w:gridCol w:w="1098"/>
        <w:gridCol w:w="880"/>
        <w:gridCol w:w="677"/>
        <w:gridCol w:w="822"/>
        <w:gridCol w:w="952"/>
        <w:gridCol w:w="763"/>
        <w:gridCol w:w="1800"/>
        <w:gridCol w:w="1316"/>
        <w:gridCol w:w="222"/>
      </w:tblGrid>
      <w:tr w:rsidR="00AF7805" w:rsidRPr="00DF6621" w14:paraId="2432E772" w14:textId="77777777" w:rsidTr="0016019D">
        <w:trPr>
          <w:gridAfter w:val="1"/>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F8D869D"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3722C8B"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23C5D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D696774"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FB2964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13BB9B2"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B4FB967"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88992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686D3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0F2D9C73" w14:textId="77777777" w:rsidTr="0016019D">
        <w:trPr>
          <w:gridAfter w:val="1"/>
          <w:trHeight w:val="313"/>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FE5BBAF"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5DF60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Mã ca</w:t>
            </w:r>
          </w:p>
        </w:tc>
        <w:tc>
          <w:tcPr>
            <w:tcW w:w="0" w:type="auto"/>
            <w:tcBorders>
              <w:top w:val="single" w:sz="4" w:space="0" w:color="auto"/>
              <w:left w:val="nil"/>
              <w:bottom w:val="single" w:sz="4" w:space="0" w:color="auto"/>
              <w:right w:val="single" w:sz="4" w:space="0" w:color="auto"/>
            </w:tcBorders>
            <w:shd w:val="clear" w:color="auto" w:fill="auto"/>
            <w:vAlign w:val="center"/>
          </w:tcPr>
          <w:p w14:paraId="1EB5238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620742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614663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7A21D5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14CE99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EA98B1D" w14:textId="77777777" w:rsidR="00AF7805" w:rsidRPr="00DF6621" w:rsidRDefault="00AF7805" w:rsidP="0016019D">
            <w:pPr>
              <w:spacing w:before="0" w:after="0"/>
              <w:rPr>
                <w:rFonts w:ascii="Arial" w:hAnsi="Arial" w:cs="Arial"/>
                <w:sz w:val="20"/>
              </w:rPr>
            </w:pPr>
            <w:r w:rsidRPr="00DF6621">
              <w:rPr>
                <w:rFonts w:ascii="Arial" w:hAnsi="Arial" w:cs="Arial"/>
                <w:color w:val="000000"/>
                <w:sz w:val="20"/>
                <w:lang w:eastAsia="ja-JP"/>
              </w:rPr>
              <w:t>Mã ca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94AA1C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5EB55B9A" w14:textId="77777777" w:rsidTr="0016019D">
        <w:trPr>
          <w:gridAfter w:val="1"/>
          <w:trHeight w:val="323"/>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3D7A7FD"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54884C"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Tên ca</w:t>
            </w:r>
          </w:p>
        </w:tc>
        <w:tc>
          <w:tcPr>
            <w:tcW w:w="0" w:type="auto"/>
            <w:tcBorders>
              <w:top w:val="single" w:sz="4" w:space="0" w:color="auto"/>
              <w:left w:val="nil"/>
              <w:bottom w:val="single" w:sz="4" w:space="0" w:color="auto"/>
              <w:right w:val="single" w:sz="4" w:space="0" w:color="auto"/>
            </w:tcBorders>
            <w:shd w:val="clear" w:color="auto" w:fill="auto"/>
            <w:vAlign w:val="center"/>
          </w:tcPr>
          <w:p w14:paraId="3CFDC152"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DEE4E56"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6A403A7E"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D10DA5A"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957BB9"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B8378E"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382A23"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Textbox</w:t>
            </w:r>
          </w:p>
        </w:tc>
      </w:tr>
      <w:tr w:rsidR="00AF7805" w:rsidRPr="00DF6621" w14:paraId="0B3D843F" w14:textId="77777777" w:rsidTr="0016019D">
        <w:trPr>
          <w:gridAfter w:val="1"/>
          <w:trHeight w:val="323"/>
        </w:trPr>
        <w:tc>
          <w:tcPr>
            <w:tcW w:w="0" w:type="auto"/>
            <w:tcBorders>
              <w:top w:val="nil"/>
              <w:left w:val="single" w:sz="4" w:space="0" w:color="auto"/>
              <w:bottom w:val="single" w:sz="4" w:space="0" w:color="auto"/>
              <w:right w:val="single" w:sz="4" w:space="0" w:color="auto"/>
            </w:tcBorders>
            <w:shd w:val="clear" w:color="auto" w:fill="auto"/>
            <w:vAlign w:val="center"/>
          </w:tcPr>
          <w:p w14:paraId="6E880972"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3DF46D5"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Thời gian bắt đầu</w:t>
            </w:r>
          </w:p>
        </w:tc>
        <w:tc>
          <w:tcPr>
            <w:tcW w:w="0" w:type="auto"/>
            <w:tcBorders>
              <w:top w:val="nil"/>
              <w:left w:val="nil"/>
              <w:bottom w:val="single" w:sz="4" w:space="0" w:color="auto"/>
              <w:right w:val="single" w:sz="4" w:space="0" w:color="auto"/>
            </w:tcBorders>
            <w:shd w:val="clear" w:color="auto" w:fill="auto"/>
            <w:vAlign w:val="center"/>
          </w:tcPr>
          <w:p w14:paraId="57AD534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hh:mm</w:t>
            </w:r>
          </w:p>
        </w:tc>
        <w:tc>
          <w:tcPr>
            <w:tcW w:w="0" w:type="auto"/>
            <w:tcBorders>
              <w:top w:val="nil"/>
              <w:left w:val="nil"/>
              <w:bottom w:val="single" w:sz="4" w:space="0" w:color="auto"/>
              <w:right w:val="single" w:sz="4" w:space="0" w:color="auto"/>
            </w:tcBorders>
            <w:shd w:val="clear" w:color="auto" w:fill="auto"/>
            <w:vAlign w:val="center"/>
          </w:tcPr>
          <w:p w14:paraId="2F6105B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382604E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5977C5F"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8B098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FA332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hh:mm</w:t>
            </w:r>
          </w:p>
        </w:tc>
        <w:tc>
          <w:tcPr>
            <w:tcW w:w="0" w:type="auto"/>
            <w:tcBorders>
              <w:top w:val="nil"/>
              <w:left w:val="nil"/>
              <w:bottom w:val="single" w:sz="4" w:space="0" w:color="auto"/>
              <w:right w:val="single" w:sz="4" w:space="0" w:color="auto"/>
            </w:tcBorders>
            <w:shd w:val="clear" w:color="auto" w:fill="auto"/>
            <w:vAlign w:val="center"/>
          </w:tcPr>
          <w:p w14:paraId="408A0DB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31AF22AD"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2071909"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558584A"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 xml:space="preserve">Thời gian kết thúc </w:t>
            </w:r>
          </w:p>
        </w:tc>
        <w:tc>
          <w:tcPr>
            <w:tcW w:w="0" w:type="auto"/>
            <w:tcBorders>
              <w:top w:val="nil"/>
              <w:left w:val="nil"/>
              <w:bottom w:val="single" w:sz="4" w:space="0" w:color="auto"/>
              <w:right w:val="single" w:sz="4" w:space="0" w:color="auto"/>
            </w:tcBorders>
            <w:shd w:val="clear" w:color="auto" w:fill="auto"/>
            <w:vAlign w:val="center"/>
          </w:tcPr>
          <w:p w14:paraId="59400FE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hh:mm</w:t>
            </w:r>
          </w:p>
        </w:tc>
        <w:tc>
          <w:tcPr>
            <w:tcW w:w="0" w:type="auto"/>
            <w:tcBorders>
              <w:top w:val="nil"/>
              <w:left w:val="nil"/>
              <w:bottom w:val="single" w:sz="4" w:space="0" w:color="auto"/>
              <w:right w:val="single" w:sz="4" w:space="0" w:color="auto"/>
            </w:tcBorders>
            <w:shd w:val="clear" w:color="auto" w:fill="auto"/>
            <w:vAlign w:val="center"/>
          </w:tcPr>
          <w:p w14:paraId="09AF2F6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20B9EFB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82CFD0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0F45B2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958A31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hh:mm</w:t>
            </w:r>
          </w:p>
        </w:tc>
        <w:tc>
          <w:tcPr>
            <w:tcW w:w="0" w:type="auto"/>
            <w:tcBorders>
              <w:top w:val="nil"/>
              <w:left w:val="nil"/>
              <w:bottom w:val="single" w:sz="4" w:space="0" w:color="auto"/>
              <w:right w:val="single" w:sz="4" w:space="0" w:color="auto"/>
            </w:tcBorders>
            <w:shd w:val="clear" w:color="auto" w:fill="auto"/>
            <w:vAlign w:val="center"/>
          </w:tcPr>
          <w:p w14:paraId="287528E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07435EEC"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6D20AE2"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F8573E"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Nghỉ giữa ca từ giờ</w:t>
            </w:r>
          </w:p>
        </w:tc>
        <w:tc>
          <w:tcPr>
            <w:tcW w:w="0" w:type="auto"/>
            <w:tcBorders>
              <w:top w:val="nil"/>
              <w:left w:val="nil"/>
              <w:bottom w:val="single" w:sz="4" w:space="0" w:color="auto"/>
              <w:right w:val="single" w:sz="4" w:space="0" w:color="auto"/>
            </w:tcBorders>
            <w:shd w:val="clear" w:color="auto" w:fill="auto"/>
            <w:vAlign w:val="center"/>
          </w:tcPr>
          <w:p w14:paraId="6C37C8E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hh:mm</w:t>
            </w:r>
          </w:p>
        </w:tc>
        <w:tc>
          <w:tcPr>
            <w:tcW w:w="0" w:type="auto"/>
            <w:tcBorders>
              <w:top w:val="nil"/>
              <w:left w:val="nil"/>
              <w:bottom w:val="single" w:sz="4" w:space="0" w:color="auto"/>
              <w:right w:val="single" w:sz="4" w:space="0" w:color="auto"/>
            </w:tcBorders>
            <w:shd w:val="clear" w:color="auto" w:fill="auto"/>
            <w:vAlign w:val="center"/>
          </w:tcPr>
          <w:p w14:paraId="3322340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4232FE1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94A4A0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07366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BDEB6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hh:mm</w:t>
            </w:r>
          </w:p>
        </w:tc>
        <w:tc>
          <w:tcPr>
            <w:tcW w:w="0" w:type="auto"/>
            <w:tcBorders>
              <w:top w:val="nil"/>
              <w:left w:val="nil"/>
              <w:bottom w:val="single" w:sz="4" w:space="0" w:color="auto"/>
              <w:right w:val="single" w:sz="4" w:space="0" w:color="auto"/>
            </w:tcBorders>
            <w:shd w:val="clear" w:color="auto" w:fill="auto"/>
            <w:vAlign w:val="center"/>
          </w:tcPr>
          <w:p w14:paraId="25FD737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08175F53"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E9D2A2C"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67BACB"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Nghỉ giữa ca đến giờ</w:t>
            </w:r>
          </w:p>
        </w:tc>
        <w:tc>
          <w:tcPr>
            <w:tcW w:w="0" w:type="auto"/>
            <w:tcBorders>
              <w:top w:val="nil"/>
              <w:left w:val="nil"/>
              <w:bottom w:val="single" w:sz="4" w:space="0" w:color="auto"/>
              <w:right w:val="single" w:sz="4" w:space="0" w:color="auto"/>
            </w:tcBorders>
            <w:shd w:val="clear" w:color="auto" w:fill="auto"/>
            <w:vAlign w:val="center"/>
          </w:tcPr>
          <w:p w14:paraId="5C75CB4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hh:mm</w:t>
            </w:r>
          </w:p>
        </w:tc>
        <w:tc>
          <w:tcPr>
            <w:tcW w:w="0" w:type="auto"/>
            <w:tcBorders>
              <w:top w:val="nil"/>
              <w:left w:val="nil"/>
              <w:bottom w:val="single" w:sz="4" w:space="0" w:color="auto"/>
              <w:right w:val="single" w:sz="4" w:space="0" w:color="auto"/>
            </w:tcBorders>
            <w:shd w:val="clear" w:color="auto" w:fill="auto"/>
            <w:vAlign w:val="center"/>
          </w:tcPr>
          <w:p w14:paraId="2E04FC6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1052B99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0A64047"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FCB1A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37D63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hh:mm</w:t>
            </w:r>
          </w:p>
        </w:tc>
        <w:tc>
          <w:tcPr>
            <w:tcW w:w="0" w:type="auto"/>
            <w:tcBorders>
              <w:top w:val="nil"/>
              <w:left w:val="nil"/>
              <w:bottom w:val="single" w:sz="4" w:space="0" w:color="auto"/>
              <w:right w:val="single" w:sz="4" w:space="0" w:color="auto"/>
            </w:tcBorders>
            <w:shd w:val="clear" w:color="auto" w:fill="auto"/>
            <w:vAlign w:val="center"/>
          </w:tcPr>
          <w:p w14:paraId="2221DC9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31BF7AE1"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3B0B2EC"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CCAAF4"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Được đi muộn (phút)</w:t>
            </w:r>
          </w:p>
        </w:tc>
        <w:tc>
          <w:tcPr>
            <w:tcW w:w="0" w:type="auto"/>
            <w:tcBorders>
              <w:top w:val="nil"/>
              <w:left w:val="nil"/>
              <w:bottom w:val="single" w:sz="4" w:space="0" w:color="auto"/>
              <w:right w:val="single" w:sz="4" w:space="0" w:color="auto"/>
            </w:tcBorders>
            <w:shd w:val="clear" w:color="auto" w:fill="auto"/>
            <w:vAlign w:val="center"/>
          </w:tcPr>
          <w:p w14:paraId="42C7145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6A64A5F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324117A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63550B7"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666374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A644F00"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 Số phút được phép đi muộn so với thời gian bắt đầu ca nhưng vẫn được tính đủ công và không bị tính vi phạm đi muộn</w:t>
            </w:r>
          </w:p>
          <w:p w14:paraId="55379E8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Đơn vị: Phút</w:t>
            </w:r>
          </w:p>
        </w:tc>
        <w:tc>
          <w:tcPr>
            <w:tcW w:w="0" w:type="auto"/>
            <w:tcBorders>
              <w:top w:val="nil"/>
              <w:left w:val="nil"/>
              <w:bottom w:val="single" w:sz="4" w:space="0" w:color="auto"/>
              <w:right w:val="single" w:sz="4" w:space="0" w:color="auto"/>
            </w:tcBorders>
            <w:shd w:val="clear" w:color="auto" w:fill="auto"/>
            <w:vAlign w:val="center"/>
          </w:tcPr>
          <w:p w14:paraId="51C9474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5D1A778B"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9D9E3A8"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FF564F"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Được về sớm (phút)</w:t>
            </w:r>
          </w:p>
        </w:tc>
        <w:tc>
          <w:tcPr>
            <w:tcW w:w="0" w:type="auto"/>
            <w:tcBorders>
              <w:top w:val="nil"/>
              <w:left w:val="nil"/>
              <w:bottom w:val="single" w:sz="4" w:space="0" w:color="auto"/>
              <w:right w:val="single" w:sz="4" w:space="0" w:color="auto"/>
            </w:tcBorders>
            <w:shd w:val="clear" w:color="auto" w:fill="auto"/>
            <w:vAlign w:val="center"/>
          </w:tcPr>
          <w:p w14:paraId="1C9EE9F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17829DB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8E87DE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A3297E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FB41D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F1A317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 Số phút được phép về sớm so với thời gian bắt đầu ca nhưng vẫn được tính đủ công và không bị tính vi phạm về sớm</w:t>
            </w:r>
          </w:p>
          <w:p w14:paraId="2AE8AA4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Đơn vị: Phút</w:t>
            </w:r>
          </w:p>
        </w:tc>
        <w:tc>
          <w:tcPr>
            <w:tcW w:w="0" w:type="auto"/>
            <w:tcBorders>
              <w:top w:val="nil"/>
              <w:left w:val="nil"/>
              <w:bottom w:val="single" w:sz="4" w:space="0" w:color="auto"/>
              <w:right w:val="single" w:sz="4" w:space="0" w:color="auto"/>
            </w:tcBorders>
            <w:shd w:val="clear" w:color="auto" w:fill="auto"/>
            <w:vAlign w:val="center"/>
          </w:tcPr>
          <w:p w14:paraId="3ADA206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1BC89B50"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B69050F"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F3EA10"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themeColor="text1"/>
                <w:sz w:val="20"/>
              </w:rPr>
              <w:t>Mã công</w:t>
            </w:r>
          </w:p>
        </w:tc>
        <w:tc>
          <w:tcPr>
            <w:tcW w:w="0" w:type="auto"/>
            <w:tcBorders>
              <w:top w:val="nil"/>
              <w:left w:val="nil"/>
              <w:bottom w:val="single" w:sz="4" w:space="0" w:color="auto"/>
              <w:right w:val="single" w:sz="4" w:space="0" w:color="auto"/>
            </w:tcBorders>
            <w:shd w:val="clear" w:color="auto" w:fill="auto"/>
            <w:vAlign w:val="center"/>
          </w:tcPr>
          <w:p w14:paraId="36674AF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Danh sách</w:t>
            </w:r>
          </w:p>
        </w:tc>
        <w:tc>
          <w:tcPr>
            <w:tcW w:w="0" w:type="auto"/>
            <w:tcBorders>
              <w:top w:val="nil"/>
              <w:left w:val="nil"/>
              <w:bottom w:val="single" w:sz="4" w:space="0" w:color="auto"/>
              <w:right w:val="single" w:sz="4" w:space="0" w:color="auto"/>
            </w:tcBorders>
            <w:shd w:val="clear" w:color="auto" w:fill="auto"/>
            <w:vAlign w:val="center"/>
          </w:tcPr>
          <w:p w14:paraId="33B2E54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113AE6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1B17D50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Danh mục ký hiệu chấm công</w:t>
            </w:r>
          </w:p>
        </w:tc>
        <w:tc>
          <w:tcPr>
            <w:tcW w:w="0" w:type="auto"/>
            <w:tcBorders>
              <w:top w:val="nil"/>
              <w:left w:val="nil"/>
              <w:bottom w:val="single" w:sz="4" w:space="0" w:color="auto"/>
              <w:right w:val="single" w:sz="4" w:space="0" w:color="auto"/>
            </w:tcBorders>
            <w:shd w:val="clear" w:color="auto" w:fill="auto"/>
            <w:vAlign w:val="center"/>
          </w:tcPr>
          <w:p w14:paraId="7C536AC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34C90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Khai báo mã kiểu công theo ca để hệ thống tự động xử lý ra dữ liệu chấm công khi tổng hợp công.</w:t>
            </w:r>
          </w:p>
        </w:tc>
        <w:tc>
          <w:tcPr>
            <w:tcW w:w="0" w:type="auto"/>
            <w:tcBorders>
              <w:top w:val="nil"/>
              <w:left w:val="nil"/>
              <w:bottom w:val="single" w:sz="4" w:space="0" w:color="auto"/>
              <w:right w:val="single" w:sz="4" w:space="0" w:color="auto"/>
            </w:tcBorders>
            <w:shd w:val="clear" w:color="auto" w:fill="auto"/>
            <w:vAlign w:val="center"/>
          </w:tcPr>
          <w:p w14:paraId="2F1034D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63B1E068" w14:textId="77777777" w:rsidTr="0016019D">
        <w:trPr>
          <w:gridAfter w:val="1"/>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9FB1929"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1013694"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xml:space="preserve">Thời gian ca </w:t>
            </w:r>
          </w:p>
        </w:tc>
        <w:tc>
          <w:tcPr>
            <w:tcW w:w="0" w:type="auto"/>
            <w:tcBorders>
              <w:top w:val="nil"/>
              <w:left w:val="nil"/>
              <w:bottom w:val="single" w:sz="4" w:space="0" w:color="auto"/>
              <w:right w:val="single" w:sz="4" w:space="0" w:color="auto"/>
            </w:tcBorders>
            <w:shd w:val="clear" w:color="auto" w:fill="auto"/>
            <w:vAlign w:val="center"/>
          </w:tcPr>
          <w:p w14:paraId="169788D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Số</w:t>
            </w:r>
          </w:p>
        </w:tc>
        <w:tc>
          <w:tcPr>
            <w:tcW w:w="0" w:type="auto"/>
            <w:tcBorders>
              <w:top w:val="nil"/>
              <w:left w:val="nil"/>
              <w:bottom w:val="single" w:sz="4" w:space="0" w:color="auto"/>
              <w:right w:val="single" w:sz="4" w:space="0" w:color="auto"/>
            </w:tcBorders>
            <w:shd w:val="clear" w:color="auto" w:fill="auto"/>
            <w:vAlign w:val="center"/>
          </w:tcPr>
          <w:p w14:paraId="4E692EA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w:t>
            </w:r>
          </w:p>
        </w:tc>
        <w:tc>
          <w:tcPr>
            <w:tcW w:w="0" w:type="auto"/>
            <w:tcBorders>
              <w:top w:val="nil"/>
              <w:left w:val="nil"/>
              <w:bottom w:val="single" w:sz="4" w:space="0" w:color="auto"/>
              <w:right w:val="single" w:sz="4" w:space="0" w:color="auto"/>
            </w:tcBorders>
            <w:shd w:val="clear" w:color="auto" w:fill="auto"/>
            <w:vAlign w:val="center"/>
          </w:tcPr>
          <w:p w14:paraId="342F2C8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Có</w:t>
            </w:r>
          </w:p>
        </w:tc>
        <w:tc>
          <w:tcPr>
            <w:tcW w:w="0" w:type="auto"/>
            <w:tcBorders>
              <w:top w:val="nil"/>
              <w:left w:val="nil"/>
              <w:bottom w:val="single" w:sz="4" w:space="0" w:color="auto"/>
              <w:right w:val="single" w:sz="4" w:space="0" w:color="auto"/>
            </w:tcBorders>
            <w:shd w:val="clear" w:color="auto" w:fill="auto"/>
            <w:vAlign w:val="center"/>
          </w:tcPr>
          <w:p w14:paraId="10CD41C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60D18C"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53BD6D"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Tổng thời gian của ca làm việc</w:t>
            </w:r>
          </w:p>
          <w:p w14:paraId="0596E91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Đơn vị: Giờ</w:t>
            </w:r>
          </w:p>
        </w:tc>
        <w:tc>
          <w:tcPr>
            <w:tcW w:w="0" w:type="auto"/>
            <w:tcBorders>
              <w:top w:val="nil"/>
              <w:left w:val="nil"/>
              <w:bottom w:val="single" w:sz="4" w:space="0" w:color="auto"/>
              <w:right w:val="single" w:sz="4" w:space="0" w:color="auto"/>
            </w:tcBorders>
            <w:shd w:val="clear" w:color="auto" w:fill="auto"/>
            <w:vAlign w:val="center"/>
          </w:tcPr>
          <w:p w14:paraId="097835B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43389E17" w14:textId="77777777" w:rsidTr="0016019D">
        <w:trPr>
          <w:gridAfter w:val="1"/>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FAECB1"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A572641"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xml:space="preserve">Kiểu công thứ 7, chủ nhật </w:t>
            </w:r>
          </w:p>
        </w:tc>
        <w:tc>
          <w:tcPr>
            <w:tcW w:w="0" w:type="auto"/>
            <w:tcBorders>
              <w:top w:val="single" w:sz="4" w:space="0" w:color="auto"/>
              <w:left w:val="nil"/>
              <w:bottom w:val="single" w:sz="4" w:space="0" w:color="auto"/>
              <w:right w:val="single" w:sz="4" w:space="0" w:color="auto"/>
            </w:tcBorders>
            <w:shd w:val="clear" w:color="auto" w:fill="auto"/>
            <w:vAlign w:val="center"/>
          </w:tcPr>
          <w:p w14:paraId="2C63714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DFE106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6C733A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31656F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139A9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A1DC6A6"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xml:space="preserve">- Bao gồm 3 kiểu công sau: </w:t>
            </w:r>
          </w:p>
          <w:p w14:paraId="635AD8EC"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Nghỉ thứ 7, chủ nhật;</w:t>
            </w:r>
          </w:p>
          <w:p w14:paraId="2F40B113"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xml:space="preserve">+ Nghỉ chủ nhật; </w:t>
            </w:r>
          </w:p>
          <w:p w14:paraId="5FD5E97C"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 xml:space="preserve">+ Nghỉ chiều thứ 7, chủ nhật. </w:t>
            </w:r>
          </w:p>
          <w:p w14:paraId="2C6B341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 Căn cứ để khi xếp ca làm việc vào ngày nghỉ thì hệ thống tự động hiển thị ký hiệu NN (Nghỉ tuần)</w:t>
            </w:r>
          </w:p>
        </w:tc>
        <w:tc>
          <w:tcPr>
            <w:tcW w:w="0" w:type="auto"/>
            <w:tcBorders>
              <w:top w:val="single" w:sz="4" w:space="0" w:color="auto"/>
              <w:left w:val="nil"/>
              <w:bottom w:val="single" w:sz="4" w:space="0" w:color="auto"/>
              <w:right w:val="single" w:sz="4" w:space="0" w:color="auto"/>
            </w:tcBorders>
            <w:shd w:val="clear" w:color="auto" w:fill="auto"/>
            <w:vAlign w:val="center"/>
          </w:tcPr>
          <w:p w14:paraId="27BAC58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618C8143" w14:textId="77777777" w:rsidTr="0016019D">
        <w:trPr>
          <w:gridAfter w:val="1"/>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15AE39"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0C9A0B1"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6226740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83D0BB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8F6BAD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C6B1B89"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40BFE3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B23196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Bao gồm 2 trạng thái:</w:t>
            </w:r>
          </w:p>
          <w:p w14:paraId="6C9182F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Áp dụng</w:t>
            </w:r>
          </w:p>
          <w:p w14:paraId="25593630" w14:textId="77777777" w:rsidR="00AF7805" w:rsidRPr="00DF6621" w:rsidRDefault="00AF7805" w:rsidP="0016019D">
            <w:pPr>
              <w:spacing w:before="0"/>
              <w:rPr>
                <w:rFonts w:ascii="Arial" w:hAnsi="Arial" w:cs="Arial"/>
                <w:color w:val="000000"/>
                <w:sz w:val="20"/>
                <w:lang w:eastAsia="ja-JP"/>
              </w:rPr>
            </w:pPr>
            <w:r w:rsidRPr="00DF6621">
              <w:rPr>
                <w:rFonts w:ascii="Arial" w:hAnsi="Arial" w:cs="Arial"/>
                <w:color w:val="000000"/>
                <w:sz w:val="20"/>
                <w:lang w:eastAsia="ja-JP"/>
              </w:rPr>
              <w:t>+ Ngừng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6A8092C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24E01C4E" w14:textId="77777777" w:rsidTr="0016019D">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647C96B" w14:textId="77777777" w:rsidR="00AF7805" w:rsidRPr="00DF6621" w:rsidRDefault="00AF7805" w:rsidP="00AF7805">
            <w:pPr>
              <w:pStyle w:val="ListParagraph"/>
              <w:numPr>
                <w:ilvl w:val="0"/>
                <w:numId w:val="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070528"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Mô tả</w:t>
            </w:r>
          </w:p>
        </w:tc>
        <w:tc>
          <w:tcPr>
            <w:tcW w:w="0" w:type="auto"/>
            <w:tcBorders>
              <w:top w:val="single" w:sz="4" w:space="0" w:color="auto"/>
              <w:left w:val="nil"/>
              <w:bottom w:val="single" w:sz="4" w:space="0" w:color="auto"/>
              <w:right w:val="single" w:sz="4" w:space="0" w:color="auto"/>
            </w:tcBorders>
            <w:shd w:val="clear" w:color="auto" w:fill="auto"/>
            <w:vAlign w:val="center"/>
          </w:tcPr>
          <w:p w14:paraId="075DAFF8"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03467E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6581F1B6" w14:textId="77777777" w:rsidR="00AF7805" w:rsidRPr="00DF6621" w:rsidRDefault="00AF7805" w:rsidP="0016019D">
            <w:pPr>
              <w:spacing w:before="0" w:after="0" w:line="276" w:lineRule="auto"/>
              <w:rPr>
                <w:rFonts w:ascii="Arial" w:hAnsi="Arial" w:cs="Arial"/>
                <w:color w:val="000000" w:themeColor="text1"/>
                <w:sz w:val="20"/>
              </w:rPr>
            </w:pPr>
            <w:r w:rsidRPr="00DF6621">
              <w:rPr>
                <w:rFonts w:ascii="Arial" w:hAnsi="Arial" w:cs="Arial"/>
                <w:color w:val="000000" w:themeColor="text1"/>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522BE3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E726EE"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ECD5D1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themeColor="text1"/>
                <w:sz w:val="20"/>
              </w:rPr>
              <w:t>Mô tả thêm về ca làm việc</w:t>
            </w:r>
          </w:p>
        </w:tc>
        <w:tc>
          <w:tcPr>
            <w:tcW w:w="0" w:type="auto"/>
            <w:tcBorders>
              <w:top w:val="single" w:sz="4" w:space="0" w:color="auto"/>
              <w:left w:val="nil"/>
              <w:bottom w:val="single" w:sz="4" w:space="0" w:color="auto"/>
              <w:right w:val="single" w:sz="4" w:space="0" w:color="auto"/>
            </w:tcBorders>
            <w:shd w:val="clear" w:color="auto" w:fill="auto"/>
            <w:vAlign w:val="center"/>
          </w:tcPr>
          <w:p w14:paraId="4779130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c>
          <w:tcPr>
            <w:tcW w:w="0" w:type="auto"/>
            <w:vAlign w:val="center"/>
          </w:tcPr>
          <w:p w14:paraId="0ADB9497" w14:textId="77777777" w:rsidR="00AF7805" w:rsidRPr="00DF6621" w:rsidRDefault="00AF7805" w:rsidP="0016019D">
            <w:pPr>
              <w:spacing w:before="0" w:after="0"/>
              <w:rPr>
                <w:rFonts w:ascii="Arial" w:hAnsi="Arial" w:cs="Arial"/>
                <w:sz w:val="20"/>
              </w:rPr>
            </w:pPr>
          </w:p>
        </w:tc>
      </w:tr>
    </w:tbl>
    <w:p w14:paraId="44AA9FB2"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659"/>
        <w:gridCol w:w="2559"/>
      </w:tblGrid>
      <w:tr w:rsidR="00AF7805" w:rsidRPr="00DF6621" w14:paraId="34EF40CF" w14:textId="77777777" w:rsidTr="0016019D">
        <w:trPr>
          <w:tblHeader/>
        </w:trPr>
        <w:tc>
          <w:tcPr>
            <w:tcW w:w="0" w:type="auto"/>
            <w:vAlign w:val="center"/>
          </w:tcPr>
          <w:p w14:paraId="60BD54D1"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5A6BB801"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717EF5A5"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2EA2C1BD"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3F86AF5C" w14:textId="77777777" w:rsidTr="0016019D">
        <w:trPr>
          <w:trHeight w:val="179"/>
          <w:tblHeader/>
        </w:trPr>
        <w:tc>
          <w:tcPr>
            <w:tcW w:w="0" w:type="auto"/>
            <w:vAlign w:val="center"/>
          </w:tcPr>
          <w:p w14:paraId="5996142C"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vAlign w:val="center"/>
          </w:tcPr>
          <w:p w14:paraId="6D90C70E" w14:textId="77777777" w:rsidR="00AF7805" w:rsidRPr="00DF6621" w:rsidRDefault="00AF7805" w:rsidP="0016019D">
            <w:pPr>
              <w:pStyle w:val="-Thng"/>
              <w:spacing w:line="276" w:lineRule="auto"/>
              <w:ind w:firstLine="0"/>
              <w:jc w:val="left"/>
              <w:rPr>
                <w:rFonts w:cs="Arial"/>
                <w:lang w:val="en-US"/>
              </w:rPr>
            </w:pPr>
            <w:r w:rsidRPr="00DF6621">
              <w:rPr>
                <w:rFonts w:cs="Arial"/>
              </w:rPr>
              <w:t>Mã ca</w:t>
            </w:r>
          </w:p>
        </w:tc>
        <w:tc>
          <w:tcPr>
            <w:tcW w:w="0" w:type="auto"/>
            <w:vAlign w:val="center"/>
          </w:tcPr>
          <w:p w14:paraId="66315394"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ca</w:t>
            </w:r>
          </w:p>
        </w:tc>
        <w:tc>
          <w:tcPr>
            <w:tcW w:w="0" w:type="auto"/>
            <w:vAlign w:val="center"/>
          </w:tcPr>
          <w:p w14:paraId="0D603966"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16489BA1" w14:textId="77777777" w:rsidTr="0016019D">
        <w:trPr>
          <w:tblHeader/>
        </w:trPr>
        <w:tc>
          <w:tcPr>
            <w:tcW w:w="0" w:type="auto"/>
            <w:vAlign w:val="center"/>
          </w:tcPr>
          <w:p w14:paraId="2D0223D4"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vAlign w:val="center"/>
          </w:tcPr>
          <w:p w14:paraId="462559D3" w14:textId="77777777" w:rsidR="00AF7805" w:rsidRPr="00DF6621" w:rsidRDefault="00AF7805" w:rsidP="0016019D">
            <w:pPr>
              <w:pStyle w:val="-Thng"/>
              <w:spacing w:line="276" w:lineRule="auto"/>
              <w:ind w:firstLine="0"/>
              <w:jc w:val="left"/>
              <w:rPr>
                <w:rFonts w:cs="Arial"/>
                <w:lang w:val="en-US"/>
              </w:rPr>
            </w:pPr>
            <w:r w:rsidRPr="00DF6621">
              <w:rPr>
                <w:rFonts w:cs="Arial"/>
              </w:rPr>
              <w:t>Tên ca</w:t>
            </w:r>
          </w:p>
        </w:tc>
        <w:tc>
          <w:tcPr>
            <w:tcW w:w="0" w:type="auto"/>
            <w:vAlign w:val="center"/>
          </w:tcPr>
          <w:p w14:paraId="21F3DD61"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ca</w:t>
            </w:r>
          </w:p>
        </w:tc>
        <w:tc>
          <w:tcPr>
            <w:tcW w:w="0" w:type="auto"/>
            <w:vAlign w:val="center"/>
          </w:tcPr>
          <w:p w14:paraId="23809108"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639B887A" w14:textId="77777777" w:rsidTr="0016019D">
        <w:trPr>
          <w:tblHeader/>
        </w:trPr>
        <w:tc>
          <w:tcPr>
            <w:tcW w:w="0" w:type="auto"/>
            <w:vAlign w:val="center"/>
          </w:tcPr>
          <w:p w14:paraId="7A871A0B"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vAlign w:val="center"/>
          </w:tcPr>
          <w:p w14:paraId="2BFF1ECB" w14:textId="77777777" w:rsidR="00AF7805" w:rsidRPr="00DF6621" w:rsidRDefault="00AF7805" w:rsidP="0016019D">
            <w:pPr>
              <w:pStyle w:val="-Thng"/>
              <w:spacing w:line="276" w:lineRule="auto"/>
              <w:ind w:firstLine="0"/>
              <w:jc w:val="left"/>
              <w:rPr>
                <w:rFonts w:cs="Arial"/>
                <w:lang w:val="en-US"/>
              </w:rPr>
            </w:pPr>
            <w:r w:rsidRPr="00DF6621">
              <w:rPr>
                <w:rFonts w:cs="Arial"/>
              </w:rPr>
              <w:t>Thời gian bắt đầu</w:t>
            </w:r>
          </w:p>
        </w:tc>
        <w:tc>
          <w:tcPr>
            <w:tcW w:w="0" w:type="auto"/>
            <w:vAlign w:val="center"/>
          </w:tcPr>
          <w:p w14:paraId="754D22E4"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Thời gian bắt đầu</w:t>
            </w:r>
          </w:p>
        </w:tc>
        <w:tc>
          <w:tcPr>
            <w:tcW w:w="0" w:type="auto"/>
            <w:vAlign w:val="center"/>
          </w:tcPr>
          <w:p w14:paraId="2B407A2B"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286A3572" w14:textId="77777777" w:rsidTr="0016019D">
        <w:trPr>
          <w:tblHeader/>
        </w:trPr>
        <w:tc>
          <w:tcPr>
            <w:tcW w:w="0" w:type="auto"/>
            <w:vAlign w:val="center"/>
          </w:tcPr>
          <w:p w14:paraId="60CFADC0" w14:textId="77777777" w:rsidR="00AF7805" w:rsidRPr="00DF6621" w:rsidRDefault="00AF7805" w:rsidP="0016019D">
            <w:pPr>
              <w:pStyle w:val="-Thng"/>
              <w:spacing w:line="276" w:lineRule="auto"/>
              <w:ind w:firstLine="0"/>
              <w:jc w:val="center"/>
              <w:rPr>
                <w:rFonts w:cs="Arial"/>
                <w:lang w:val="en-US"/>
              </w:rPr>
            </w:pPr>
            <w:r w:rsidRPr="00DF6621">
              <w:rPr>
                <w:rFonts w:cs="Arial"/>
              </w:rPr>
              <w:t>4</w:t>
            </w:r>
          </w:p>
        </w:tc>
        <w:tc>
          <w:tcPr>
            <w:tcW w:w="0" w:type="auto"/>
            <w:vAlign w:val="center"/>
          </w:tcPr>
          <w:p w14:paraId="1A497B24" w14:textId="77777777" w:rsidR="00AF7805" w:rsidRPr="00DF6621" w:rsidRDefault="00AF7805" w:rsidP="0016019D">
            <w:pPr>
              <w:pStyle w:val="-Thng"/>
              <w:spacing w:line="276" w:lineRule="auto"/>
              <w:ind w:firstLine="0"/>
              <w:jc w:val="left"/>
              <w:rPr>
                <w:rFonts w:cs="Arial"/>
                <w:lang w:val="en-US"/>
              </w:rPr>
            </w:pPr>
            <w:r w:rsidRPr="00DF6621">
              <w:rPr>
                <w:rFonts w:cs="Arial"/>
              </w:rPr>
              <w:t>Thời gian kết thúc</w:t>
            </w:r>
          </w:p>
        </w:tc>
        <w:tc>
          <w:tcPr>
            <w:tcW w:w="0" w:type="auto"/>
            <w:vAlign w:val="center"/>
          </w:tcPr>
          <w:p w14:paraId="1005C622"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Thời gian kết thúc</w:t>
            </w:r>
          </w:p>
        </w:tc>
        <w:tc>
          <w:tcPr>
            <w:tcW w:w="0" w:type="auto"/>
            <w:vAlign w:val="center"/>
          </w:tcPr>
          <w:p w14:paraId="488EC6B7"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65D48883" w14:textId="77777777" w:rsidTr="0016019D">
        <w:trPr>
          <w:tblHeader/>
        </w:trPr>
        <w:tc>
          <w:tcPr>
            <w:tcW w:w="0" w:type="auto"/>
            <w:vAlign w:val="center"/>
          </w:tcPr>
          <w:p w14:paraId="0D911D86" w14:textId="77777777" w:rsidR="00AF7805" w:rsidRPr="00DF6621" w:rsidRDefault="00AF7805" w:rsidP="0016019D">
            <w:pPr>
              <w:pStyle w:val="-Thng"/>
              <w:spacing w:line="276" w:lineRule="auto"/>
              <w:ind w:firstLine="0"/>
              <w:jc w:val="center"/>
              <w:rPr>
                <w:rFonts w:cs="Arial"/>
                <w:lang w:val="en-US"/>
              </w:rPr>
            </w:pPr>
            <w:r w:rsidRPr="00DF6621">
              <w:rPr>
                <w:rFonts w:cs="Arial"/>
              </w:rPr>
              <w:t>5</w:t>
            </w:r>
          </w:p>
        </w:tc>
        <w:tc>
          <w:tcPr>
            <w:tcW w:w="0" w:type="auto"/>
            <w:vAlign w:val="center"/>
          </w:tcPr>
          <w:p w14:paraId="13265F9F" w14:textId="77777777" w:rsidR="00AF7805" w:rsidRPr="00DF6621" w:rsidRDefault="00AF7805" w:rsidP="0016019D">
            <w:pPr>
              <w:pStyle w:val="-Thng"/>
              <w:spacing w:line="276" w:lineRule="auto"/>
              <w:ind w:firstLine="0"/>
              <w:jc w:val="left"/>
              <w:rPr>
                <w:rFonts w:cs="Arial"/>
                <w:lang w:val="en-US"/>
              </w:rPr>
            </w:pPr>
            <w:r w:rsidRPr="00DF6621">
              <w:rPr>
                <w:rFonts w:cs="Arial"/>
              </w:rPr>
              <w:t>Mã công</w:t>
            </w:r>
          </w:p>
        </w:tc>
        <w:tc>
          <w:tcPr>
            <w:tcW w:w="0" w:type="auto"/>
            <w:vAlign w:val="center"/>
          </w:tcPr>
          <w:p w14:paraId="422F043E"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công</w:t>
            </w:r>
          </w:p>
        </w:tc>
        <w:tc>
          <w:tcPr>
            <w:tcW w:w="0" w:type="auto"/>
            <w:vAlign w:val="center"/>
          </w:tcPr>
          <w:p w14:paraId="20C2A22E"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25860692"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ca làm việc đã nhập vào hệ thống.</w:t>
      </w:r>
    </w:p>
    <w:p w14:paraId="21B6E7FB"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00EE52F7"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51F18BD8"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Danh sách ca đang sử dụng tại tập đoàn CMC:</w:t>
      </w:r>
    </w:p>
    <w:p w14:paraId="3A8ECD90" w14:textId="77777777" w:rsidR="00AF7805" w:rsidRPr="00DF6621" w:rsidRDefault="00AF7805" w:rsidP="00AF7805">
      <w:pPr>
        <w:pStyle w:val="-Gch"/>
        <w:numPr>
          <w:ilvl w:val="1"/>
          <w:numId w:val="14"/>
        </w:numPr>
        <w:spacing w:line="276" w:lineRule="auto"/>
        <w:rPr>
          <w:rFonts w:cs="Arial"/>
          <w:szCs w:val="20"/>
        </w:rPr>
      </w:pPr>
      <w:r w:rsidRPr="00DF6621">
        <w:rPr>
          <w:rFonts w:cs="Arial"/>
          <w:szCs w:val="20"/>
        </w:rPr>
        <w:t xml:space="preserve"> Ca Hành chính:</w:t>
      </w:r>
    </w:p>
    <w:p w14:paraId="1370E86E"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Từ thứ 2 đến thứ 5:</w:t>
      </w:r>
    </w:p>
    <w:p w14:paraId="6D9172A4" w14:textId="77777777" w:rsidR="00AF7805" w:rsidRPr="00DF6621" w:rsidRDefault="00AF7805" w:rsidP="00AF7805">
      <w:pPr>
        <w:pStyle w:val="-Gch"/>
        <w:numPr>
          <w:ilvl w:val="3"/>
          <w:numId w:val="14"/>
        </w:numPr>
        <w:spacing w:line="276" w:lineRule="auto"/>
        <w:rPr>
          <w:rFonts w:cs="Arial"/>
          <w:szCs w:val="20"/>
        </w:rPr>
      </w:pPr>
      <w:r w:rsidRPr="00DF6621">
        <w:rPr>
          <w:rFonts w:cs="Arial"/>
          <w:szCs w:val="20"/>
        </w:rPr>
        <w:t>Buổi sáng: Từ 8h00 đến 12h00</w:t>
      </w:r>
    </w:p>
    <w:p w14:paraId="7FE7DDA2" w14:textId="77777777" w:rsidR="00AF7805" w:rsidRPr="00DF6621" w:rsidRDefault="00AF7805" w:rsidP="00AF7805">
      <w:pPr>
        <w:pStyle w:val="-Gch"/>
        <w:numPr>
          <w:ilvl w:val="3"/>
          <w:numId w:val="14"/>
        </w:numPr>
        <w:spacing w:line="276" w:lineRule="auto"/>
        <w:rPr>
          <w:rFonts w:cs="Arial"/>
          <w:szCs w:val="20"/>
        </w:rPr>
      </w:pPr>
      <w:r w:rsidRPr="00DF6621">
        <w:rPr>
          <w:rFonts w:cs="Arial"/>
          <w:szCs w:val="20"/>
        </w:rPr>
        <w:t>Buổi chiều: Từ 13h00 đến 18h00</w:t>
      </w:r>
    </w:p>
    <w:p w14:paraId="7D2E8AF5"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Thứ 6:</w:t>
      </w:r>
    </w:p>
    <w:p w14:paraId="7D95C3A0" w14:textId="77777777" w:rsidR="00AF7805" w:rsidRPr="00DF6621" w:rsidRDefault="00AF7805" w:rsidP="00AF7805">
      <w:pPr>
        <w:pStyle w:val="-Gch"/>
        <w:numPr>
          <w:ilvl w:val="3"/>
          <w:numId w:val="14"/>
        </w:numPr>
        <w:spacing w:line="276" w:lineRule="auto"/>
        <w:rPr>
          <w:rFonts w:cs="Arial"/>
          <w:szCs w:val="20"/>
        </w:rPr>
      </w:pPr>
      <w:r w:rsidRPr="00DF6621">
        <w:rPr>
          <w:rFonts w:cs="Arial"/>
          <w:szCs w:val="20"/>
        </w:rPr>
        <w:t>Buổi sáng: Từ 8h00 đến 12h00</w:t>
      </w:r>
    </w:p>
    <w:p w14:paraId="757EBD3E" w14:textId="77777777" w:rsidR="00AF7805" w:rsidRPr="00DF6621" w:rsidRDefault="00AF7805" w:rsidP="00AF7805">
      <w:pPr>
        <w:pStyle w:val="-Gch"/>
        <w:numPr>
          <w:ilvl w:val="3"/>
          <w:numId w:val="14"/>
        </w:numPr>
        <w:spacing w:line="276" w:lineRule="auto"/>
        <w:rPr>
          <w:rFonts w:cs="Arial"/>
          <w:szCs w:val="20"/>
        </w:rPr>
      </w:pPr>
      <w:r w:rsidRPr="00DF6621">
        <w:rPr>
          <w:rFonts w:cs="Arial"/>
          <w:szCs w:val="20"/>
        </w:rPr>
        <w:t>Buổi chiều: Từ 13h00 đến 17h00</w:t>
      </w:r>
    </w:p>
    <w:p w14:paraId="1A2EF7ED" w14:textId="77777777" w:rsidR="00AF7805" w:rsidRPr="00DF6621" w:rsidRDefault="00AF7805" w:rsidP="00AF7805">
      <w:pPr>
        <w:pStyle w:val="-Gch"/>
        <w:numPr>
          <w:ilvl w:val="1"/>
          <w:numId w:val="14"/>
        </w:numPr>
        <w:spacing w:line="276" w:lineRule="auto"/>
        <w:rPr>
          <w:rFonts w:cs="Arial"/>
          <w:szCs w:val="20"/>
        </w:rPr>
      </w:pPr>
      <w:r w:rsidRPr="00DF6621">
        <w:rPr>
          <w:rFonts w:cs="Arial"/>
          <w:szCs w:val="20"/>
        </w:rPr>
        <w:t xml:space="preserve"> Ngoài ca hành chính có thêm các ca:</w:t>
      </w:r>
    </w:p>
    <w:p w14:paraId="16E9F114"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D: 08h00 – 17h00 (Nghỉ giữa ca từ 12h00 đến 13h00)</w:t>
      </w:r>
    </w:p>
    <w:p w14:paraId="27D245AA"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D1: 07h00 – 15h00 (Nghỉ giữa ca từ 12h00 đến 12h30)</w:t>
      </w:r>
    </w:p>
    <w:p w14:paraId="48C7437A"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D2: 14h00 – 22h00 (Nghỉ giữa ca từ 18h00 đến 18h00)</w:t>
      </w:r>
    </w:p>
    <w:p w14:paraId="1F748C6B"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MP: 06h00 – 14h00 (Nghỉ giữa ca từ 11h30 đến 12h00)</w:t>
      </w:r>
    </w:p>
    <w:p w14:paraId="553BAA54"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EP: 14h00 – 22h00 (Nghỉ giữa ca từ 18h30 đến 19h00)</w:t>
      </w:r>
    </w:p>
    <w:p w14:paraId="6D0240F7" w14:textId="77777777" w:rsidR="00AF7805" w:rsidRPr="00DF6621" w:rsidRDefault="00AF7805" w:rsidP="00AF7805">
      <w:pPr>
        <w:pStyle w:val="-Gch"/>
        <w:numPr>
          <w:ilvl w:val="2"/>
          <w:numId w:val="14"/>
        </w:numPr>
        <w:spacing w:line="276" w:lineRule="auto"/>
        <w:rPr>
          <w:rFonts w:cs="Arial"/>
          <w:szCs w:val="20"/>
        </w:rPr>
      </w:pPr>
      <w:r w:rsidRPr="00DF6621">
        <w:rPr>
          <w:rFonts w:cs="Arial"/>
          <w:szCs w:val="20"/>
        </w:rPr>
        <w:t>Ca N: 22h00 – 06h00</w:t>
      </w:r>
    </w:p>
    <w:p w14:paraId="0A832584"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636AAE48" w14:textId="77777777" w:rsidTr="0016019D">
        <w:trPr>
          <w:trHeight w:val="377"/>
        </w:trPr>
        <w:tc>
          <w:tcPr>
            <w:tcW w:w="0" w:type="auto"/>
            <w:vAlign w:val="center"/>
          </w:tcPr>
          <w:p w14:paraId="6442EE13"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76B446C9"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7D0C7ED5"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0CA98850" w14:textId="77777777" w:rsidTr="0016019D">
        <w:tc>
          <w:tcPr>
            <w:tcW w:w="0" w:type="auto"/>
            <w:vAlign w:val="center"/>
          </w:tcPr>
          <w:p w14:paraId="0EACF892"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1CC8A88C"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58F6BC7A"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481786CF" w14:textId="77777777" w:rsidTr="0016019D">
        <w:tc>
          <w:tcPr>
            <w:tcW w:w="0" w:type="auto"/>
            <w:vAlign w:val="center"/>
          </w:tcPr>
          <w:p w14:paraId="5EDF1F6E"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30C5ABE8"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2A60C12B"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5CDF58F3"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7F64434E"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44771028"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26B39C15"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5377AB64"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30F70C65"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10A35C35"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661504BD"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4F63BC4C"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403B9031"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20882E20" w14:textId="77777777" w:rsidTr="0016019D">
        <w:tc>
          <w:tcPr>
            <w:tcW w:w="0" w:type="auto"/>
            <w:vAlign w:val="center"/>
          </w:tcPr>
          <w:p w14:paraId="499B9954"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7155F518"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09A881CC"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1FE47423" w14:textId="77777777" w:rsidTr="0016019D">
        <w:tc>
          <w:tcPr>
            <w:tcW w:w="0" w:type="auto"/>
            <w:vAlign w:val="center"/>
          </w:tcPr>
          <w:p w14:paraId="235E5240"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748625CE"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596557C1"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4C336A1F" w14:textId="77777777" w:rsidTr="0016019D">
        <w:tc>
          <w:tcPr>
            <w:tcW w:w="0" w:type="auto"/>
            <w:vAlign w:val="center"/>
          </w:tcPr>
          <w:p w14:paraId="1A482135"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5C2EB476"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06CDF447"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2621005E"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5B17CEF1"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3B6AE79E"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0F4459BD"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Chỉ xóa được bản ghi chưa sử dụng ở</w:t>
            </w:r>
            <w:r w:rsidRPr="00DF6621">
              <w:rPr>
                <w:rFonts w:cs="Arial"/>
                <w:sz w:val="20"/>
                <w:szCs w:val="20"/>
                <w:lang w:val="en-US"/>
              </w:rPr>
              <w:t xml:space="preserve"> chức năng: </w:t>
            </w:r>
            <w:r w:rsidRPr="00DF6621">
              <w:rPr>
                <w:rFonts w:cs="Arial"/>
                <w:sz w:val="20"/>
                <w:szCs w:val="20"/>
              </w:rPr>
              <w:t>Thiết lập ca mặc định và Xếp ca làm việc</w:t>
            </w:r>
          </w:p>
        </w:tc>
      </w:tr>
      <w:tr w:rsidR="00AF7805" w:rsidRPr="00DF6621" w14:paraId="6B77ECF1" w14:textId="77777777" w:rsidTr="0016019D">
        <w:tc>
          <w:tcPr>
            <w:tcW w:w="0" w:type="auto"/>
            <w:vAlign w:val="center"/>
          </w:tcPr>
          <w:p w14:paraId="6B7B0585" w14:textId="77777777" w:rsidR="00AF7805" w:rsidRPr="00DF6621" w:rsidRDefault="00AF7805" w:rsidP="00AF7805">
            <w:pPr>
              <w:pStyle w:val="ListParagraph"/>
              <w:numPr>
                <w:ilvl w:val="0"/>
                <w:numId w:val="61"/>
              </w:numPr>
              <w:tabs>
                <w:tab w:val="left" w:pos="630"/>
              </w:tabs>
              <w:spacing w:before="60" w:after="60"/>
              <w:ind w:left="504"/>
              <w:contextualSpacing/>
              <w:jc w:val="center"/>
              <w:rPr>
                <w:rFonts w:cs="Arial"/>
                <w:sz w:val="20"/>
                <w:szCs w:val="20"/>
              </w:rPr>
            </w:pPr>
          </w:p>
        </w:tc>
        <w:tc>
          <w:tcPr>
            <w:tcW w:w="0" w:type="auto"/>
            <w:vAlign w:val="center"/>
          </w:tcPr>
          <w:p w14:paraId="698FAC7C"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Xuất excel</w:t>
            </w:r>
          </w:p>
        </w:tc>
        <w:tc>
          <w:tcPr>
            <w:tcW w:w="0" w:type="auto"/>
            <w:vAlign w:val="center"/>
          </w:tcPr>
          <w:p w14:paraId="47D903E9"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Người dùng sử dụng chức năng này để xuất file excel danh mục đã khai báo trong hệ thống.</w:t>
            </w:r>
          </w:p>
        </w:tc>
      </w:tr>
    </w:tbl>
    <w:p w14:paraId="72C9B795"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3F94CDD5"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7D7F02AC" wp14:editId="0C968C27">
            <wp:extent cx="5761990" cy="2259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259330"/>
                    </a:xfrm>
                    <a:prstGeom prst="rect">
                      <a:avLst/>
                    </a:prstGeom>
                  </pic:spPr>
                </pic:pic>
              </a:graphicData>
            </a:graphic>
          </wp:inline>
        </w:drawing>
      </w:r>
    </w:p>
    <w:p w14:paraId="4AA94436"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Danh mục ca làm việc</w:t>
      </w:r>
    </w:p>
    <w:p w14:paraId="5AAAB1AB" w14:textId="77777777" w:rsidR="00AF7805" w:rsidRPr="00DF6621" w:rsidRDefault="00AF7805" w:rsidP="00AF7805">
      <w:pPr>
        <w:pStyle w:val="Heading5"/>
        <w:tabs>
          <w:tab w:val="num" w:pos="1008"/>
        </w:tabs>
        <w:ind w:left="1008"/>
        <w:rPr>
          <w:rFonts w:ascii="Arial" w:hAnsi="Arial" w:cs="Arial"/>
          <w:sz w:val="20"/>
          <w:szCs w:val="20"/>
        </w:rPr>
      </w:pPr>
      <w:bookmarkStart w:id="137" w:name="_Toc500541212"/>
      <w:r w:rsidRPr="00DF6621">
        <w:rPr>
          <w:rFonts w:ascii="Arial" w:hAnsi="Arial" w:cs="Arial"/>
          <w:sz w:val="20"/>
          <w:szCs w:val="20"/>
        </w:rPr>
        <w:t>Danh mục ngày nghỉ lễ</w:t>
      </w:r>
      <w:bookmarkEnd w:id="137"/>
    </w:p>
    <w:p w14:paraId="616ED618"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741842EA" w14:textId="77777777" w:rsidR="00AF7805" w:rsidRPr="00DF6621" w:rsidRDefault="00AF7805" w:rsidP="00AF7805">
      <w:pPr>
        <w:rPr>
          <w:rFonts w:ascii="Arial" w:hAnsi="Arial" w:cs="Arial"/>
          <w:sz w:val="20"/>
        </w:rPr>
      </w:pPr>
      <w:r w:rsidRPr="00DF6621">
        <w:rPr>
          <w:rFonts w:ascii="Arial" w:hAnsi="Arial" w:cs="Arial"/>
          <w:sz w:val="20"/>
        </w:rPr>
        <w:object w:dxaOrig="12915" w:dyaOrig="6510" w14:anchorId="738C30BD">
          <v:shape id="_x0000_i3724" type="#_x0000_t75" style="width:453.5pt;height:229.5pt" o:ole="">
            <v:imagedata r:id="rId125" o:title=""/>
          </v:shape>
          <o:OLEObject Type="Embed" ProgID="Visio.Drawing.15" ShapeID="_x0000_i3724" DrawAspect="Content" ObjectID="_1574283832" r:id="rId126"/>
        </w:object>
      </w:r>
    </w:p>
    <w:p w14:paraId="61CBEFEF"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67C09770"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627E87F1" w14:textId="77777777" w:rsidR="00AF7805" w:rsidRPr="00DF6621" w:rsidRDefault="00AF7805" w:rsidP="00AF7805">
      <w:pPr>
        <w:pStyle w:val="-Thng"/>
        <w:numPr>
          <w:ilvl w:val="0"/>
          <w:numId w:val="12"/>
        </w:numPr>
        <w:spacing w:line="276" w:lineRule="auto"/>
        <w:rPr>
          <w:rFonts w:cs="Arial"/>
        </w:rPr>
      </w:pPr>
      <w:r w:rsidRPr="00DF6621">
        <w:rPr>
          <w:rFonts w:cs="Arial"/>
        </w:rPr>
        <w:t>Dựa vào ngày nghỉ lễ được khai báo ở đây mà hệ thống tự động tính công ngày lễ hoặc làm thêm ngày lễ cho nhân viên theo quy định của luật lao động.</w:t>
      </w:r>
    </w:p>
    <w:p w14:paraId="2B3203BD"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38C645AC"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khai báo danh mục ngày nghỉ lễ.</w:t>
      </w:r>
    </w:p>
    <w:p w14:paraId="296BB36C"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23CF0B35" w14:textId="77777777" w:rsidR="00AF7805" w:rsidRPr="00DF6621" w:rsidRDefault="00AF7805" w:rsidP="00AF7805">
      <w:pPr>
        <w:pStyle w:val="atext"/>
        <w:numPr>
          <w:ilvl w:val="0"/>
          <w:numId w:val="156"/>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ngày nghỉ lễ.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58EDA2FB" w14:textId="77777777" w:rsidR="00AF7805" w:rsidRPr="00DF6621" w:rsidRDefault="00AF7805" w:rsidP="00AF7805">
      <w:pPr>
        <w:pStyle w:val="atext"/>
        <w:numPr>
          <w:ilvl w:val="0"/>
          <w:numId w:val="156"/>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2F924FE6" w14:textId="77777777" w:rsidR="00AF7805" w:rsidRPr="00DF6621" w:rsidRDefault="00AF7805" w:rsidP="00AF7805">
      <w:pPr>
        <w:pStyle w:val="atext"/>
        <w:numPr>
          <w:ilvl w:val="1"/>
          <w:numId w:val="156"/>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1B1006CB" w14:textId="77777777" w:rsidR="00AF7805" w:rsidRPr="00DF6621" w:rsidRDefault="00AF7805" w:rsidP="00AF7805">
      <w:pPr>
        <w:pStyle w:val="atext"/>
        <w:numPr>
          <w:ilvl w:val="1"/>
          <w:numId w:val="156"/>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 Xuất excel.</w:t>
      </w:r>
    </w:p>
    <w:p w14:paraId="50E16439"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71CECDAC"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35" w:type="dxa"/>
        <w:tblLook w:val="04A0" w:firstRow="1" w:lastRow="0" w:firstColumn="1" w:lastColumn="0" w:noHBand="0" w:noVBand="1"/>
      </w:tblPr>
      <w:tblGrid>
        <w:gridCol w:w="594"/>
        <w:gridCol w:w="1077"/>
        <w:gridCol w:w="811"/>
        <w:gridCol w:w="685"/>
        <w:gridCol w:w="835"/>
        <w:gridCol w:w="1034"/>
        <w:gridCol w:w="795"/>
        <w:gridCol w:w="1887"/>
        <w:gridCol w:w="1381"/>
      </w:tblGrid>
      <w:tr w:rsidR="00AF7805" w:rsidRPr="00DF6621" w14:paraId="1949EBFE"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25B54010"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56773F7"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CD88F8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B068B0C"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511523B"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48C797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C1D0134"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C4177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0C4CF1B"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1EF9B1E5"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3EF370E"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1FF9E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Năm</w:t>
            </w:r>
          </w:p>
        </w:tc>
        <w:tc>
          <w:tcPr>
            <w:tcW w:w="0" w:type="auto"/>
            <w:tcBorders>
              <w:top w:val="single" w:sz="4" w:space="0" w:color="auto"/>
              <w:left w:val="nil"/>
              <w:bottom w:val="single" w:sz="4" w:space="0" w:color="auto"/>
              <w:right w:val="single" w:sz="4" w:space="0" w:color="auto"/>
            </w:tcBorders>
            <w:shd w:val="clear" w:color="auto" w:fill="auto"/>
            <w:vAlign w:val="center"/>
          </w:tcPr>
          <w:p w14:paraId="24C1EA2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E41BE7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B34368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D1C3FA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C260C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F068E5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798FDC0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645E8684"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2A69A4"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23B56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Mã ngày nghỉ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1EF3484D"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6296C90"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E36D22A"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82966DC"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5BB1FB"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3C7BC87" w14:textId="77777777" w:rsidR="00AF7805" w:rsidRPr="00DF6621" w:rsidRDefault="00AF7805" w:rsidP="0016019D">
            <w:pPr>
              <w:spacing w:before="0" w:after="0"/>
              <w:rPr>
                <w:rFonts w:ascii="Arial" w:hAnsi="Arial" w:cs="Arial"/>
                <w:sz w:val="20"/>
              </w:rPr>
            </w:pPr>
            <w:r w:rsidRPr="00DF6621">
              <w:rPr>
                <w:rFonts w:ascii="Arial" w:hAnsi="Arial" w:cs="Arial"/>
                <w:color w:val="000000"/>
                <w:sz w:val="20"/>
                <w:lang w:eastAsia="ja-JP"/>
              </w:rPr>
              <w:t>Mã ngày nghỉ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309878C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Textbox</w:t>
            </w:r>
          </w:p>
        </w:tc>
      </w:tr>
      <w:tr w:rsidR="00AF7805" w:rsidRPr="00DF6621" w14:paraId="6FE26E17" w14:textId="77777777" w:rsidTr="0016019D">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95B6B72"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35A0B2"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Tên ngày nghỉ lễ</w:t>
            </w:r>
          </w:p>
        </w:tc>
        <w:tc>
          <w:tcPr>
            <w:tcW w:w="0" w:type="auto"/>
            <w:tcBorders>
              <w:top w:val="nil"/>
              <w:left w:val="nil"/>
              <w:bottom w:val="single" w:sz="4" w:space="0" w:color="auto"/>
              <w:right w:val="single" w:sz="4" w:space="0" w:color="auto"/>
            </w:tcBorders>
            <w:shd w:val="clear" w:color="auto" w:fill="auto"/>
            <w:vAlign w:val="center"/>
          </w:tcPr>
          <w:p w14:paraId="1B62B3E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49CFD6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05B18F9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07DE586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F2BC1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6259EAF"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C45769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74AFD215"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CA66B41"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6D830A"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Từ ngày</w:t>
            </w:r>
          </w:p>
        </w:tc>
        <w:tc>
          <w:tcPr>
            <w:tcW w:w="0" w:type="auto"/>
            <w:tcBorders>
              <w:top w:val="nil"/>
              <w:left w:val="nil"/>
              <w:bottom w:val="single" w:sz="4" w:space="0" w:color="auto"/>
              <w:right w:val="single" w:sz="4" w:space="0" w:color="auto"/>
            </w:tcBorders>
            <w:shd w:val="clear" w:color="auto" w:fill="auto"/>
            <w:vAlign w:val="center"/>
          </w:tcPr>
          <w:p w14:paraId="3F48FC1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6DFBAFB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6B918DA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9F4D95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4216E6"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F7555E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Ngày bắt đầu nghỉ lễ</w:t>
            </w:r>
          </w:p>
          <w:p w14:paraId="036DBC1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tc>
        <w:tc>
          <w:tcPr>
            <w:tcW w:w="0" w:type="auto"/>
            <w:tcBorders>
              <w:top w:val="nil"/>
              <w:left w:val="nil"/>
              <w:bottom w:val="single" w:sz="4" w:space="0" w:color="auto"/>
              <w:right w:val="single" w:sz="4" w:space="0" w:color="auto"/>
            </w:tcBorders>
            <w:shd w:val="clear" w:color="auto" w:fill="auto"/>
            <w:vAlign w:val="center"/>
          </w:tcPr>
          <w:p w14:paraId="23D670B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749656C8"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81B5E27"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F7AEA5"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Đến ngày</w:t>
            </w:r>
          </w:p>
        </w:tc>
        <w:tc>
          <w:tcPr>
            <w:tcW w:w="0" w:type="auto"/>
            <w:tcBorders>
              <w:top w:val="nil"/>
              <w:left w:val="nil"/>
              <w:bottom w:val="single" w:sz="4" w:space="0" w:color="auto"/>
              <w:right w:val="single" w:sz="4" w:space="0" w:color="auto"/>
            </w:tcBorders>
            <w:shd w:val="clear" w:color="auto" w:fill="auto"/>
            <w:vAlign w:val="center"/>
          </w:tcPr>
          <w:p w14:paraId="74F3DDC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4A904CF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1CE4D38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193C64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2B2CC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626A1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Ngày kết thúc nghỉ lễ</w:t>
            </w:r>
          </w:p>
          <w:p w14:paraId="568E033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211D908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Đến ngày &gt;= Từ ngày</w:t>
            </w:r>
          </w:p>
        </w:tc>
        <w:tc>
          <w:tcPr>
            <w:tcW w:w="0" w:type="auto"/>
            <w:tcBorders>
              <w:top w:val="nil"/>
              <w:left w:val="nil"/>
              <w:bottom w:val="single" w:sz="4" w:space="0" w:color="auto"/>
              <w:right w:val="single" w:sz="4" w:space="0" w:color="auto"/>
            </w:tcBorders>
            <w:shd w:val="clear" w:color="auto" w:fill="auto"/>
            <w:vAlign w:val="center"/>
          </w:tcPr>
          <w:p w14:paraId="063D313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57D39266"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68C3942"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C7D6389"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 xml:space="preserve">Trạng thái </w:t>
            </w:r>
          </w:p>
        </w:tc>
        <w:tc>
          <w:tcPr>
            <w:tcW w:w="0" w:type="auto"/>
            <w:tcBorders>
              <w:top w:val="nil"/>
              <w:left w:val="nil"/>
              <w:bottom w:val="single" w:sz="4" w:space="0" w:color="auto"/>
              <w:right w:val="single" w:sz="4" w:space="0" w:color="auto"/>
            </w:tcBorders>
            <w:shd w:val="clear" w:color="auto" w:fill="auto"/>
            <w:vAlign w:val="center"/>
          </w:tcPr>
          <w:p w14:paraId="416027F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20EA9E4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3C6D85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E65830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616B9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F68EF2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Bao gồm 2 trạng thái:</w:t>
            </w:r>
          </w:p>
          <w:p w14:paraId="27AB4B5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Áp dụng</w:t>
            </w:r>
          </w:p>
          <w:p w14:paraId="7175130D" w14:textId="77777777" w:rsidR="00AF7805" w:rsidRPr="00DF6621" w:rsidRDefault="00AF7805" w:rsidP="0016019D">
            <w:pPr>
              <w:spacing w:before="0"/>
              <w:rPr>
                <w:rFonts w:ascii="Arial" w:hAnsi="Arial" w:cs="Arial"/>
                <w:color w:val="000000"/>
                <w:sz w:val="20"/>
                <w:lang w:eastAsia="ja-JP"/>
              </w:rPr>
            </w:pPr>
            <w:r w:rsidRPr="00DF6621">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3368D58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35E99BE3"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AA43968" w14:textId="77777777" w:rsidR="00AF7805" w:rsidRPr="00DF6621" w:rsidRDefault="00AF7805" w:rsidP="00AF7805">
            <w:pPr>
              <w:pStyle w:val="ListParagraph"/>
              <w:numPr>
                <w:ilvl w:val="0"/>
                <w:numId w:val="157"/>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93B2944"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2DAAF16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1FC55F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879974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BAD566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3D7D468"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9FC5559"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6320A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bl>
    <w:p w14:paraId="5E0E23C9"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539"/>
        <w:gridCol w:w="2559"/>
      </w:tblGrid>
      <w:tr w:rsidR="00AF7805" w:rsidRPr="00DF6621" w14:paraId="0809FD1A" w14:textId="77777777" w:rsidTr="0016019D">
        <w:trPr>
          <w:tblHeader/>
        </w:trPr>
        <w:tc>
          <w:tcPr>
            <w:tcW w:w="0" w:type="auto"/>
            <w:vAlign w:val="center"/>
          </w:tcPr>
          <w:p w14:paraId="5F7FCB6E"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44AC2D00"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1C474460"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7516D583"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255F11B7" w14:textId="77777777" w:rsidTr="0016019D">
        <w:trPr>
          <w:tblHeader/>
        </w:trPr>
        <w:tc>
          <w:tcPr>
            <w:tcW w:w="0" w:type="auto"/>
            <w:vAlign w:val="center"/>
          </w:tcPr>
          <w:p w14:paraId="023F8153"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vAlign w:val="center"/>
          </w:tcPr>
          <w:p w14:paraId="59510D71" w14:textId="77777777" w:rsidR="00AF7805" w:rsidRPr="00DF6621" w:rsidRDefault="00AF7805" w:rsidP="0016019D">
            <w:pPr>
              <w:pStyle w:val="-Thng"/>
              <w:spacing w:line="276" w:lineRule="auto"/>
              <w:ind w:firstLine="0"/>
              <w:jc w:val="left"/>
              <w:rPr>
                <w:rFonts w:cs="Arial"/>
                <w:lang w:val="en-US"/>
              </w:rPr>
            </w:pPr>
            <w:r w:rsidRPr="00DF6621">
              <w:rPr>
                <w:rFonts w:cs="Arial"/>
              </w:rPr>
              <w:t>Năm</w:t>
            </w:r>
          </w:p>
        </w:tc>
        <w:tc>
          <w:tcPr>
            <w:tcW w:w="0" w:type="auto"/>
            <w:vAlign w:val="center"/>
          </w:tcPr>
          <w:p w14:paraId="157D7C0D"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Năm</w:t>
            </w:r>
          </w:p>
        </w:tc>
        <w:tc>
          <w:tcPr>
            <w:tcW w:w="0" w:type="auto"/>
            <w:vAlign w:val="center"/>
          </w:tcPr>
          <w:p w14:paraId="0A0CBA98"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096CF0AE" w14:textId="77777777" w:rsidTr="0016019D">
        <w:trPr>
          <w:tblHeader/>
        </w:trPr>
        <w:tc>
          <w:tcPr>
            <w:tcW w:w="0" w:type="auto"/>
            <w:vAlign w:val="center"/>
          </w:tcPr>
          <w:p w14:paraId="4B3771AC"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vAlign w:val="center"/>
          </w:tcPr>
          <w:p w14:paraId="2910A54F" w14:textId="77777777" w:rsidR="00AF7805" w:rsidRPr="00DF6621" w:rsidRDefault="00AF7805" w:rsidP="0016019D">
            <w:pPr>
              <w:pStyle w:val="-Thng"/>
              <w:spacing w:line="276" w:lineRule="auto"/>
              <w:ind w:firstLine="0"/>
              <w:jc w:val="left"/>
              <w:rPr>
                <w:rFonts w:cs="Arial"/>
                <w:lang w:val="en-US"/>
              </w:rPr>
            </w:pPr>
            <w:r w:rsidRPr="00DF6621">
              <w:rPr>
                <w:rFonts w:cs="Arial"/>
              </w:rPr>
              <w:t>Mã ngày nghỉ lễ</w:t>
            </w:r>
          </w:p>
        </w:tc>
        <w:tc>
          <w:tcPr>
            <w:tcW w:w="0" w:type="auto"/>
            <w:vAlign w:val="center"/>
          </w:tcPr>
          <w:p w14:paraId="7EA288A9"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ngày nghỉ lễ</w:t>
            </w:r>
          </w:p>
        </w:tc>
        <w:tc>
          <w:tcPr>
            <w:tcW w:w="0" w:type="auto"/>
            <w:vAlign w:val="center"/>
          </w:tcPr>
          <w:p w14:paraId="3C61A7BE"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04994713" w14:textId="77777777" w:rsidTr="0016019D">
        <w:trPr>
          <w:tblHeader/>
        </w:trPr>
        <w:tc>
          <w:tcPr>
            <w:tcW w:w="0" w:type="auto"/>
            <w:vAlign w:val="center"/>
          </w:tcPr>
          <w:p w14:paraId="3359EFB8"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vAlign w:val="center"/>
          </w:tcPr>
          <w:p w14:paraId="1C4E3BA4" w14:textId="77777777" w:rsidR="00AF7805" w:rsidRPr="00DF6621" w:rsidRDefault="00AF7805" w:rsidP="0016019D">
            <w:pPr>
              <w:pStyle w:val="-Thng"/>
              <w:spacing w:line="276" w:lineRule="auto"/>
              <w:ind w:firstLine="0"/>
              <w:jc w:val="left"/>
              <w:rPr>
                <w:rFonts w:cs="Arial"/>
                <w:lang w:val="en-US"/>
              </w:rPr>
            </w:pPr>
            <w:r w:rsidRPr="00DF6621">
              <w:rPr>
                <w:rFonts w:cs="Arial"/>
              </w:rPr>
              <w:t>Tên ngày nghỉ lễ</w:t>
            </w:r>
          </w:p>
        </w:tc>
        <w:tc>
          <w:tcPr>
            <w:tcW w:w="0" w:type="auto"/>
            <w:vAlign w:val="center"/>
          </w:tcPr>
          <w:p w14:paraId="0052B53C"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ngày nghỉ lễ</w:t>
            </w:r>
          </w:p>
        </w:tc>
        <w:tc>
          <w:tcPr>
            <w:tcW w:w="0" w:type="auto"/>
            <w:vAlign w:val="center"/>
          </w:tcPr>
          <w:p w14:paraId="7FFF6A2D"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6ADF671E" w14:textId="77777777" w:rsidTr="0016019D">
        <w:trPr>
          <w:tblHeader/>
        </w:trPr>
        <w:tc>
          <w:tcPr>
            <w:tcW w:w="0" w:type="auto"/>
            <w:vAlign w:val="center"/>
          </w:tcPr>
          <w:p w14:paraId="07485608" w14:textId="77777777" w:rsidR="00AF7805" w:rsidRPr="00DF6621" w:rsidRDefault="00AF7805" w:rsidP="0016019D">
            <w:pPr>
              <w:pStyle w:val="-Thng"/>
              <w:spacing w:line="276" w:lineRule="auto"/>
              <w:ind w:firstLine="0"/>
              <w:jc w:val="center"/>
              <w:rPr>
                <w:rFonts w:cs="Arial"/>
                <w:lang w:val="en-US"/>
              </w:rPr>
            </w:pPr>
            <w:r w:rsidRPr="00DF6621">
              <w:rPr>
                <w:rFonts w:cs="Arial"/>
              </w:rPr>
              <w:t>4</w:t>
            </w:r>
          </w:p>
        </w:tc>
        <w:tc>
          <w:tcPr>
            <w:tcW w:w="0" w:type="auto"/>
            <w:vAlign w:val="center"/>
          </w:tcPr>
          <w:p w14:paraId="7D19383C" w14:textId="77777777" w:rsidR="00AF7805" w:rsidRPr="00DF6621" w:rsidRDefault="00AF7805" w:rsidP="0016019D">
            <w:pPr>
              <w:pStyle w:val="-Thng"/>
              <w:spacing w:line="276" w:lineRule="auto"/>
              <w:ind w:firstLine="0"/>
              <w:jc w:val="left"/>
              <w:rPr>
                <w:rFonts w:cs="Arial"/>
                <w:lang w:val="en-US"/>
              </w:rPr>
            </w:pPr>
            <w:r w:rsidRPr="00DF6621">
              <w:rPr>
                <w:rFonts w:cs="Arial"/>
              </w:rPr>
              <w:t>Ngày nghỉ</w:t>
            </w:r>
          </w:p>
        </w:tc>
        <w:tc>
          <w:tcPr>
            <w:tcW w:w="0" w:type="auto"/>
            <w:vAlign w:val="center"/>
          </w:tcPr>
          <w:p w14:paraId="4B8F5300" w14:textId="77777777" w:rsidR="00AF7805" w:rsidRPr="00DF6621" w:rsidRDefault="00AF7805" w:rsidP="0016019D">
            <w:pPr>
              <w:pStyle w:val="-Thng"/>
              <w:spacing w:line="276" w:lineRule="auto"/>
              <w:ind w:firstLine="0"/>
              <w:jc w:val="left"/>
              <w:rPr>
                <w:rFonts w:cs="Arial"/>
                <w:lang w:val="en-US"/>
              </w:rPr>
            </w:pPr>
            <w:r w:rsidRPr="00DF6621">
              <w:rPr>
                <w:rFonts w:cs="Arial"/>
              </w:rPr>
              <w:t xml:space="preserve">Hiển thị theo trường </w:t>
            </w:r>
            <w:r w:rsidRPr="00DF6621">
              <w:rPr>
                <w:rFonts w:cs="Arial"/>
                <w:lang w:val="en-US"/>
              </w:rPr>
              <w:t>Từ ngày</w:t>
            </w:r>
          </w:p>
        </w:tc>
        <w:tc>
          <w:tcPr>
            <w:tcW w:w="0" w:type="auto"/>
            <w:vAlign w:val="center"/>
          </w:tcPr>
          <w:p w14:paraId="547014EB"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0C2A46D8" w14:textId="77777777" w:rsidTr="0016019D">
        <w:trPr>
          <w:tblHeader/>
        </w:trPr>
        <w:tc>
          <w:tcPr>
            <w:tcW w:w="0" w:type="auto"/>
            <w:vAlign w:val="center"/>
          </w:tcPr>
          <w:p w14:paraId="1783CB62" w14:textId="77777777" w:rsidR="00AF7805" w:rsidRPr="00DF6621" w:rsidRDefault="00AF7805" w:rsidP="0016019D">
            <w:pPr>
              <w:pStyle w:val="-Thng"/>
              <w:spacing w:line="276" w:lineRule="auto"/>
              <w:ind w:firstLine="0"/>
              <w:jc w:val="center"/>
              <w:rPr>
                <w:rFonts w:cs="Arial"/>
                <w:lang w:val="en-US"/>
              </w:rPr>
            </w:pPr>
            <w:r w:rsidRPr="00DF6621">
              <w:rPr>
                <w:rFonts w:cs="Arial"/>
              </w:rPr>
              <w:t>5</w:t>
            </w:r>
          </w:p>
        </w:tc>
        <w:tc>
          <w:tcPr>
            <w:tcW w:w="0" w:type="auto"/>
            <w:vAlign w:val="center"/>
          </w:tcPr>
          <w:p w14:paraId="361E2E37" w14:textId="77777777" w:rsidR="00AF7805" w:rsidRPr="00DF6621" w:rsidRDefault="00AF7805" w:rsidP="0016019D">
            <w:pPr>
              <w:pStyle w:val="-Thng"/>
              <w:spacing w:line="276" w:lineRule="auto"/>
              <w:ind w:firstLine="0"/>
              <w:jc w:val="left"/>
              <w:rPr>
                <w:rFonts w:cs="Arial"/>
                <w:lang w:val="en-US"/>
              </w:rPr>
            </w:pPr>
            <w:r w:rsidRPr="00DF6621">
              <w:rPr>
                <w:rFonts w:cs="Arial"/>
              </w:rPr>
              <w:t>Trạng thái</w:t>
            </w:r>
          </w:p>
        </w:tc>
        <w:tc>
          <w:tcPr>
            <w:tcW w:w="0" w:type="auto"/>
            <w:vAlign w:val="center"/>
          </w:tcPr>
          <w:p w14:paraId="3EDFD5FD"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Trạng thái</w:t>
            </w:r>
          </w:p>
        </w:tc>
        <w:tc>
          <w:tcPr>
            <w:tcW w:w="0" w:type="auto"/>
            <w:vAlign w:val="center"/>
          </w:tcPr>
          <w:p w14:paraId="2C2114DE"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4CEC76CE"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ngày nghỉ lễ đã khai báo vào hệ thống.</w:t>
      </w:r>
    </w:p>
    <w:p w14:paraId="2696885E"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77FA3538"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54D89297" w14:textId="77777777" w:rsidR="00AF7805" w:rsidRPr="00DF6621" w:rsidRDefault="00AF7805" w:rsidP="00AF7805">
      <w:pPr>
        <w:pStyle w:val="-Gch"/>
        <w:spacing w:line="276" w:lineRule="auto"/>
        <w:ind w:firstLine="0"/>
        <w:rPr>
          <w:rFonts w:cs="Arial"/>
          <w:b/>
          <w:szCs w:val="20"/>
        </w:rPr>
      </w:pPr>
      <w:r w:rsidRPr="00DF6621">
        <w:rPr>
          <w:rFonts w:cs="Arial"/>
          <w:b/>
          <w:szCs w:val="20"/>
        </w:rPr>
        <w:t>Mô tả nghiệp vụ:</w:t>
      </w:r>
    </w:p>
    <w:p w14:paraId="137C7E67"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Các ngày nghỉ lễ theo luật của nhà nước. </w:t>
      </w:r>
    </w:p>
    <w:p w14:paraId="2A09FD33" w14:textId="77777777" w:rsidR="00AF7805" w:rsidRPr="00DF6621" w:rsidRDefault="00AF7805" w:rsidP="00AF7805">
      <w:pPr>
        <w:pStyle w:val="-Gch"/>
        <w:numPr>
          <w:ilvl w:val="0"/>
          <w:numId w:val="14"/>
        </w:numPr>
        <w:tabs>
          <w:tab w:val="clear" w:pos="720"/>
        </w:tabs>
        <w:spacing w:line="276" w:lineRule="auto"/>
        <w:ind w:left="540" w:hanging="180"/>
        <w:rPr>
          <w:rFonts w:cs="Arial"/>
          <w:szCs w:val="20"/>
        </w:rPr>
      </w:pPr>
      <w:r w:rsidRPr="00DF6621">
        <w:rPr>
          <w:rFonts w:cs="Arial"/>
          <w:szCs w:val="20"/>
        </w:rPr>
        <w:t>Các ngày nghỉ lễ được khai báo thành công thì khi cán bộ nhân sự thực hiện chấm công trùng với ngày nghỉ lễ đã khai báo, hệ thống sẽ hiển thị mã chấm công NL (Nghỉ lễ).</w:t>
      </w:r>
    </w:p>
    <w:p w14:paraId="5C4367D1"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247790A8" w14:textId="77777777" w:rsidTr="0016019D">
        <w:trPr>
          <w:trHeight w:val="377"/>
        </w:trPr>
        <w:tc>
          <w:tcPr>
            <w:tcW w:w="0" w:type="auto"/>
            <w:vAlign w:val="center"/>
          </w:tcPr>
          <w:p w14:paraId="20F2920C"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14D99707"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7A8391A6"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3ACDC99B" w14:textId="77777777" w:rsidTr="0016019D">
        <w:tc>
          <w:tcPr>
            <w:tcW w:w="0" w:type="auto"/>
            <w:vAlign w:val="center"/>
          </w:tcPr>
          <w:p w14:paraId="19F5408B"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70B9E138"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2602218C"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1781C96F" w14:textId="77777777" w:rsidTr="0016019D">
        <w:tc>
          <w:tcPr>
            <w:tcW w:w="0" w:type="auto"/>
            <w:vAlign w:val="center"/>
          </w:tcPr>
          <w:p w14:paraId="03BC1FAC"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6317AD39"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1E5D5633"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7DC0AAFB"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636C51D2"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4D8BE232"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0A716A24"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3C018F9D"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22EF5E24"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53FB5854"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6C7872C4"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63D7CAC1"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688A2A33"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326DF917" w14:textId="77777777" w:rsidTr="0016019D">
        <w:tc>
          <w:tcPr>
            <w:tcW w:w="0" w:type="auto"/>
            <w:vAlign w:val="center"/>
          </w:tcPr>
          <w:p w14:paraId="6919782B"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11240974"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2E8B55F9"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778AAD13" w14:textId="77777777" w:rsidTr="0016019D">
        <w:tc>
          <w:tcPr>
            <w:tcW w:w="0" w:type="auto"/>
            <w:vAlign w:val="center"/>
          </w:tcPr>
          <w:p w14:paraId="3FF9B3B5"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6970041D"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095AB2D1"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1BE8C87F" w14:textId="77777777" w:rsidTr="0016019D">
        <w:tc>
          <w:tcPr>
            <w:tcW w:w="0" w:type="auto"/>
            <w:vAlign w:val="center"/>
          </w:tcPr>
          <w:p w14:paraId="1E1EB81A"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1B897D36"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04954A33"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6E4C483D"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7F7C3176"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5A826BE2"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5871AC38"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Chỉ xóa được bản ghi chưa sử dụng ở</w:t>
            </w:r>
            <w:r w:rsidRPr="00DF6621">
              <w:rPr>
                <w:rFonts w:cs="Arial"/>
                <w:sz w:val="20"/>
                <w:szCs w:val="20"/>
                <w:lang w:val="en-US"/>
              </w:rPr>
              <w:t xml:space="preserve"> chức năng: Bảng x</w:t>
            </w:r>
            <w:r w:rsidRPr="00DF6621">
              <w:rPr>
                <w:rFonts w:cs="Arial"/>
                <w:sz w:val="20"/>
                <w:szCs w:val="20"/>
              </w:rPr>
              <w:t>ử lý dữ liệu chấm công, Bảng tổng hợp công, Đăng ký làm thêm giờ, Khai báo làm thêm giờ</w:t>
            </w:r>
          </w:p>
        </w:tc>
      </w:tr>
      <w:tr w:rsidR="00AF7805" w:rsidRPr="00DF6621" w14:paraId="439DE78C" w14:textId="77777777" w:rsidTr="0016019D">
        <w:tc>
          <w:tcPr>
            <w:tcW w:w="0" w:type="auto"/>
            <w:vAlign w:val="center"/>
          </w:tcPr>
          <w:p w14:paraId="4C60760B" w14:textId="77777777" w:rsidR="00AF7805" w:rsidRPr="00DF6621" w:rsidRDefault="00AF7805" w:rsidP="00AF7805">
            <w:pPr>
              <w:pStyle w:val="ListParagraph"/>
              <w:numPr>
                <w:ilvl w:val="0"/>
                <w:numId w:val="158"/>
              </w:numPr>
              <w:tabs>
                <w:tab w:val="left" w:pos="630"/>
              </w:tabs>
              <w:spacing w:before="60" w:after="60"/>
              <w:ind w:left="504"/>
              <w:contextualSpacing/>
              <w:jc w:val="center"/>
              <w:rPr>
                <w:rFonts w:cs="Arial"/>
                <w:sz w:val="20"/>
                <w:szCs w:val="20"/>
              </w:rPr>
            </w:pPr>
          </w:p>
        </w:tc>
        <w:tc>
          <w:tcPr>
            <w:tcW w:w="0" w:type="auto"/>
            <w:vAlign w:val="center"/>
          </w:tcPr>
          <w:p w14:paraId="2B9D6FE5"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Xuất excel</w:t>
            </w:r>
          </w:p>
        </w:tc>
        <w:tc>
          <w:tcPr>
            <w:tcW w:w="0" w:type="auto"/>
            <w:vAlign w:val="center"/>
          </w:tcPr>
          <w:p w14:paraId="51DA6D3F"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Người dùng sử dụng chức năng này để xuất file excel danh mục đã khai báo trong hệ thống.</w:t>
            </w:r>
          </w:p>
        </w:tc>
      </w:tr>
    </w:tbl>
    <w:p w14:paraId="1BC8C1A6"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7FB9C455"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068B7DD4" wp14:editId="3066D056">
            <wp:extent cx="5761990" cy="27025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2702560"/>
                    </a:xfrm>
                    <a:prstGeom prst="rect">
                      <a:avLst/>
                    </a:prstGeom>
                  </pic:spPr>
                </pic:pic>
              </a:graphicData>
            </a:graphic>
          </wp:inline>
        </w:drawing>
      </w:r>
    </w:p>
    <w:p w14:paraId="14ADF894"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Danh mục ngày nghỉ lễ</w:t>
      </w:r>
    </w:p>
    <w:p w14:paraId="7125F771" w14:textId="77777777" w:rsidR="00AF7805" w:rsidRPr="00DF6621" w:rsidRDefault="00AF7805" w:rsidP="00AF7805">
      <w:pPr>
        <w:pStyle w:val="Heading5"/>
        <w:tabs>
          <w:tab w:val="num" w:pos="1008"/>
        </w:tabs>
        <w:ind w:left="1008"/>
        <w:rPr>
          <w:rFonts w:ascii="Arial" w:hAnsi="Arial" w:cs="Arial"/>
          <w:sz w:val="20"/>
          <w:szCs w:val="20"/>
        </w:rPr>
      </w:pPr>
      <w:bookmarkStart w:id="138" w:name="_Toc500541213"/>
      <w:r w:rsidRPr="00DF6621">
        <w:rPr>
          <w:rFonts w:ascii="Arial" w:hAnsi="Arial" w:cs="Arial"/>
          <w:sz w:val="20"/>
          <w:szCs w:val="20"/>
        </w:rPr>
        <w:t>Danh mục tham số hệ thống</w:t>
      </w:r>
      <w:bookmarkEnd w:id="138"/>
    </w:p>
    <w:p w14:paraId="5892944C"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0A501755" w14:textId="77777777" w:rsidR="00AF7805" w:rsidRPr="00DF6621" w:rsidRDefault="00AF7805" w:rsidP="00AF7805">
      <w:pPr>
        <w:rPr>
          <w:rFonts w:ascii="Arial" w:hAnsi="Arial" w:cs="Arial"/>
          <w:sz w:val="20"/>
        </w:rPr>
      </w:pPr>
      <w:r w:rsidRPr="00DF6621">
        <w:rPr>
          <w:rFonts w:ascii="Arial" w:hAnsi="Arial" w:cs="Arial"/>
          <w:sz w:val="20"/>
        </w:rPr>
        <w:object w:dxaOrig="11835" w:dyaOrig="3285" w14:anchorId="6436B227">
          <v:shape id="_x0000_i3725" type="#_x0000_t75" style="width:453.5pt;height:126pt" o:ole="">
            <v:imagedata r:id="rId128" o:title=""/>
          </v:shape>
          <o:OLEObject Type="Embed" ProgID="Visio.Drawing.15" ShapeID="_x0000_i3725" DrawAspect="Content" ObjectID="_1574283833" r:id="rId129"/>
        </w:object>
      </w:r>
    </w:p>
    <w:p w14:paraId="3D9BC4B0"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1BD55F3E"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63B3960D" w14:textId="77777777" w:rsidR="00AF7805" w:rsidRPr="00DF6621" w:rsidRDefault="00AF7805" w:rsidP="00AF7805">
      <w:pPr>
        <w:pStyle w:val="-Thng"/>
        <w:numPr>
          <w:ilvl w:val="0"/>
          <w:numId w:val="12"/>
        </w:numPr>
        <w:spacing w:line="276" w:lineRule="auto"/>
        <w:rPr>
          <w:rFonts w:cs="Arial"/>
        </w:rPr>
      </w:pPr>
      <w:r w:rsidRPr="00DF6621">
        <w:rPr>
          <w:rFonts w:cs="Arial"/>
        </w:rPr>
        <w:t>Thiết lập danh mục tham số hệ thống sử dụng cho hệ thống: Khai báo ngày hết hạn của phép năm trước, số năm thâm niên được tăng ngày phép</w:t>
      </w:r>
      <w:r w:rsidRPr="00DF6621">
        <w:rPr>
          <w:rFonts w:cs="Arial"/>
          <w:lang w:val="en-US"/>
        </w:rPr>
        <w:t>.</w:t>
      </w:r>
    </w:p>
    <w:p w14:paraId="7B906A54"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6E4C1126"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khai báo danh mục tham số hệ thống.</w:t>
      </w:r>
    </w:p>
    <w:p w14:paraId="773AC9B9"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2559C634" w14:textId="77777777" w:rsidR="00AF7805" w:rsidRPr="00DF6621" w:rsidRDefault="00AF7805" w:rsidP="00AF7805">
      <w:pPr>
        <w:pStyle w:val="atext"/>
        <w:numPr>
          <w:ilvl w:val="0"/>
          <w:numId w:val="159"/>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Danh mục </w:t>
      </w:r>
      <w:r w:rsidRPr="00DF6621">
        <w:rPr>
          <w:rFonts w:ascii="Arial" w:hAnsi="Arial" w:cs="Arial"/>
          <w:sz w:val="20"/>
          <w:szCs w:val="20"/>
        </w:rPr>
        <w:t>tham số hệ thống</w:t>
      </w:r>
      <w:r w:rsidRPr="00DF6621">
        <w:rPr>
          <w:rFonts w:ascii="Arial" w:hAnsi="Arial" w:cs="Arial"/>
          <w:color w:val="000000" w:themeColor="text1"/>
          <w:sz w:val="20"/>
          <w:szCs w:val="20"/>
        </w:rPr>
        <w:t xml:space="preserve">.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00158672" w14:textId="77777777" w:rsidR="00AF7805" w:rsidRPr="00DF6621" w:rsidRDefault="00AF7805" w:rsidP="00AF7805">
      <w:pPr>
        <w:pStyle w:val="atext"/>
        <w:numPr>
          <w:ilvl w:val="0"/>
          <w:numId w:val="159"/>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54D376D0" w14:textId="77777777" w:rsidR="00AF7805" w:rsidRPr="00DF6621" w:rsidRDefault="00AF7805" w:rsidP="00AF7805">
      <w:pPr>
        <w:pStyle w:val="atext"/>
        <w:numPr>
          <w:ilvl w:val="1"/>
          <w:numId w:val="159"/>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4F81FAA1" w14:textId="77777777" w:rsidR="00AF7805" w:rsidRPr="00DF6621" w:rsidRDefault="00AF7805" w:rsidP="00AF7805">
      <w:pPr>
        <w:pStyle w:val="atext"/>
        <w:numPr>
          <w:ilvl w:val="1"/>
          <w:numId w:val="159"/>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w:t>
      </w:r>
    </w:p>
    <w:p w14:paraId="4878DDA3"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5FDB8650"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40" w:type="dxa"/>
        <w:tblLook w:val="04A0" w:firstRow="1" w:lastRow="0" w:firstColumn="1" w:lastColumn="0" w:noHBand="0" w:noVBand="1"/>
      </w:tblPr>
      <w:tblGrid>
        <w:gridCol w:w="594"/>
        <w:gridCol w:w="1097"/>
        <w:gridCol w:w="824"/>
        <w:gridCol w:w="688"/>
        <w:gridCol w:w="840"/>
        <w:gridCol w:w="1075"/>
        <w:gridCol w:w="817"/>
        <w:gridCol w:w="1975"/>
        <w:gridCol w:w="1194"/>
      </w:tblGrid>
      <w:tr w:rsidR="00AF7805" w:rsidRPr="00DF6621" w14:paraId="783B3B11"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03BC8B9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433814"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CB418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49D2E4F"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065FF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89B992F"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508ADA"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0EB7A7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C582E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330D6B46"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355FE01" w14:textId="77777777" w:rsidR="00AF7805" w:rsidRPr="00DF6621" w:rsidRDefault="00AF7805" w:rsidP="00AF7805">
            <w:pPr>
              <w:pStyle w:val="ListParagraph"/>
              <w:numPr>
                <w:ilvl w:val="0"/>
                <w:numId w:val="1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FE258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Mã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04F2C2F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02DB75F"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4E0A23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8BBBE4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7F2FF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5EDFFA" w14:textId="77777777" w:rsidR="00AF7805" w:rsidRPr="00DF6621" w:rsidRDefault="00AF7805" w:rsidP="0016019D">
            <w:pPr>
              <w:spacing w:before="0" w:after="0"/>
              <w:rPr>
                <w:rFonts w:ascii="Arial" w:hAnsi="Arial" w:cs="Arial"/>
                <w:sz w:val="20"/>
              </w:rPr>
            </w:pPr>
            <w:r w:rsidRPr="00DF6621">
              <w:rPr>
                <w:rFonts w:ascii="Arial" w:hAnsi="Arial" w:cs="Arial"/>
                <w:color w:val="000000"/>
                <w:sz w:val="20"/>
                <w:lang w:eastAsia="ja-JP"/>
              </w:rPr>
              <w:t>Mã danh mục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31C3793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03EFC8C9"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93CCA" w14:textId="77777777" w:rsidR="00AF7805" w:rsidRPr="00DF6621" w:rsidRDefault="00AF7805" w:rsidP="00AF7805">
            <w:pPr>
              <w:pStyle w:val="ListParagraph"/>
              <w:numPr>
                <w:ilvl w:val="0"/>
                <w:numId w:val="160"/>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FDDB7D"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 xml:space="preserve">Tên danh mục </w:t>
            </w:r>
          </w:p>
        </w:tc>
        <w:tc>
          <w:tcPr>
            <w:tcW w:w="0" w:type="auto"/>
            <w:tcBorders>
              <w:top w:val="single" w:sz="4" w:space="0" w:color="auto"/>
              <w:left w:val="nil"/>
              <w:bottom w:val="single" w:sz="4" w:space="0" w:color="auto"/>
              <w:right w:val="single" w:sz="4" w:space="0" w:color="auto"/>
            </w:tcBorders>
            <w:shd w:val="clear" w:color="auto" w:fill="auto"/>
            <w:vAlign w:val="center"/>
          </w:tcPr>
          <w:p w14:paraId="71DA168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69F7496"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3E489135"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0F77B9E"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14E1C50"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A10095"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A0191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Textbox</w:t>
            </w:r>
          </w:p>
        </w:tc>
      </w:tr>
      <w:tr w:rsidR="00AF7805" w:rsidRPr="00DF6621" w14:paraId="07A2E31A" w14:textId="77777777" w:rsidTr="0016019D">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20F68A02" w14:textId="77777777" w:rsidR="00AF7805" w:rsidRPr="00DF6621" w:rsidRDefault="00AF7805" w:rsidP="00AF7805">
            <w:pPr>
              <w:pStyle w:val="ListParagraph"/>
              <w:numPr>
                <w:ilvl w:val="0"/>
                <w:numId w:val="1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19310A"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3A7B1CF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2012B20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08458EC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F82BA36"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2E8EA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223DE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4AADC67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153DFF11"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EEF0E33" w14:textId="77777777" w:rsidR="00AF7805" w:rsidRPr="00DF6621" w:rsidRDefault="00AF7805" w:rsidP="00AF7805">
            <w:pPr>
              <w:pStyle w:val="ListParagraph"/>
              <w:numPr>
                <w:ilvl w:val="0"/>
                <w:numId w:val="1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4008562"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2309C5B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48F1B68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BF4E8E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D96FFA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4DA12D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10A67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62CF8C4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Ngày hết hiệu lực &gt;= Ngày hiệu lực</w:t>
            </w:r>
          </w:p>
        </w:tc>
        <w:tc>
          <w:tcPr>
            <w:tcW w:w="0" w:type="auto"/>
            <w:tcBorders>
              <w:top w:val="nil"/>
              <w:left w:val="nil"/>
              <w:bottom w:val="single" w:sz="4" w:space="0" w:color="auto"/>
              <w:right w:val="single" w:sz="4" w:space="0" w:color="auto"/>
            </w:tcBorders>
            <w:shd w:val="clear" w:color="auto" w:fill="auto"/>
            <w:vAlign w:val="center"/>
          </w:tcPr>
          <w:p w14:paraId="4F44961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583E1FB1"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66EF071" w14:textId="77777777" w:rsidR="00AF7805" w:rsidRPr="00DF6621" w:rsidRDefault="00AF7805" w:rsidP="00AF7805">
            <w:pPr>
              <w:pStyle w:val="ListParagraph"/>
              <w:numPr>
                <w:ilvl w:val="0"/>
                <w:numId w:val="160"/>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90ADA8B"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606EE8E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tcPr>
          <w:p w14:paraId="19E8C62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20755F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E78846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07BF6FA"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BE97F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Mô tả thêm</w:t>
            </w:r>
          </w:p>
        </w:tc>
        <w:tc>
          <w:tcPr>
            <w:tcW w:w="0" w:type="auto"/>
            <w:tcBorders>
              <w:top w:val="nil"/>
              <w:left w:val="nil"/>
              <w:bottom w:val="single" w:sz="4" w:space="0" w:color="auto"/>
              <w:right w:val="single" w:sz="4" w:space="0" w:color="auto"/>
            </w:tcBorders>
            <w:shd w:val="clear" w:color="auto" w:fill="auto"/>
            <w:vAlign w:val="center"/>
          </w:tcPr>
          <w:p w14:paraId="10D8624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bl>
    <w:p w14:paraId="6252BF76"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628"/>
        <w:gridCol w:w="2559"/>
      </w:tblGrid>
      <w:tr w:rsidR="00AF7805" w:rsidRPr="00DF6621" w14:paraId="012237F9" w14:textId="77777777" w:rsidTr="0016019D">
        <w:trPr>
          <w:tblHeader/>
        </w:trPr>
        <w:tc>
          <w:tcPr>
            <w:tcW w:w="0" w:type="auto"/>
            <w:vAlign w:val="center"/>
          </w:tcPr>
          <w:p w14:paraId="1B87FCDE"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4AFC92CF"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5698F7F3"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456CFC92"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3BCD4B24" w14:textId="77777777" w:rsidTr="0016019D">
        <w:trPr>
          <w:tblHeader/>
        </w:trPr>
        <w:tc>
          <w:tcPr>
            <w:tcW w:w="0" w:type="auto"/>
            <w:vAlign w:val="center"/>
          </w:tcPr>
          <w:p w14:paraId="18C9F126"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vAlign w:val="center"/>
          </w:tcPr>
          <w:p w14:paraId="1635004C" w14:textId="77777777" w:rsidR="00AF7805" w:rsidRPr="00DF6621" w:rsidRDefault="00AF7805" w:rsidP="0016019D">
            <w:pPr>
              <w:pStyle w:val="-Thng"/>
              <w:spacing w:line="276" w:lineRule="auto"/>
              <w:ind w:firstLine="0"/>
              <w:jc w:val="left"/>
              <w:rPr>
                <w:rFonts w:cs="Arial"/>
                <w:lang w:val="en-US"/>
              </w:rPr>
            </w:pPr>
            <w:r w:rsidRPr="00DF6621">
              <w:rPr>
                <w:rFonts w:cs="Arial"/>
              </w:rPr>
              <w:t>Mã danh mục</w:t>
            </w:r>
          </w:p>
        </w:tc>
        <w:tc>
          <w:tcPr>
            <w:tcW w:w="0" w:type="auto"/>
            <w:vAlign w:val="center"/>
          </w:tcPr>
          <w:p w14:paraId="0A591926"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danh mục</w:t>
            </w:r>
          </w:p>
        </w:tc>
        <w:tc>
          <w:tcPr>
            <w:tcW w:w="0" w:type="auto"/>
            <w:vAlign w:val="center"/>
          </w:tcPr>
          <w:p w14:paraId="1726851C"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50E7C77E" w14:textId="77777777" w:rsidTr="0016019D">
        <w:trPr>
          <w:tblHeader/>
        </w:trPr>
        <w:tc>
          <w:tcPr>
            <w:tcW w:w="0" w:type="auto"/>
            <w:vAlign w:val="center"/>
          </w:tcPr>
          <w:p w14:paraId="4DC87C9B"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vAlign w:val="center"/>
          </w:tcPr>
          <w:p w14:paraId="1F612445" w14:textId="77777777" w:rsidR="00AF7805" w:rsidRPr="00DF6621" w:rsidRDefault="00AF7805" w:rsidP="0016019D">
            <w:pPr>
              <w:pStyle w:val="-Thng"/>
              <w:spacing w:line="276" w:lineRule="auto"/>
              <w:ind w:firstLine="0"/>
              <w:jc w:val="left"/>
              <w:rPr>
                <w:rFonts w:cs="Arial"/>
                <w:lang w:val="en-US"/>
              </w:rPr>
            </w:pPr>
            <w:r w:rsidRPr="00DF6621">
              <w:rPr>
                <w:rFonts w:cs="Arial"/>
              </w:rPr>
              <w:t>Tên danh mục</w:t>
            </w:r>
          </w:p>
        </w:tc>
        <w:tc>
          <w:tcPr>
            <w:tcW w:w="0" w:type="auto"/>
            <w:vAlign w:val="center"/>
          </w:tcPr>
          <w:p w14:paraId="6CB93C5C"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danh mục</w:t>
            </w:r>
          </w:p>
        </w:tc>
        <w:tc>
          <w:tcPr>
            <w:tcW w:w="0" w:type="auto"/>
            <w:vAlign w:val="center"/>
          </w:tcPr>
          <w:p w14:paraId="194D98B3"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206B6B35" w14:textId="77777777" w:rsidTr="0016019D">
        <w:trPr>
          <w:tblHeader/>
        </w:trPr>
        <w:tc>
          <w:tcPr>
            <w:tcW w:w="0" w:type="auto"/>
            <w:vAlign w:val="center"/>
          </w:tcPr>
          <w:p w14:paraId="66DD1D04"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vAlign w:val="center"/>
          </w:tcPr>
          <w:p w14:paraId="4BAF000A" w14:textId="77777777" w:rsidR="00AF7805" w:rsidRPr="00DF6621" w:rsidRDefault="00AF7805" w:rsidP="0016019D">
            <w:pPr>
              <w:pStyle w:val="-Thng"/>
              <w:spacing w:line="276" w:lineRule="auto"/>
              <w:ind w:firstLine="0"/>
              <w:jc w:val="left"/>
              <w:rPr>
                <w:rFonts w:cs="Arial"/>
                <w:lang w:val="en-US"/>
              </w:rPr>
            </w:pPr>
            <w:r w:rsidRPr="00DF6621">
              <w:rPr>
                <w:rFonts w:cs="Arial"/>
              </w:rPr>
              <w:t>Ngày hiệu lực</w:t>
            </w:r>
          </w:p>
        </w:tc>
        <w:tc>
          <w:tcPr>
            <w:tcW w:w="0" w:type="auto"/>
            <w:vAlign w:val="center"/>
          </w:tcPr>
          <w:p w14:paraId="13A15474"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Ngày hiệu lực</w:t>
            </w:r>
          </w:p>
        </w:tc>
        <w:tc>
          <w:tcPr>
            <w:tcW w:w="0" w:type="auto"/>
            <w:vAlign w:val="center"/>
          </w:tcPr>
          <w:p w14:paraId="2F31B14C"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392E997C" w14:textId="77777777" w:rsidTr="0016019D">
        <w:trPr>
          <w:tblHeader/>
        </w:trPr>
        <w:tc>
          <w:tcPr>
            <w:tcW w:w="0" w:type="auto"/>
            <w:vAlign w:val="center"/>
          </w:tcPr>
          <w:p w14:paraId="53FC8561" w14:textId="77777777" w:rsidR="00AF7805" w:rsidRPr="00DF6621" w:rsidRDefault="00AF7805" w:rsidP="0016019D">
            <w:pPr>
              <w:pStyle w:val="-Thng"/>
              <w:spacing w:line="276" w:lineRule="auto"/>
              <w:ind w:firstLine="0"/>
              <w:jc w:val="center"/>
              <w:rPr>
                <w:rFonts w:cs="Arial"/>
                <w:lang w:val="en-US"/>
              </w:rPr>
            </w:pPr>
            <w:r w:rsidRPr="00DF6621">
              <w:rPr>
                <w:rFonts w:cs="Arial"/>
              </w:rPr>
              <w:t>4</w:t>
            </w:r>
          </w:p>
        </w:tc>
        <w:tc>
          <w:tcPr>
            <w:tcW w:w="0" w:type="auto"/>
            <w:vAlign w:val="center"/>
          </w:tcPr>
          <w:p w14:paraId="1995ABC3" w14:textId="77777777" w:rsidR="00AF7805" w:rsidRPr="00DF6621" w:rsidRDefault="00AF7805" w:rsidP="0016019D">
            <w:pPr>
              <w:pStyle w:val="-Thng"/>
              <w:spacing w:line="276" w:lineRule="auto"/>
              <w:ind w:firstLine="0"/>
              <w:jc w:val="left"/>
              <w:rPr>
                <w:rFonts w:cs="Arial"/>
                <w:lang w:val="en-US"/>
              </w:rPr>
            </w:pPr>
            <w:r w:rsidRPr="00DF6621">
              <w:rPr>
                <w:rFonts w:cs="Arial"/>
              </w:rPr>
              <w:t>Ngày hết hiệu lực</w:t>
            </w:r>
          </w:p>
        </w:tc>
        <w:tc>
          <w:tcPr>
            <w:tcW w:w="0" w:type="auto"/>
            <w:vAlign w:val="center"/>
          </w:tcPr>
          <w:p w14:paraId="1DEB234C"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Ngày hết hiệu lực</w:t>
            </w:r>
          </w:p>
        </w:tc>
        <w:tc>
          <w:tcPr>
            <w:tcW w:w="0" w:type="auto"/>
            <w:vAlign w:val="center"/>
          </w:tcPr>
          <w:p w14:paraId="60B5CAB6"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4BC2FD11"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danh mục tham số đã nhập vào hệ thống.</w:t>
      </w:r>
    </w:p>
    <w:p w14:paraId="127358E9"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6E268D0D"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57FE2495" w14:textId="77777777" w:rsidR="00AF7805" w:rsidRPr="00DF6621" w:rsidRDefault="00AF7805" w:rsidP="00AF7805">
      <w:pPr>
        <w:pStyle w:val="-Gch"/>
        <w:numPr>
          <w:ilvl w:val="0"/>
          <w:numId w:val="14"/>
        </w:numPr>
        <w:spacing w:line="276" w:lineRule="auto"/>
        <w:ind w:left="0" w:firstLine="360"/>
        <w:rPr>
          <w:rFonts w:cs="Arial"/>
          <w:szCs w:val="20"/>
        </w:rPr>
      </w:pPr>
      <w:commentRangeStart w:id="139"/>
      <w:r w:rsidRPr="00DF6621">
        <w:rPr>
          <w:rFonts w:cs="Arial"/>
          <w:szCs w:val="20"/>
        </w:rPr>
        <w:t>Mong muốn thiết lập tham số hệ thống theo từng công ty thành viên</w:t>
      </w:r>
      <w:commentRangeEnd w:id="139"/>
      <w:r w:rsidRPr="00DF6621">
        <w:rPr>
          <w:rStyle w:val="CommentReference"/>
          <w:rFonts w:cs="Arial"/>
          <w:sz w:val="20"/>
          <w:szCs w:val="20"/>
        </w:rPr>
        <w:commentReference w:id="139"/>
      </w:r>
    </w:p>
    <w:p w14:paraId="4BCE4185"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537DE5F4" w14:textId="77777777" w:rsidTr="0016019D">
        <w:trPr>
          <w:trHeight w:val="377"/>
        </w:trPr>
        <w:tc>
          <w:tcPr>
            <w:tcW w:w="0" w:type="auto"/>
            <w:vAlign w:val="center"/>
          </w:tcPr>
          <w:p w14:paraId="42B4598B"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1BDBF540"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605C643A"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07761E9C" w14:textId="77777777" w:rsidTr="0016019D">
        <w:tc>
          <w:tcPr>
            <w:tcW w:w="0" w:type="auto"/>
            <w:vAlign w:val="center"/>
          </w:tcPr>
          <w:p w14:paraId="1FEB9629" w14:textId="77777777" w:rsidR="00AF7805" w:rsidRPr="00DF6621" w:rsidRDefault="00AF7805" w:rsidP="00AF7805">
            <w:pPr>
              <w:pStyle w:val="ListParagraph"/>
              <w:numPr>
                <w:ilvl w:val="0"/>
                <w:numId w:val="167"/>
              </w:numPr>
              <w:tabs>
                <w:tab w:val="left" w:pos="630"/>
              </w:tabs>
              <w:spacing w:before="60" w:after="60"/>
              <w:ind w:left="504"/>
              <w:contextualSpacing/>
              <w:jc w:val="center"/>
              <w:rPr>
                <w:rFonts w:cs="Arial"/>
                <w:sz w:val="20"/>
                <w:szCs w:val="20"/>
              </w:rPr>
            </w:pPr>
          </w:p>
        </w:tc>
        <w:tc>
          <w:tcPr>
            <w:tcW w:w="0" w:type="auto"/>
            <w:vAlign w:val="center"/>
          </w:tcPr>
          <w:p w14:paraId="2BEC788A"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29D91136"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43C497DD" w14:textId="77777777" w:rsidTr="0016019D">
        <w:tc>
          <w:tcPr>
            <w:tcW w:w="0" w:type="auto"/>
            <w:vAlign w:val="center"/>
          </w:tcPr>
          <w:p w14:paraId="5980FFEA" w14:textId="77777777" w:rsidR="00AF7805" w:rsidRPr="00DF6621" w:rsidRDefault="00AF7805" w:rsidP="00AF7805">
            <w:pPr>
              <w:pStyle w:val="ListParagraph"/>
              <w:numPr>
                <w:ilvl w:val="0"/>
                <w:numId w:val="167"/>
              </w:numPr>
              <w:tabs>
                <w:tab w:val="left" w:pos="630"/>
              </w:tabs>
              <w:spacing w:before="60" w:after="60"/>
              <w:ind w:left="504"/>
              <w:contextualSpacing/>
              <w:jc w:val="center"/>
              <w:rPr>
                <w:rFonts w:cs="Arial"/>
                <w:sz w:val="20"/>
                <w:szCs w:val="20"/>
              </w:rPr>
            </w:pPr>
          </w:p>
        </w:tc>
        <w:tc>
          <w:tcPr>
            <w:tcW w:w="0" w:type="auto"/>
            <w:vAlign w:val="center"/>
          </w:tcPr>
          <w:p w14:paraId="44E6AB85"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604EDC4A"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4C65EDF4"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7D669921"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640D91FA"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77A621EC"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3B704F79"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5EA5AECB"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152F99C9"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5E2B670B"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421D0596"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6E6C173E"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532A6EB1" w14:textId="77777777" w:rsidTr="0016019D">
        <w:tc>
          <w:tcPr>
            <w:tcW w:w="0" w:type="auto"/>
            <w:vAlign w:val="center"/>
          </w:tcPr>
          <w:p w14:paraId="6802DA51" w14:textId="77777777" w:rsidR="00AF7805" w:rsidRPr="00DF6621" w:rsidRDefault="00AF7805" w:rsidP="00AF7805">
            <w:pPr>
              <w:pStyle w:val="ListParagraph"/>
              <w:numPr>
                <w:ilvl w:val="0"/>
                <w:numId w:val="167"/>
              </w:numPr>
              <w:tabs>
                <w:tab w:val="left" w:pos="630"/>
              </w:tabs>
              <w:spacing w:before="60" w:after="60"/>
              <w:ind w:left="504"/>
              <w:contextualSpacing/>
              <w:jc w:val="center"/>
              <w:rPr>
                <w:rFonts w:cs="Arial"/>
                <w:sz w:val="20"/>
                <w:szCs w:val="20"/>
              </w:rPr>
            </w:pPr>
          </w:p>
        </w:tc>
        <w:tc>
          <w:tcPr>
            <w:tcW w:w="0" w:type="auto"/>
            <w:vAlign w:val="center"/>
          </w:tcPr>
          <w:p w14:paraId="507E37E2"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1532A681"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173337A7" w14:textId="77777777" w:rsidTr="0016019D">
        <w:tc>
          <w:tcPr>
            <w:tcW w:w="0" w:type="auto"/>
            <w:vAlign w:val="center"/>
          </w:tcPr>
          <w:p w14:paraId="1DE54F40" w14:textId="77777777" w:rsidR="00AF7805" w:rsidRPr="00DF6621" w:rsidRDefault="00AF7805" w:rsidP="00AF7805">
            <w:pPr>
              <w:pStyle w:val="ListParagraph"/>
              <w:numPr>
                <w:ilvl w:val="0"/>
                <w:numId w:val="167"/>
              </w:numPr>
              <w:tabs>
                <w:tab w:val="left" w:pos="630"/>
              </w:tabs>
              <w:spacing w:before="60" w:after="60"/>
              <w:ind w:left="504"/>
              <w:contextualSpacing/>
              <w:jc w:val="center"/>
              <w:rPr>
                <w:rFonts w:cs="Arial"/>
                <w:sz w:val="20"/>
                <w:szCs w:val="20"/>
              </w:rPr>
            </w:pPr>
          </w:p>
        </w:tc>
        <w:tc>
          <w:tcPr>
            <w:tcW w:w="0" w:type="auto"/>
            <w:vAlign w:val="center"/>
          </w:tcPr>
          <w:p w14:paraId="011E00A7"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770BB532"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7B5789F7" w14:textId="77777777" w:rsidTr="0016019D">
        <w:tc>
          <w:tcPr>
            <w:tcW w:w="0" w:type="auto"/>
            <w:vAlign w:val="center"/>
          </w:tcPr>
          <w:p w14:paraId="22EAC3AF" w14:textId="77777777" w:rsidR="00AF7805" w:rsidRPr="00DF6621" w:rsidRDefault="00AF7805" w:rsidP="00AF7805">
            <w:pPr>
              <w:pStyle w:val="ListParagraph"/>
              <w:numPr>
                <w:ilvl w:val="0"/>
                <w:numId w:val="167"/>
              </w:numPr>
              <w:tabs>
                <w:tab w:val="left" w:pos="630"/>
              </w:tabs>
              <w:spacing w:before="60" w:after="60"/>
              <w:ind w:left="504"/>
              <w:contextualSpacing/>
              <w:jc w:val="center"/>
              <w:rPr>
                <w:rFonts w:cs="Arial"/>
                <w:sz w:val="20"/>
                <w:szCs w:val="20"/>
              </w:rPr>
            </w:pPr>
          </w:p>
        </w:tc>
        <w:tc>
          <w:tcPr>
            <w:tcW w:w="0" w:type="auto"/>
            <w:vAlign w:val="center"/>
          </w:tcPr>
          <w:p w14:paraId="2361C507"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78D056B6"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6B9B74A8"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45D74AA4"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6F5747EC"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026F1A7B"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Chỉ xóa được bản ghi chưa sử dụng </w:t>
            </w:r>
            <w:r w:rsidRPr="00DF6621">
              <w:rPr>
                <w:rFonts w:cs="Arial"/>
                <w:sz w:val="20"/>
                <w:szCs w:val="20"/>
                <w:lang w:val="en-US"/>
              </w:rPr>
              <w:t>tại các chức năng nghiệp vụ phần chấm công</w:t>
            </w:r>
          </w:p>
        </w:tc>
      </w:tr>
    </w:tbl>
    <w:p w14:paraId="6854CC28"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1828FC04"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73532E0F" wp14:editId="591AE5D7">
            <wp:extent cx="5761990" cy="2419297"/>
            <wp:effectExtent l="0" t="0" r="0" b="635"/>
            <wp:docPr id="108" name="Picture 108" descr="C:\Users\Admin\AppData\Local\Temp\flaB06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flaB067.tmp\Snapsho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1990" cy="2419297"/>
                    </a:xfrm>
                    <a:prstGeom prst="rect">
                      <a:avLst/>
                    </a:prstGeom>
                    <a:noFill/>
                    <a:ln>
                      <a:noFill/>
                    </a:ln>
                  </pic:spPr>
                </pic:pic>
              </a:graphicData>
            </a:graphic>
          </wp:inline>
        </w:drawing>
      </w:r>
    </w:p>
    <w:p w14:paraId="7758E4FD"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Danh mục tham số hệ thống</w:t>
      </w:r>
    </w:p>
    <w:p w14:paraId="2855BF50" w14:textId="77777777" w:rsidR="00AF7805" w:rsidRPr="00DF6621" w:rsidRDefault="00AF7805" w:rsidP="00AF7805">
      <w:pPr>
        <w:pStyle w:val="Heading5"/>
        <w:tabs>
          <w:tab w:val="num" w:pos="1008"/>
        </w:tabs>
        <w:ind w:left="1008"/>
        <w:rPr>
          <w:rFonts w:ascii="Arial" w:hAnsi="Arial" w:cs="Arial"/>
          <w:sz w:val="20"/>
          <w:szCs w:val="20"/>
        </w:rPr>
      </w:pPr>
      <w:bookmarkStart w:id="140" w:name="_Toc500541214"/>
      <w:r w:rsidRPr="00DF6621">
        <w:rPr>
          <w:rFonts w:ascii="Arial" w:hAnsi="Arial" w:cs="Arial"/>
          <w:sz w:val="20"/>
          <w:szCs w:val="20"/>
        </w:rPr>
        <w:t>Thiết lập kiểu công</w:t>
      </w:r>
      <w:bookmarkEnd w:id="140"/>
    </w:p>
    <w:p w14:paraId="7C992E36"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1B8EB8C4" w14:textId="77777777" w:rsidR="00AF7805" w:rsidRPr="00DF6621" w:rsidRDefault="00AF7805" w:rsidP="00AF7805">
      <w:pPr>
        <w:rPr>
          <w:rFonts w:ascii="Arial" w:hAnsi="Arial" w:cs="Arial"/>
          <w:sz w:val="20"/>
        </w:rPr>
      </w:pPr>
      <w:r w:rsidRPr="00DF6621">
        <w:rPr>
          <w:rFonts w:ascii="Arial" w:hAnsi="Arial" w:cs="Arial"/>
          <w:sz w:val="20"/>
        </w:rPr>
        <w:object w:dxaOrig="11835" w:dyaOrig="4005" w14:anchorId="215D66CD">
          <v:shape id="_x0000_i3726" type="#_x0000_t75" style="width:453.5pt;height:154pt" o:ole="">
            <v:imagedata r:id="rId134" o:title=""/>
          </v:shape>
          <o:OLEObject Type="Embed" ProgID="Visio.Drawing.15" ShapeID="_x0000_i3726" DrawAspect="Content" ObjectID="_1574283834" r:id="rId135"/>
        </w:object>
      </w:r>
    </w:p>
    <w:p w14:paraId="4D530773"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0551B53A"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2AA21B82" w14:textId="77777777" w:rsidR="00AF7805" w:rsidRPr="00DF6621" w:rsidRDefault="00AF7805" w:rsidP="00AF7805">
      <w:pPr>
        <w:pStyle w:val="ListParagraph"/>
        <w:keepLines/>
        <w:numPr>
          <w:ilvl w:val="0"/>
          <w:numId w:val="74"/>
        </w:numPr>
        <w:spacing w:before="0" w:after="160" w:line="259" w:lineRule="auto"/>
        <w:contextualSpacing/>
        <w:jc w:val="both"/>
        <w:rPr>
          <w:rFonts w:cs="Arial"/>
          <w:sz w:val="20"/>
          <w:szCs w:val="20"/>
        </w:rPr>
      </w:pPr>
      <w:r w:rsidRPr="00DF6621">
        <w:rPr>
          <w:rFonts w:cs="Arial"/>
          <w:sz w:val="20"/>
          <w:szCs w:val="20"/>
        </w:rPr>
        <w:t xml:space="preserve">Thiết lập các kiểu công tương ứng với mỗi block của ca làm việc. </w:t>
      </w:r>
    </w:p>
    <w:p w14:paraId="28060EDD" w14:textId="77777777" w:rsidR="00AF7805" w:rsidRPr="00DF6621" w:rsidRDefault="00AF7805" w:rsidP="00AF7805">
      <w:pPr>
        <w:pStyle w:val="ListParagraph"/>
        <w:keepLines/>
        <w:numPr>
          <w:ilvl w:val="0"/>
          <w:numId w:val="74"/>
        </w:numPr>
        <w:spacing w:before="0" w:after="160" w:line="259" w:lineRule="auto"/>
        <w:contextualSpacing/>
        <w:jc w:val="both"/>
        <w:rPr>
          <w:rFonts w:cs="Arial"/>
          <w:sz w:val="20"/>
          <w:szCs w:val="20"/>
        </w:rPr>
      </w:pPr>
      <w:r w:rsidRPr="00DF6621">
        <w:rPr>
          <w:rFonts w:cs="Arial"/>
          <w:sz w:val="20"/>
          <w:szCs w:val="20"/>
        </w:rPr>
        <w:t>Hiện tại hệ thống hỗ trợ chia ca làm việc thành 2 block. Ví dụ: Nhân viên có 2 kiểu ca làm việc trong 1 ngày, ca sáng có công (X), ca chiều công là (P). Như vậy kiểu công của nhân viên đó trong ngày được thiết lập là (X/P).</w:t>
      </w:r>
    </w:p>
    <w:p w14:paraId="0B74F673" w14:textId="77777777" w:rsidR="00AF7805" w:rsidRPr="00DF6621" w:rsidRDefault="00AF7805" w:rsidP="00AF7805">
      <w:pPr>
        <w:pStyle w:val="ListParagraph"/>
        <w:keepLines/>
        <w:numPr>
          <w:ilvl w:val="0"/>
          <w:numId w:val="74"/>
        </w:numPr>
        <w:spacing w:before="0" w:after="160" w:line="259" w:lineRule="auto"/>
        <w:contextualSpacing/>
        <w:jc w:val="both"/>
        <w:rPr>
          <w:rFonts w:cs="Arial"/>
          <w:sz w:val="20"/>
          <w:szCs w:val="20"/>
        </w:rPr>
      </w:pPr>
      <w:r w:rsidRPr="00DF6621">
        <w:rPr>
          <w:rFonts w:cs="Arial"/>
          <w:sz w:val="20"/>
          <w:szCs w:val="20"/>
        </w:rPr>
        <w:t xml:space="preserve">Mỗi kiểu công bao gồm: Kiểu công sáng, </w:t>
      </w:r>
      <w:r w:rsidRPr="00DF6621">
        <w:rPr>
          <w:rFonts w:cs="Arial"/>
          <w:sz w:val="20"/>
          <w:szCs w:val="20"/>
          <w:lang w:val="en-US"/>
        </w:rPr>
        <w:t>K</w:t>
      </w:r>
      <w:r w:rsidRPr="00DF6621">
        <w:rPr>
          <w:rFonts w:cs="Arial"/>
          <w:sz w:val="20"/>
          <w:szCs w:val="20"/>
        </w:rPr>
        <w:t>iểu công chiều.</w:t>
      </w:r>
    </w:p>
    <w:p w14:paraId="211F5C2B" w14:textId="77777777" w:rsidR="00AF7805" w:rsidRPr="00DF6621" w:rsidRDefault="00AF7805" w:rsidP="00AF7805">
      <w:pPr>
        <w:pStyle w:val="ListParagraph"/>
        <w:keepLines/>
        <w:numPr>
          <w:ilvl w:val="0"/>
          <w:numId w:val="74"/>
        </w:numPr>
        <w:spacing w:before="0" w:after="160" w:line="259" w:lineRule="auto"/>
        <w:contextualSpacing/>
        <w:jc w:val="both"/>
        <w:rPr>
          <w:rFonts w:cs="Arial"/>
          <w:sz w:val="20"/>
          <w:szCs w:val="20"/>
        </w:rPr>
      </w:pPr>
      <w:r w:rsidRPr="00DF6621">
        <w:rPr>
          <w:rFonts w:cs="Arial"/>
          <w:sz w:val="20"/>
          <w:szCs w:val="20"/>
          <w:lang w:val="en-US"/>
        </w:rPr>
        <w:t>Kiểu công được thiết lập thành công sẽ được sử dụng tại chức năng Quản lý đăng ký nghỉ và Bảng xử lý dữ liệu chấm công.</w:t>
      </w:r>
    </w:p>
    <w:p w14:paraId="4B1F8E8D"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14AC8227"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thiết lập kiểu công.</w:t>
      </w:r>
    </w:p>
    <w:p w14:paraId="3909DE39"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4A9EF232" w14:textId="77777777" w:rsidR="00AF7805" w:rsidRPr="00DF6621" w:rsidRDefault="00AF7805" w:rsidP="00AF7805">
      <w:pPr>
        <w:pStyle w:val="atext"/>
        <w:numPr>
          <w:ilvl w:val="0"/>
          <w:numId w:val="161"/>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Thiết lập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Thiết lập kiểu công.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4EBE3890" w14:textId="77777777" w:rsidR="00AF7805" w:rsidRPr="00DF6621" w:rsidRDefault="00AF7805" w:rsidP="00AF7805">
      <w:pPr>
        <w:pStyle w:val="atext"/>
        <w:numPr>
          <w:ilvl w:val="0"/>
          <w:numId w:val="161"/>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728CC254" w14:textId="77777777" w:rsidR="00AF7805" w:rsidRPr="00DF6621" w:rsidRDefault="00AF7805" w:rsidP="00AF7805">
      <w:pPr>
        <w:pStyle w:val="atext"/>
        <w:numPr>
          <w:ilvl w:val="1"/>
          <w:numId w:val="161"/>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1D07FE70" w14:textId="77777777" w:rsidR="00AF7805" w:rsidRPr="00DF6621" w:rsidRDefault="00AF7805" w:rsidP="00AF7805">
      <w:pPr>
        <w:pStyle w:val="atext"/>
        <w:numPr>
          <w:ilvl w:val="1"/>
          <w:numId w:val="161"/>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Người dùng thao tác tại các nút chức năng: Làm mới, Ghi, Chọn, Xóa, Xuất excel.</w:t>
      </w:r>
    </w:p>
    <w:p w14:paraId="56B8D425"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0BAF77E5"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40" w:type="dxa"/>
        <w:tblLook w:val="04A0" w:firstRow="1" w:lastRow="0" w:firstColumn="1" w:lastColumn="0" w:noHBand="0" w:noVBand="1"/>
      </w:tblPr>
      <w:tblGrid>
        <w:gridCol w:w="595"/>
        <w:gridCol w:w="1131"/>
        <w:gridCol w:w="805"/>
        <w:gridCol w:w="688"/>
        <w:gridCol w:w="840"/>
        <w:gridCol w:w="1091"/>
        <w:gridCol w:w="834"/>
        <w:gridCol w:w="1713"/>
        <w:gridCol w:w="1407"/>
      </w:tblGrid>
      <w:tr w:rsidR="00AF7805" w:rsidRPr="00DF6621" w14:paraId="7DC2ADEB"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597479C"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7A3071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453A18C"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694782"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CE9234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6FB984A"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D0E1098"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F9F7C86"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78EA56"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143123C1"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09717EB"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F7D5C7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Mã kiểu công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751807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CB9843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412BE2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E15952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D085289"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353294A" w14:textId="77777777" w:rsidR="00AF7805" w:rsidRPr="00DF6621" w:rsidRDefault="00AF7805" w:rsidP="0016019D">
            <w:pPr>
              <w:spacing w:before="0" w:after="0"/>
              <w:rPr>
                <w:rFonts w:ascii="Arial" w:hAnsi="Arial" w:cs="Arial"/>
                <w:sz w:val="20"/>
              </w:rPr>
            </w:pPr>
            <w:r w:rsidRPr="00DF6621">
              <w:rPr>
                <w:rFonts w:ascii="Arial" w:hAnsi="Arial" w:cs="Arial"/>
                <w:color w:val="000000"/>
                <w:sz w:val="20"/>
                <w:lang w:eastAsia="ja-JP"/>
              </w:rPr>
              <w:t>Mã kiểu công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2863B55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20092F2F"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35565D"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53F10EA"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Tên kiểu công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F78C6C3"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76DF3F2"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0343ADE"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EC33A15"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297EC9A"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5CB9E5"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5459E3"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lang w:eastAsia="ja-JP"/>
              </w:rPr>
              <w:t>Textbox</w:t>
            </w:r>
          </w:p>
        </w:tc>
      </w:tr>
      <w:tr w:rsidR="00AF7805" w:rsidRPr="00DF6621" w14:paraId="0F0517DD" w14:textId="77777777" w:rsidTr="0016019D">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B63F020"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FFAB21"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Kiểu công buổi sáng</w:t>
            </w:r>
          </w:p>
        </w:tc>
        <w:tc>
          <w:tcPr>
            <w:tcW w:w="0" w:type="auto"/>
            <w:tcBorders>
              <w:top w:val="nil"/>
              <w:left w:val="nil"/>
              <w:bottom w:val="single" w:sz="4" w:space="0" w:color="auto"/>
              <w:right w:val="single" w:sz="4" w:space="0" w:color="auto"/>
            </w:tcBorders>
            <w:shd w:val="clear" w:color="auto" w:fill="auto"/>
            <w:vAlign w:val="center"/>
          </w:tcPr>
          <w:p w14:paraId="6254F0F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6FAD4E1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6995C5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479227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Danh mục ký hiệu chấm công</w:t>
            </w:r>
          </w:p>
        </w:tc>
        <w:tc>
          <w:tcPr>
            <w:tcW w:w="0" w:type="auto"/>
            <w:tcBorders>
              <w:top w:val="nil"/>
              <w:left w:val="nil"/>
              <w:bottom w:val="single" w:sz="4" w:space="0" w:color="auto"/>
              <w:right w:val="single" w:sz="4" w:space="0" w:color="auto"/>
            </w:tcBorders>
            <w:shd w:val="clear" w:color="auto" w:fill="auto"/>
            <w:vAlign w:val="center"/>
          </w:tcPr>
          <w:p w14:paraId="562B2DE7"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8CE37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Hiển thị toàn bộ danh sách ký hiệu chấm công có trạng thái Áp dụng</w:t>
            </w:r>
          </w:p>
        </w:tc>
        <w:tc>
          <w:tcPr>
            <w:tcW w:w="0" w:type="auto"/>
            <w:tcBorders>
              <w:top w:val="nil"/>
              <w:left w:val="nil"/>
              <w:bottom w:val="single" w:sz="4" w:space="0" w:color="auto"/>
              <w:right w:val="single" w:sz="4" w:space="0" w:color="auto"/>
            </w:tcBorders>
            <w:shd w:val="clear" w:color="auto" w:fill="auto"/>
            <w:vAlign w:val="center"/>
          </w:tcPr>
          <w:p w14:paraId="250013D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008BADA6"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1713214"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9B1D53"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Kiểu công buổi chiều</w:t>
            </w:r>
          </w:p>
        </w:tc>
        <w:tc>
          <w:tcPr>
            <w:tcW w:w="0" w:type="auto"/>
            <w:tcBorders>
              <w:top w:val="nil"/>
              <w:left w:val="nil"/>
              <w:bottom w:val="single" w:sz="4" w:space="0" w:color="auto"/>
              <w:right w:val="single" w:sz="4" w:space="0" w:color="auto"/>
            </w:tcBorders>
            <w:shd w:val="clear" w:color="auto" w:fill="auto"/>
            <w:vAlign w:val="center"/>
          </w:tcPr>
          <w:p w14:paraId="1FC1073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4B3EB1C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F380A1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3E827E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Danh mục ký hiệu chấm công</w:t>
            </w:r>
          </w:p>
        </w:tc>
        <w:tc>
          <w:tcPr>
            <w:tcW w:w="0" w:type="auto"/>
            <w:tcBorders>
              <w:top w:val="nil"/>
              <w:left w:val="nil"/>
              <w:bottom w:val="single" w:sz="4" w:space="0" w:color="auto"/>
              <w:right w:val="single" w:sz="4" w:space="0" w:color="auto"/>
            </w:tcBorders>
            <w:shd w:val="clear" w:color="auto" w:fill="auto"/>
            <w:vAlign w:val="center"/>
          </w:tcPr>
          <w:p w14:paraId="5C4F224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E1FBF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Hiển thị toàn bộ danh sách ký hiệu chấm công có trạng thái Áp dụng</w:t>
            </w:r>
          </w:p>
        </w:tc>
        <w:tc>
          <w:tcPr>
            <w:tcW w:w="0" w:type="auto"/>
            <w:tcBorders>
              <w:top w:val="nil"/>
              <w:left w:val="nil"/>
              <w:bottom w:val="single" w:sz="4" w:space="0" w:color="auto"/>
              <w:right w:val="single" w:sz="4" w:space="0" w:color="auto"/>
            </w:tcBorders>
            <w:shd w:val="clear" w:color="auto" w:fill="auto"/>
            <w:vAlign w:val="center"/>
          </w:tcPr>
          <w:p w14:paraId="128B2EB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3882B5B9"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9916F42"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65E210"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7E9E4FC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1A682E5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9C6D77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C45910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3D8AED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4AB8B2B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Bao gồm 2 trạng thái:</w:t>
            </w:r>
          </w:p>
          <w:p w14:paraId="2AAD084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Áp dụng</w:t>
            </w:r>
          </w:p>
          <w:p w14:paraId="4B242214" w14:textId="77777777" w:rsidR="00AF7805" w:rsidRPr="00DF6621" w:rsidRDefault="00AF7805" w:rsidP="0016019D">
            <w:pPr>
              <w:spacing w:before="0"/>
              <w:rPr>
                <w:rFonts w:ascii="Arial" w:hAnsi="Arial" w:cs="Arial"/>
                <w:color w:val="000000"/>
                <w:sz w:val="20"/>
                <w:lang w:eastAsia="ja-JP"/>
              </w:rPr>
            </w:pPr>
            <w:r w:rsidRPr="00DF6621">
              <w:rPr>
                <w:rFonts w:ascii="Arial" w:hAnsi="Arial" w:cs="Arial"/>
                <w:color w:val="000000"/>
                <w:sz w:val="20"/>
                <w:lang w:eastAsia="ja-JP"/>
              </w:rPr>
              <w:t>+ Ngừng áp dụng</w:t>
            </w:r>
          </w:p>
          <w:p w14:paraId="443C244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483E1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Combobox</w:t>
            </w:r>
          </w:p>
        </w:tc>
      </w:tr>
      <w:tr w:rsidR="00AF7805" w:rsidRPr="00DF6621" w14:paraId="1348D903"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9824AFC" w14:textId="77777777" w:rsidR="00AF7805" w:rsidRPr="00DF6621" w:rsidRDefault="00AF7805" w:rsidP="00AF7805">
            <w:pPr>
              <w:pStyle w:val="ListParagraph"/>
              <w:numPr>
                <w:ilvl w:val="0"/>
                <w:numId w:val="162"/>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8351AD"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56E1598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E34574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5905F4D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48EF46F"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442ABB"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280AB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Mô tả thêm</w:t>
            </w:r>
          </w:p>
        </w:tc>
        <w:tc>
          <w:tcPr>
            <w:tcW w:w="0" w:type="auto"/>
            <w:tcBorders>
              <w:top w:val="nil"/>
              <w:left w:val="nil"/>
              <w:bottom w:val="single" w:sz="4" w:space="0" w:color="auto"/>
              <w:right w:val="single" w:sz="4" w:space="0" w:color="auto"/>
            </w:tcBorders>
            <w:shd w:val="clear" w:color="auto" w:fill="auto"/>
            <w:vAlign w:val="center"/>
          </w:tcPr>
          <w:p w14:paraId="082F227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bl>
    <w:p w14:paraId="6CBA1603"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17"/>
        <w:gridCol w:w="2559"/>
      </w:tblGrid>
      <w:tr w:rsidR="00AF7805" w:rsidRPr="00DF6621" w14:paraId="4024E87F" w14:textId="77777777" w:rsidTr="0016019D">
        <w:trPr>
          <w:tblHeader/>
        </w:trPr>
        <w:tc>
          <w:tcPr>
            <w:tcW w:w="0" w:type="auto"/>
            <w:vAlign w:val="center"/>
          </w:tcPr>
          <w:p w14:paraId="39EB6DB2"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17DC2234"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7318E4E0"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1D116A3A"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725F002E" w14:textId="77777777" w:rsidTr="0016019D">
        <w:trPr>
          <w:tblHeader/>
        </w:trPr>
        <w:tc>
          <w:tcPr>
            <w:tcW w:w="0" w:type="auto"/>
            <w:vAlign w:val="center"/>
          </w:tcPr>
          <w:p w14:paraId="62F8172B"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vAlign w:val="center"/>
          </w:tcPr>
          <w:p w14:paraId="629DADF3" w14:textId="77777777" w:rsidR="00AF7805" w:rsidRPr="00DF6621" w:rsidRDefault="00AF7805" w:rsidP="0016019D">
            <w:pPr>
              <w:pStyle w:val="-Thng"/>
              <w:spacing w:line="276" w:lineRule="auto"/>
              <w:ind w:firstLine="0"/>
              <w:jc w:val="left"/>
              <w:rPr>
                <w:rFonts w:cs="Arial"/>
                <w:lang w:val="en-US"/>
              </w:rPr>
            </w:pPr>
            <w:r w:rsidRPr="00DF6621">
              <w:rPr>
                <w:rFonts w:cs="Arial"/>
              </w:rPr>
              <w:t>Mã kiểu công</w:t>
            </w:r>
          </w:p>
        </w:tc>
        <w:tc>
          <w:tcPr>
            <w:tcW w:w="0" w:type="auto"/>
            <w:vAlign w:val="center"/>
          </w:tcPr>
          <w:p w14:paraId="5627419B"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Mã kiểu công</w:t>
            </w:r>
          </w:p>
        </w:tc>
        <w:tc>
          <w:tcPr>
            <w:tcW w:w="0" w:type="auto"/>
            <w:vAlign w:val="center"/>
          </w:tcPr>
          <w:p w14:paraId="3B0CBA97"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284018B3" w14:textId="77777777" w:rsidTr="0016019D">
        <w:trPr>
          <w:tblHeader/>
        </w:trPr>
        <w:tc>
          <w:tcPr>
            <w:tcW w:w="0" w:type="auto"/>
            <w:vAlign w:val="center"/>
          </w:tcPr>
          <w:p w14:paraId="4196CFEF"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vAlign w:val="center"/>
          </w:tcPr>
          <w:p w14:paraId="51B3DAF7" w14:textId="77777777" w:rsidR="00AF7805" w:rsidRPr="00DF6621" w:rsidRDefault="00AF7805" w:rsidP="0016019D">
            <w:pPr>
              <w:pStyle w:val="-Thng"/>
              <w:spacing w:line="276" w:lineRule="auto"/>
              <w:ind w:firstLine="0"/>
              <w:jc w:val="left"/>
              <w:rPr>
                <w:rFonts w:cs="Arial"/>
                <w:lang w:val="en-US"/>
              </w:rPr>
            </w:pPr>
            <w:r w:rsidRPr="00DF6621">
              <w:rPr>
                <w:rFonts w:cs="Arial"/>
              </w:rPr>
              <w:t>Tên kiểu công</w:t>
            </w:r>
          </w:p>
        </w:tc>
        <w:tc>
          <w:tcPr>
            <w:tcW w:w="0" w:type="auto"/>
            <w:vAlign w:val="center"/>
          </w:tcPr>
          <w:p w14:paraId="7BE41915"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Tên kiểu công</w:t>
            </w:r>
          </w:p>
        </w:tc>
        <w:tc>
          <w:tcPr>
            <w:tcW w:w="0" w:type="auto"/>
            <w:vAlign w:val="center"/>
          </w:tcPr>
          <w:p w14:paraId="78A33549"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1B4165E5" w14:textId="77777777" w:rsidTr="0016019D">
        <w:trPr>
          <w:tblHeader/>
        </w:trPr>
        <w:tc>
          <w:tcPr>
            <w:tcW w:w="0" w:type="auto"/>
            <w:vAlign w:val="center"/>
          </w:tcPr>
          <w:p w14:paraId="3E004326"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vAlign w:val="center"/>
          </w:tcPr>
          <w:p w14:paraId="2B1CE485" w14:textId="77777777" w:rsidR="00AF7805" w:rsidRPr="00DF6621" w:rsidRDefault="00AF7805" w:rsidP="0016019D">
            <w:pPr>
              <w:pStyle w:val="-Thng"/>
              <w:spacing w:line="276" w:lineRule="auto"/>
              <w:ind w:firstLine="0"/>
              <w:jc w:val="left"/>
              <w:rPr>
                <w:rFonts w:cs="Arial"/>
                <w:lang w:val="en-US"/>
              </w:rPr>
            </w:pPr>
            <w:r w:rsidRPr="00DF6621">
              <w:rPr>
                <w:rFonts w:cs="Arial"/>
              </w:rPr>
              <w:t>Trạng thái</w:t>
            </w:r>
          </w:p>
        </w:tc>
        <w:tc>
          <w:tcPr>
            <w:tcW w:w="0" w:type="auto"/>
            <w:vAlign w:val="center"/>
          </w:tcPr>
          <w:p w14:paraId="0E778262"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Trạng thái</w:t>
            </w:r>
          </w:p>
        </w:tc>
        <w:tc>
          <w:tcPr>
            <w:tcW w:w="0" w:type="auto"/>
            <w:vAlign w:val="center"/>
          </w:tcPr>
          <w:p w14:paraId="19D1A8B2"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36EEC2A1"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kiểu công đã được thiết lập trên hệ thống.</w:t>
      </w:r>
    </w:p>
    <w:p w14:paraId="00AD7C6C"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1A8AFE39"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61479305"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7ACB974E" w14:textId="77777777" w:rsidTr="0016019D">
        <w:trPr>
          <w:trHeight w:val="377"/>
        </w:trPr>
        <w:tc>
          <w:tcPr>
            <w:tcW w:w="0" w:type="auto"/>
            <w:vAlign w:val="center"/>
          </w:tcPr>
          <w:p w14:paraId="11E002A5"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59D22B3D"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6ED19EF2"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63626368" w14:textId="77777777" w:rsidTr="0016019D">
        <w:tc>
          <w:tcPr>
            <w:tcW w:w="0" w:type="auto"/>
            <w:vAlign w:val="center"/>
          </w:tcPr>
          <w:p w14:paraId="6F789307"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7FAD71F2"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3BF93B3D"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08D06F13" w14:textId="77777777" w:rsidTr="0016019D">
        <w:tc>
          <w:tcPr>
            <w:tcW w:w="0" w:type="auto"/>
            <w:vAlign w:val="center"/>
          </w:tcPr>
          <w:p w14:paraId="508C7B3A"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38602FDF"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5D1942A5"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2D1E9C78"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0A6569FC"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6F9F9979"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58CFA83F"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31766B4E"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26FF50D3"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2BCC7F0D"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5F32EBBD"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3F8A9F95"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4418DC83"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44EBD124" w14:textId="77777777" w:rsidTr="0016019D">
        <w:tc>
          <w:tcPr>
            <w:tcW w:w="0" w:type="auto"/>
            <w:vAlign w:val="center"/>
          </w:tcPr>
          <w:p w14:paraId="3F41EB71"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5EF22916"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0B1F256F"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r w:rsidR="00AF7805" w:rsidRPr="00DF6621" w14:paraId="4CA22FFB" w14:textId="77777777" w:rsidTr="0016019D">
        <w:tc>
          <w:tcPr>
            <w:tcW w:w="0" w:type="auto"/>
            <w:vAlign w:val="center"/>
          </w:tcPr>
          <w:p w14:paraId="25C3264D"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4AA111BE"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Chọn</w:t>
            </w:r>
          </w:p>
        </w:tc>
        <w:tc>
          <w:tcPr>
            <w:tcW w:w="0" w:type="auto"/>
            <w:vAlign w:val="center"/>
          </w:tcPr>
          <w:p w14:paraId="20328197"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AF7805" w:rsidRPr="00DF6621" w14:paraId="45441934" w14:textId="77777777" w:rsidTr="0016019D">
        <w:tc>
          <w:tcPr>
            <w:tcW w:w="0" w:type="auto"/>
            <w:vAlign w:val="center"/>
          </w:tcPr>
          <w:p w14:paraId="05179DE2"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76109794"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Xóa</w:t>
            </w:r>
          </w:p>
        </w:tc>
        <w:tc>
          <w:tcPr>
            <w:tcW w:w="0" w:type="auto"/>
            <w:vAlign w:val="center"/>
          </w:tcPr>
          <w:p w14:paraId="7593F69C"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 xml:space="preserve">Người dùng sử dụng chức năng này để chọn xóa 1 bản ghi danh mục. </w:t>
            </w:r>
          </w:p>
          <w:p w14:paraId="4868A39A"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 xml:space="preserve">Khi xóa chương trình sẽ hiển thị ra thông báo “Bạn muốn xóa bản ghi không?” và 2 nút [Có], [Không]. </w:t>
            </w:r>
          </w:p>
          <w:p w14:paraId="71591832" w14:textId="77777777" w:rsidR="00AF7805" w:rsidRPr="00DF6621" w:rsidRDefault="00AF7805" w:rsidP="0016019D">
            <w:pPr>
              <w:pStyle w:val="ListParagraph"/>
              <w:spacing w:before="0" w:after="0"/>
              <w:rPr>
                <w:rFonts w:cs="Arial"/>
                <w:sz w:val="20"/>
                <w:szCs w:val="20"/>
              </w:rPr>
            </w:pPr>
            <w:r w:rsidRPr="00DF6621">
              <w:rPr>
                <w:rFonts w:cs="Arial"/>
                <w:sz w:val="20"/>
                <w:szCs w:val="20"/>
                <w:lang w:val="en-US"/>
              </w:rPr>
              <w:t xml:space="preserve">+ </w:t>
            </w:r>
            <w:r w:rsidRPr="00DF6621">
              <w:rPr>
                <w:rFonts w:cs="Arial"/>
                <w:sz w:val="20"/>
                <w:szCs w:val="20"/>
              </w:rPr>
              <w:t>Chọn [Có]: Thì thực hiện xóa bản ghi trên lưới</w:t>
            </w:r>
          </w:p>
          <w:p w14:paraId="02021A6C"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Chọn [Không]: Không xóa bản ghi trên lưới</w:t>
            </w:r>
          </w:p>
          <w:p w14:paraId="25BC5636"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sz w:val="20"/>
                <w:szCs w:val="20"/>
              </w:rPr>
              <w:t>Chỉ xóa được bản ghi chưa sử dụng ở</w:t>
            </w:r>
            <w:r w:rsidRPr="00DF6621">
              <w:rPr>
                <w:rFonts w:cs="Arial"/>
                <w:sz w:val="20"/>
                <w:szCs w:val="20"/>
                <w:lang w:val="en-US"/>
              </w:rPr>
              <w:t xml:space="preserve"> chức năng: Quản lý đăng ký nghỉ và Bảng xử lý dữ liệu chấm công.</w:t>
            </w:r>
          </w:p>
        </w:tc>
      </w:tr>
      <w:tr w:rsidR="00AF7805" w:rsidRPr="00DF6621" w14:paraId="012171E1" w14:textId="77777777" w:rsidTr="0016019D">
        <w:tc>
          <w:tcPr>
            <w:tcW w:w="0" w:type="auto"/>
            <w:vAlign w:val="center"/>
          </w:tcPr>
          <w:p w14:paraId="6087CA96" w14:textId="77777777" w:rsidR="00AF7805" w:rsidRPr="00DF6621" w:rsidRDefault="00AF7805" w:rsidP="00AF7805">
            <w:pPr>
              <w:pStyle w:val="ListParagraph"/>
              <w:numPr>
                <w:ilvl w:val="0"/>
                <w:numId w:val="163"/>
              </w:numPr>
              <w:tabs>
                <w:tab w:val="left" w:pos="630"/>
              </w:tabs>
              <w:spacing w:before="60" w:after="60"/>
              <w:ind w:left="504"/>
              <w:contextualSpacing/>
              <w:jc w:val="center"/>
              <w:rPr>
                <w:rFonts w:cs="Arial"/>
                <w:sz w:val="20"/>
                <w:szCs w:val="20"/>
              </w:rPr>
            </w:pPr>
          </w:p>
        </w:tc>
        <w:tc>
          <w:tcPr>
            <w:tcW w:w="0" w:type="auto"/>
            <w:vAlign w:val="center"/>
          </w:tcPr>
          <w:p w14:paraId="5473CF82"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Xuất excel</w:t>
            </w:r>
          </w:p>
        </w:tc>
        <w:tc>
          <w:tcPr>
            <w:tcW w:w="0" w:type="auto"/>
            <w:vAlign w:val="center"/>
          </w:tcPr>
          <w:p w14:paraId="79EC8118" w14:textId="77777777" w:rsidR="00AF7805" w:rsidRPr="00DF6621" w:rsidRDefault="00AF7805" w:rsidP="0016019D">
            <w:pPr>
              <w:tabs>
                <w:tab w:val="left" w:pos="630"/>
              </w:tabs>
              <w:spacing w:before="60" w:after="60" w:line="276" w:lineRule="auto"/>
              <w:contextualSpacing/>
              <w:rPr>
                <w:rFonts w:ascii="Arial" w:hAnsi="Arial" w:cs="Arial"/>
                <w:sz w:val="20"/>
                <w:lang w:val="vi-VN"/>
              </w:rPr>
            </w:pPr>
            <w:r w:rsidRPr="00DF6621">
              <w:rPr>
                <w:rFonts w:ascii="Arial" w:hAnsi="Arial" w:cs="Arial"/>
                <w:sz w:val="20"/>
                <w:lang w:val="vi-VN"/>
              </w:rPr>
              <w:t>Người dùng sử dụng chức năng này để xuất file excel danh mục đã khai báo trong hệ thống.</w:t>
            </w:r>
          </w:p>
        </w:tc>
      </w:tr>
    </w:tbl>
    <w:p w14:paraId="7B1A7776"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4165E8F2"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77F054A0" wp14:editId="59EB7110">
            <wp:extent cx="5761990" cy="2536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2536825"/>
                    </a:xfrm>
                    <a:prstGeom prst="rect">
                      <a:avLst/>
                    </a:prstGeom>
                  </pic:spPr>
                </pic:pic>
              </a:graphicData>
            </a:graphic>
          </wp:inline>
        </w:drawing>
      </w:r>
    </w:p>
    <w:p w14:paraId="7DA673B0"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Thiết lập kiểu công</w:t>
      </w:r>
    </w:p>
    <w:p w14:paraId="75B116BA" w14:textId="77777777" w:rsidR="00AF7805" w:rsidRPr="00DF6621" w:rsidRDefault="00AF7805" w:rsidP="00AF7805">
      <w:pPr>
        <w:pStyle w:val="Heading5"/>
        <w:tabs>
          <w:tab w:val="num" w:pos="1008"/>
        </w:tabs>
        <w:ind w:left="1008"/>
        <w:rPr>
          <w:rFonts w:ascii="Arial" w:hAnsi="Arial" w:cs="Arial"/>
          <w:sz w:val="20"/>
          <w:szCs w:val="20"/>
        </w:rPr>
      </w:pPr>
      <w:bookmarkStart w:id="141" w:name="_Toc500541215"/>
      <w:r w:rsidRPr="00DF6621">
        <w:rPr>
          <w:rFonts w:ascii="Arial" w:hAnsi="Arial" w:cs="Arial"/>
          <w:sz w:val="20"/>
          <w:szCs w:val="20"/>
        </w:rPr>
        <w:t>Thiết lập đối tượng chấm công</w:t>
      </w:r>
      <w:bookmarkEnd w:id="141"/>
    </w:p>
    <w:p w14:paraId="25C1DE13"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Mối quan hệ giữa các chức năng</w:t>
      </w:r>
    </w:p>
    <w:p w14:paraId="19714629" w14:textId="77777777" w:rsidR="00AF7805" w:rsidRPr="00DF6621" w:rsidRDefault="00AF7805" w:rsidP="00AF7805">
      <w:pPr>
        <w:rPr>
          <w:rFonts w:ascii="Arial" w:hAnsi="Arial" w:cs="Arial"/>
          <w:sz w:val="20"/>
        </w:rPr>
      </w:pPr>
      <w:r w:rsidRPr="00DF6621">
        <w:rPr>
          <w:rFonts w:ascii="Arial" w:hAnsi="Arial" w:cs="Arial"/>
          <w:sz w:val="20"/>
        </w:rPr>
        <w:object w:dxaOrig="11835" w:dyaOrig="4005" w14:anchorId="173D77C7">
          <v:shape id="_x0000_i3727" type="#_x0000_t75" style="width:453.5pt;height:154pt" o:ole="">
            <v:imagedata r:id="rId137" o:title=""/>
          </v:shape>
          <o:OLEObject Type="Embed" ProgID="Visio.Drawing.15" ShapeID="_x0000_i3727" DrawAspect="Content" ObjectID="_1574283835" r:id="rId138"/>
        </w:object>
      </w:r>
    </w:p>
    <w:p w14:paraId="299D62C5"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Mục đích, vai trò thực hiện, bước thực hiện</w:t>
      </w:r>
    </w:p>
    <w:p w14:paraId="15E2EB2C" w14:textId="77777777" w:rsidR="00AF7805" w:rsidRPr="00DF6621" w:rsidRDefault="00AF7805" w:rsidP="00AF7805">
      <w:pPr>
        <w:pStyle w:val="atext"/>
        <w:spacing w:line="276" w:lineRule="auto"/>
        <w:ind w:left="360" w:firstLine="0"/>
        <w:rPr>
          <w:rFonts w:ascii="Arial" w:hAnsi="Arial" w:cs="Arial"/>
          <w:b/>
          <w:color w:val="000000" w:themeColor="text1"/>
          <w:sz w:val="20"/>
          <w:szCs w:val="20"/>
        </w:rPr>
      </w:pPr>
      <w:r w:rsidRPr="00DF6621">
        <w:rPr>
          <w:rFonts w:ascii="Arial" w:hAnsi="Arial" w:cs="Arial"/>
          <w:b/>
          <w:color w:val="000000" w:themeColor="text1"/>
          <w:sz w:val="20"/>
          <w:szCs w:val="20"/>
        </w:rPr>
        <w:t>Mục đích, ý nghĩa:</w:t>
      </w:r>
    </w:p>
    <w:p w14:paraId="3D64B507"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Thiết lập quy định về các đối tượng chấm công. </w:t>
      </w:r>
    </w:p>
    <w:p w14:paraId="5B81904D"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Vị trí chức danh nào được gán vào đối tượng chấm công nào thì sẽ hưởng theo quy định về đối tượng đó. </w:t>
      </w:r>
    </w:p>
    <w:p w14:paraId="1489D41C" w14:textId="77777777" w:rsidR="00AF7805" w:rsidRPr="00DF6621" w:rsidRDefault="00AF7805" w:rsidP="00AF7805">
      <w:pPr>
        <w:pStyle w:val="-Thng"/>
        <w:numPr>
          <w:ilvl w:val="0"/>
          <w:numId w:val="12"/>
        </w:numPr>
        <w:spacing w:before="0" w:after="0" w:line="276" w:lineRule="auto"/>
        <w:rPr>
          <w:rFonts w:cs="Arial"/>
        </w:rPr>
      </w:pPr>
      <w:r w:rsidRPr="00DF6621">
        <w:rPr>
          <w:rFonts w:cs="Arial"/>
        </w:rPr>
        <w:t>Vị trí chức danh không thuộc các đối tượng ở dưới thì hiểu là quy định theo công chuẩn của công ty.</w:t>
      </w:r>
    </w:p>
    <w:p w14:paraId="069AEC80" w14:textId="77777777" w:rsidR="00AF7805" w:rsidRPr="00DF6621" w:rsidRDefault="00AF7805" w:rsidP="00AF7805">
      <w:pPr>
        <w:pStyle w:val="-Thng"/>
        <w:numPr>
          <w:ilvl w:val="0"/>
          <w:numId w:val="12"/>
        </w:numPr>
        <w:spacing w:before="0" w:after="0" w:line="276" w:lineRule="auto"/>
        <w:rPr>
          <w:rFonts w:cs="Arial"/>
        </w:rPr>
      </w:pPr>
      <w:r w:rsidRPr="00DF6621">
        <w:rPr>
          <w:rFonts w:cs="Arial"/>
          <w:lang w:val="en-US"/>
        </w:rPr>
        <w:t>Các đối tượng chấm công:</w:t>
      </w:r>
    </w:p>
    <w:p w14:paraId="006F9211" w14:textId="77777777" w:rsidR="00AF7805" w:rsidRPr="00DF6621" w:rsidRDefault="00AF7805" w:rsidP="00AF7805">
      <w:pPr>
        <w:pStyle w:val="ListParagraph"/>
        <w:spacing w:before="0" w:after="0"/>
        <w:rPr>
          <w:rFonts w:cs="Arial"/>
          <w:sz w:val="20"/>
          <w:szCs w:val="20"/>
          <w:lang w:val="en-US"/>
        </w:rPr>
      </w:pPr>
      <w:r w:rsidRPr="00DF6621">
        <w:rPr>
          <w:rFonts w:cs="Arial"/>
          <w:sz w:val="20"/>
          <w:szCs w:val="20"/>
          <w:lang w:val="en-US"/>
        </w:rPr>
        <w:t xml:space="preserve">+ </w:t>
      </w:r>
      <w:r w:rsidRPr="00DF6621">
        <w:rPr>
          <w:rFonts w:cs="Arial"/>
          <w:sz w:val="20"/>
          <w:szCs w:val="20"/>
        </w:rPr>
        <w:t>Miễn theo dõi thời gian làm việc</w:t>
      </w:r>
      <w:r w:rsidRPr="00DF6621">
        <w:rPr>
          <w:rFonts w:cs="Arial"/>
          <w:sz w:val="20"/>
          <w:szCs w:val="20"/>
          <w:lang w:val="en-US"/>
        </w:rPr>
        <w:t>.</w:t>
      </w:r>
    </w:p>
    <w:p w14:paraId="5343460E" w14:textId="77777777" w:rsidR="00AF7805" w:rsidRPr="00DF6621" w:rsidRDefault="00AF7805" w:rsidP="00AF7805">
      <w:pPr>
        <w:pStyle w:val="ListParagraph"/>
        <w:spacing w:before="0" w:after="0"/>
        <w:rPr>
          <w:rFonts w:cs="Arial"/>
          <w:sz w:val="20"/>
          <w:szCs w:val="20"/>
          <w:lang w:val="en-US"/>
        </w:rPr>
      </w:pPr>
      <w:r w:rsidRPr="00DF6621">
        <w:rPr>
          <w:rFonts w:cs="Arial"/>
          <w:sz w:val="20"/>
          <w:szCs w:val="20"/>
        </w:rPr>
        <w:t>+ Miễn theo dõi đi muộn về sớm</w:t>
      </w:r>
      <w:r w:rsidRPr="00DF6621">
        <w:rPr>
          <w:rFonts w:cs="Arial"/>
          <w:sz w:val="20"/>
          <w:szCs w:val="20"/>
          <w:lang w:val="en-US"/>
        </w:rPr>
        <w:t>.</w:t>
      </w:r>
    </w:p>
    <w:p w14:paraId="56E3638C" w14:textId="77777777" w:rsidR="00AF7805" w:rsidRPr="00DF6621" w:rsidRDefault="00AF7805" w:rsidP="00AF7805">
      <w:pPr>
        <w:pStyle w:val="ListParagraph"/>
        <w:spacing w:before="0" w:after="0"/>
        <w:rPr>
          <w:rFonts w:cs="Arial"/>
          <w:sz w:val="20"/>
          <w:szCs w:val="20"/>
          <w:lang w:val="en-US"/>
        </w:rPr>
      </w:pPr>
      <w:r w:rsidRPr="00DF6621">
        <w:rPr>
          <w:rFonts w:cs="Arial"/>
          <w:sz w:val="20"/>
          <w:szCs w:val="20"/>
        </w:rPr>
        <w:t>+ Làm việc ngoài công ty hoặc đi onsite</w:t>
      </w:r>
      <w:r w:rsidRPr="00DF6621">
        <w:rPr>
          <w:rFonts w:cs="Arial"/>
          <w:sz w:val="20"/>
          <w:szCs w:val="20"/>
          <w:lang w:val="en-US"/>
        </w:rPr>
        <w:t>.</w:t>
      </w:r>
    </w:p>
    <w:p w14:paraId="6C6EDCB4" w14:textId="77777777" w:rsidR="00AF7805" w:rsidRPr="00DF6621" w:rsidRDefault="00AF7805" w:rsidP="00AF7805">
      <w:pPr>
        <w:pStyle w:val="ListParagraph"/>
        <w:spacing w:before="0" w:after="0"/>
        <w:rPr>
          <w:rFonts w:cs="Arial"/>
          <w:sz w:val="20"/>
          <w:szCs w:val="20"/>
          <w:lang w:val="en-US"/>
        </w:rPr>
      </w:pPr>
      <w:r w:rsidRPr="00DF6621">
        <w:rPr>
          <w:rFonts w:cs="Arial"/>
          <w:sz w:val="20"/>
          <w:szCs w:val="20"/>
        </w:rPr>
        <w:t>+ Làm khác giờ chuẩn công ty</w:t>
      </w:r>
      <w:r w:rsidRPr="00DF6621">
        <w:rPr>
          <w:rFonts w:cs="Arial"/>
          <w:sz w:val="20"/>
          <w:szCs w:val="20"/>
          <w:lang w:val="en-US"/>
        </w:rPr>
        <w:t>.</w:t>
      </w:r>
    </w:p>
    <w:p w14:paraId="7415E657"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Vai trò thực hiện:</w:t>
      </w:r>
    </w:p>
    <w:p w14:paraId="073288AD" w14:textId="77777777" w:rsidR="00AF7805" w:rsidRPr="00DF6621" w:rsidRDefault="00AF7805" w:rsidP="00AF7805">
      <w:pPr>
        <w:pStyle w:val="-Thng"/>
        <w:numPr>
          <w:ilvl w:val="0"/>
          <w:numId w:val="12"/>
        </w:numPr>
        <w:spacing w:line="276" w:lineRule="auto"/>
        <w:rPr>
          <w:rFonts w:cs="Arial"/>
        </w:rPr>
      </w:pPr>
      <w:r w:rsidRPr="00DF6621">
        <w:rPr>
          <w:rFonts w:cs="Arial"/>
        </w:rPr>
        <w:t xml:space="preserve">Đối tượng được quyền </w:t>
      </w:r>
      <w:r w:rsidRPr="00DF6621">
        <w:rPr>
          <w:rFonts w:cs="Arial"/>
          <w:lang w:val="en-US"/>
        </w:rPr>
        <w:t>vào thiết lập đối tượng chấm công.</w:t>
      </w:r>
    </w:p>
    <w:p w14:paraId="38B20C12" w14:textId="77777777" w:rsidR="00AF7805" w:rsidRPr="00DF6621" w:rsidRDefault="00AF7805" w:rsidP="00AF7805">
      <w:pPr>
        <w:pStyle w:val="atext"/>
        <w:spacing w:line="276" w:lineRule="auto"/>
        <w:ind w:firstLine="360"/>
        <w:rPr>
          <w:rFonts w:ascii="Arial" w:hAnsi="Arial" w:cs="Arial"/>
          <w:b/>
          <w:color w:val="000000" w:themeColor="text1"/>
          <w:sz w:val="20"/>
          <w:szCs w:val="20"/>
        </w:rPr>
      </w:pPr>
      <w:r w:rsidRPr="00DF6621">
        <w:rPr>
          <w:rFonts w:ascii="Arial" w:hAnsi="Arial" w:cs="Arial"/>
          <w:b/>
          <w:color w:val="000000" w:themeColor="text1"/>
          <w:sz w:val="20"/>
          <w:szCs w:val="20"/>
        </w:rPr>
        <w:t>Các bước thực hiện:</w:t>
      </w:r>
    </w:p>
    <w:p w14:paraId="2185E35C" w14:textId="77777777" w:rsidR="00AF7805" w:rsidRPr="00DF6621" w:rsidRDefault="00AF7805" w:rsidP="00AF7805">
      <w:pPr>
        <w:pStyle w:val="atext"/>
        <w:numPr>
          <w:ilvl w:val="0"/>
          <w:numId w:val="164"/>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1:</w:t>
      </w:r>
      <w:r w:rsidRPr="00DF6621">
        <w:rPr>
          <w:rFonts w:ascii="Arial" w:hAnsi="Arial" w:cs="Arial"/>
          <w:color w:val="000000" w:themeColor="text1"/>
          <w:sz w:val="20"/>
          <w:szCs w:val="20"/>
        </w:rPr>
        <w:t xml:space="preserve"> Chọn chức năng: Chấm công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Thiết lập </w:t>
      </w:r>
      <w:r w:rsidRPr="00DF6621">
        <w:rPr>
          <w:rFonts w:ascii="Arial" w:hAnsi="Arial" w:cs="Arial"/>
          <w:color w:val="000000" w:themeColor="text1"/>
          <w:sz w:val="20"/>
          <w:szCs w:val="20"/>
        </w:rPr>
        <w:sym w:font="Wingdings" w:char="F0E0"/>
      </w:r>
      <w:r w:rsidRPr="00DF6621">
        <w:rPr>
          <w:rFonts w:ascii="Arial" w:hAnsi="Arial" w:cs="Arial"/>
          <w:color w:val="000000" w:themeColor="text1"/>
          <w:sz w:val="20"/>
          <w:szCs w:val="20"/>
        </w:rPr>
        <w:t xml:space="preserve"> Thiết lập đối tượng chấm công. Hệ thống mặc định hiển danh sách 10 </w:t>
      </w:r>
      <w:r w:rsidRPr="00DF6621">
        <w:rPr>
          <w:rFonts w:ascii="Arial" w:hAnsi="Arial" w:cs="Arial"/>
          <w:bCs/>
          <w:color w:val="000000" w:themeColor="text1"/>
          <w:sz w:val="20"/>
          <w:szCs w:val="20"/>
          <w:lang w:eastAsia="ja-JP"/>
        </w:rPr>
        <w:t>bản ghi</w:t>
      </w:r>
      <w:r w:rsidRPr="00DF6621">
        <w:rPr>
          <w:rFonts w:ascii="Arial" w:hAnsi="Arial" w:cs="Arial"/>
          <w:color w:val="000000" w:themeColor="text1"/>
          <w:sz w:val="20"/>
          <w:szCs w:val="20"/>
        </w:rPr>
        <w:t xml:space="preserve"> được tạo mới nhất tại lưới bên trái.</w:t>
      </w:r>
    </w:p>
    <w:p w14:paraId="28700B94" w14:textId="77777777" w:rsidR="00AF7805" w:rsidRPr="00DF6621" w:rsidRDefault="00AF7805" w:rsidP="00AF7805">
      <w:pPr>
        <w:pStyle w:val="atext"/>
        <w:numPr>
          <w:ilvl w:val="0"/>
          <w:numId w:val="164"/>
        </w:numPr>
        <w:spacing w:line="276" w:lineRule="auto"/>
        <w:rPr>
          <w:rFonts w:ascii="Arial" w:hAnsi="Arial" w:cs="Arial"/>
          <w:b/>
          <w:color w:val="000000" w:themeColor="text1"/>
          <w:sz w:val="20"/>
          <w:szCs w:val="20"/>
        </w:rPr>
      </w:pPr>
      <w:r w:rsidRPr="00DF6621">
        <w:rPr>
          <w:rFonts w:ascii="Arial" w:hAnsi="Arial" w:cs="Arial"/>
          <w:b/>
          <w:color w:val="000000" w:themeColor="text1"/>
          <w:sz w:val="20"/>
          <w:szCs w:val="20"/>
        </w:rPr>
        <w:t>Bước 2:</w:t>
      </w:r>
      <w:r w:rsidRPr="00DF6621">
        <w:rPr>
          <w:rFonts w:ascii="Arial" w:hAnsi="Arial" w:cs="Arial"/>
          <w:color w:val="000000" w:themeColor="text1"/>
          <w:sz w:val="20"/>
          <w:szCs w:val="20"/>
        </w:rPr>
        <w:t xml:space="preserve"> Người dùng thực hiện thao tác tại vùng nhập thông tin. </w:t>
      </w:r>
    </w:p>
    <w:p w14:paraId="6D78E75B" w14:textId="77777777" w:rsidR="00AF7805" w:rsidRPr="00DF6621" w:rsidRDefault="00AF7805" w:rsidP="00AF7805">
      <w:pPr>
        <w:pStyle w:val="atext"/>
        <w:numPr>
          <w:ilvl w:val="1"/>
          <w:numId w:val="164"/>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Thông tin sau khi lưu vào hệ thống thành công sẽ hiển thị trên lưới dữ liệu.</w:t>
      </w:r>
    </w:p>
    <w:p w14:paraId="52508FE9" w14:textId="77777777" w:rsidR="00AF7805" w:rsidRPr="00DF6621" w:rsidRDefault="00AF7805" w:rsidP="00AF7805">
      <w:pPr>
        <w:pStyle w:val="atext"/>
        <w:numPr>
          <w:ilvl w:val="1"/>
          <w:numId w:val="164"/>
        </w:numPr>
        <w:spacing w:line="276" w:lineRule="auto"/>
        <w:rPr>
          <w:rFonts w:ascii="Arial" w:hAnsi="Arial" w:cs="Arial"/>
          <w:b/>
          <w:color w:val="000000" w:themeColor="text1"/>
          <w:sz w:val="20"/>
          <w:szCs w:val="20"/>
        </w:rPr>
      </w:pPr>
      <w:r w:rsidRPr="00DF6621">
        <w:rPr>
          <w:rFonts w:ascii="Arial" w:hAnsi="Arial" w:cs="Arial"/>
          <w:color w:val="000000" w:themeColor="text1"/>
          <w:sz w:val="20"/>
          <w:szCs w:val="20"/>
        </w:rPr>
        <w:t>Người dùng thao tác tại các nút chức năng: Làm mới, Ghi.</w:t>
      </w:r>
    </w:p>
    <w:p w14:paraId="77ADAF3D"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Trường thông tin</w:t>
      </w:r>
    </w:p>
    <w:p w14:paraId="5D28AFF1" w14:textId="77777777" w:rsidR="00AF7805" w:rsidRPr="00DF6621" w:rsidRDefault="00AF7805" w:rsidP="00AF7805">
      <w:pPr>
        <w:spacing w:line="276" w:lineRule="auto"/>
        <w:rPr>
          <w:rFonts w:ascii="Arial" w:hAnsi="Arial" w:cs="Arial"/>
          <w:b/>
          <w:i/>
          <w:sz w:val="20"/>
        </w:rPr>
      </w:pPr>
      <w:r w:rsidRPr="00DF6621">
        <w:rPr>
          <w:rFonts w:ascii="Arial" w:hAnsi="Arial" w:cs="Arial"/>
          <w:b/>
          <w:i/>
          <w:sz w:val="20"/>
        </w:rPr>
        <w:t>Vùng nhập thông tin:</w:t>
      </w:r>
    </w:p>
    <w:tbl>
      <w:tblPr>
        <w:tblW w:w="0" w:type="auto"/>
        <w:tblInd w:w="-50" w:type="dxa"/>
        <w:tblLook w:val="04A0" w:firstRow="1" w:lastRow="0" w:firstColumn="1" w:lastColumn="0" w:noHBand="0" w:noVBand="1"/>
      </w:tblPr>
      <w:tblGrid>
        <w:gridCol w:w="594"/>
        <w:gridCol w:w="1227"/>
        <w:gridCol w:w="787"/>
        <w:gridCol w:w="540"/>
        <w:gridCol w:w="825"/>
        <w:gridCol w:w="963"/>
        <w:gridCol w:w="756"/>
        <w:gridCol w:w="2160"/>
        <w:gridCol w:w="1262"/>
      </w:tblGrid>
      <w:tr w:rsidR="00AF7805" w:rsidRPr="00DF6621" w14:paraId="7FDFB537" w14:textId="77777777" w:rsidTr="0016019D">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CF2A942"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4543AB9"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E5D747E"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24AE2D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DECF626"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6ABD172"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88EBA63"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69135BF"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BC78255" w14:textId="77777777" w:rsidR="00AF7805" w:rsidRPr="00DF6621" w:rsidRDefault="00AF7805" w:rsidP="0016019D">
            <w:pPr>
              <w:spacing w:before="0" w:after="0" w:line="276" w:lineRule="auto"/>
              <w:jc w:val="center"/>
              <w:rPr>
                <w:rFonts w:ascii="Arial" w:hAnsi="Arial" w:cs="Arial"/>
                <w:b/>
                <w:bCs/>
                <w:color w:val="000000"/>
                <w:sz w:val="20"/>
                <w:lang w:eastAsia="ja-JP"/>
              </w:rPr>
            </w:pPr>
            <w:r w:rsidRPr="00DF6621">
              <w:rPr>
                <w:rFonts w:ascii="Arial" w:hAnsi="Arial" w:cs="Arial"/>
                <w:b/>
                <w:bCs/>
                <w:color w:val="000000"/>
                <w:sz w:val="20"/>
                <w:lang w:eastAsia="ja-JP"/>
              </w:rPr>
              <w:t>Đối tượng trên giao diện</w:t>
            </w:r>
          </w:p>
        </w:tc>
      </w:tr>
      <w:tr w:rsidR="00AF7805" w:rsidRPr="00DF6621" w14:paraId="0C6E9EFC"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43803FA"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3FD778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1DDFF4A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3B9666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A99B4E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5BD48E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Danh mục vị trí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69A270A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C7987F" w14:textId="77777777" w:rsidR="00AF7805" w:rsidRPr="00DF6621" w:rsidRDefault="00AF7805" w:rsidP="0016019D">
            <w:pPr>
              <w:spacing w:before="60" w:after="60" w:line="276" w:lineRule="auto"/>
              <w:rPr>
                <w:rFonts w:ascii="Arial" w:hAnsi="Arial" w:cs="Arial"/>
                <w:sz w:val="20"/>
              </w:rPr>
            </w:pPr>
            <w:r w:rsidRPr="00DF6621">
              <w:rPr>
                <w:rFonts w:ascii="Arial" w:hAnsi="Arial" w:cs="Arial"/>
                <w:sz w:val="20"/>
              </w:rPr>
              <w:t>-  [F1]: Mở màn hình danh mục vị trí chức danh và cho phép chọn nhiều giá trị.</w:t>
            </w:r>
          </w:p>
          <w:p w14:paraId="5F3208F7" w14:textId="77777777" w:rsidR="00AF7805" w:rsidRPr="00DF6621" w:rsidRDefault="00AF7805" w:rsidP="0016019D">
            <w:pPr>
              <w:spacing w:before="60" w:after="60" w:line="276" w:lineRule="auto"/>
              <w:rPr>
                <w:rFonts w:ascii="Arial" w:hAnsi="Arial" w:cs="Arial"/>
                <w:sz w:val="20"/>
              </w:rPr>
            </w:pPr>
            <w:r w:rsidRPr="00DF6621">
              <w:rPr>
                <w:rFonts w:ascii="Arial" w:hAnsi="Arial" w:cs="Arial"/>
                <w:sz w:val="20"/>
              </w:rPr>
              <w:t>- [Space]: Liệt kê danh sách vị trí chức danh dạng bảng gồm 2 cột: Mã, tên. Cho phép chọn nhiều giá trị.</w:t>
            </w:r>
          </w:p>
        </w:tc>
        <w:tc>
          <w:tcPr>
            <w:tcW w:w="0" w:type="auto"/>
            <w:tcBorders>
              <w:top w:val="single" w:sz="4" w:space="0" w:color="auto"/>
              <w:left w:val="nil"/>
              <w:bottom w:val="single" w:sz="4" w:space="0" w:color="auto"/>
              <w:right w:val="single" w:sz="4" w:space="0" w:color="auto"/>
            </w:tcBorders>
            <w:shd w:val="clear" w:color="auto" w:fill="auto"/>
            <w:vAlign w:val="center"/>
          </w:tcPr>
          <w:p w14:paraId="1D8EDAD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Textbox</w:t>
            </w:r>
          </w:p>
        </w:tc>
      </w:tr>
      <w:tr w:rsidR="00AF7805" w:rsidRPr="00DF6621" w14:paraId="02BF4D8F" w14:textId="77777777" w:rsidTr="0016019D">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D5EF75"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50210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Miễn theo dõi thời gian làm việc</w:t>
            </w:r>
          </w:p>
        </w:tc>
        <w:tc>
          <w:tcPr>
            <w:tcW w:w="0" w:type="auto"/>
            <w:tcBorders>
              <w:top w:val="single" w:sz="4" w:space="0" w:color="auto"/>
              <w:left w:val="nil"/>
              <w:bottom w:val="single" w:sz="4" w:space="0" w:color="auto"/>
              <w:right w:val="single" w:sz="4" w:space="0" w:color="auto"/>
            </w:tcBorders>
            <w:shd w:val="clear" w:color="auto" w:fill="auto"/>
            <w:vAlign w:val="center"/>
          </w:tcPr>
          <w:p w14:paraId="391045B0"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04E4E99"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72A1F5F"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602468B"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5923D4"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C053FB" w14:textId="77777777" w:rsidR="00AF7805" w:rsidRPr="00DF6621" w:rsidRDefault="00AF7805" w:rsidP="0016019D">
            <w:pPr>
              <w:spacing w:before="0" w:after="0" w:line="276"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62A777"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color w:val="000000"/>
                <w:sz w:val="20"/>
              </w:rPr>
              <w:t>Checkbox</w:t>
            </w:r>
          </w:p>
        </w:tc>
      </w:tr>
      <w:tr w:rsidR="00AF7805" w:rsidRPr="00DF6621" w14:paraId="2F6254A7" w14:textId="77777777" w:rsidTr="0016019D">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000F2BD0"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107B44"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 xml:space="preserve">Ngày hiệu lực </w:t>
            </w:r>
          </w:p>
        </w:tc>
        <w:tc>
          <w:tcPr>
            <w:tcW w:w="0" w:type="auto"/>
            <w:tcBorders>
              <w:top w:val="nil"/>
              <w:left w:val="nil"/>
              <w:bottom w:val="single" w:sz="4" w:space="0" w:color="auto"/>
              <w:right w:val="single" w:sz="4" w:space="0" w:color="auto"/>
            </w:tcBorders>
            <w:shd w:val="clear" w:color="auto" w:fill="auto"/>
            <w:vAlign w:val="center"/>
          </w:tcPr>
          <w:p w14:paraId="5055D31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078FD7C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3455862C"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0090526"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17615E"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FF0F77"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10012A8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 Chỉ hiển thị trường này nếu trường “Miễn theo dõi thời gian làm việc” được tích chọn</w:t>
            </w:r>
          </w:p>
        </w:tc>
        <w:tc>
          <w:tcPr>
            <w:tcW w:w="0" w:type="auto"/>
            <w:tcBorders>
              <w:top w:val="nil"/>
              <w:left w:val="nil"/>
              <w:bottom w:val="single" w:sz="4" w:space="0" w:color="auto"/>
              <w:right w:val="single" w:sz="4" w:space="0" w:color="auto"/>
            </w:tcBorders>
            <w:shd w:val="clear" w:color="auto" w:fill="auto"/>
            <w:vAlign w:val="center"/>
          </w:tcPr>
          <w:p w14:paraId="17C9AF9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417D1FA9"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A565CDD"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E356E18" w14:textId="77777777" w:rsidR="00AF7805" w:rsidRPr="00DF6621" w:rsidRDefault="00AF7805" w:rsidP="0016019D">
            <w:pPr>
              <w:spacing w:before="0" w:after="0" w:line="276" w:lineRule="auto"/>
              <w:rPr>
                <w:rFonts w:ascii="Arial" w:hAnsi="Arial" w:cs="Arial"/>
                <w:sz w:val="20"/>
              </w:rPr>
            </w:pPr>
            <w:r w:rsidRPr="00DF6621">
              <w:rPr>
                <w:rFonts w:ascii="Arial" w:hAnsi="Arial" w:cs="Arial"/>
                <w:sz w:val="20"/>
              </w:rPr>
              <w:t>Miễn theo dõi đi muộn về sớm</w:t>
            </w:r>
          </w:p>
        </w:tc>
        <w:tc>
          <w:tcPr>
            <w:tcW w:w="0" w:type="auto"/>
            <w:tcBorders>
              <w:top w:val="nil"/>
              <w:left w:val="nil"/>
              <w:bottom w:val="single" w:sz="4" w:space="0" w:color="auto"/>
              <w:right w:val="single" w:sz="4" w:space="0" w:color="auto"/>
            </w:tcBorders>
            <w:shd w:val="clear" w:color="auto" w:fill="auto"/>
            <w:vAlign w:val="center"/>
          </w:tcPr>
          <w:p w14:paraId="32CD401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0720CD7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076DB3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AC3D0E6"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31E93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CBA3E9"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5C1AC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Checkbox</w:t>
            </w:r>
          </w:p>
        </w:tc>
      </w:tr>
      <w:tr w:rsidR="00AF7805" w:rsidRPr="00DF6621" w14:paraId="65DB5F4F"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8347387"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40F9C8"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4ABB2B5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0979D57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1FDEBB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5480CD8"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82173A3"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65E24C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34B4F99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 Chỉ hiển thị trường này nếu trường “</w:t>
            </w:r>
            <w:r w:rsidRPr="00DF6621">
              <w:rPr>
                <w:rFonts w:ascii="Arial" w:hAnsi="Arial" w:cs="Arial"/>
                <w:sz w:val="20"/>
              </w:rPr>
              <w:t>Miễn theo dõi đi muộn về sớm</w:t>
            </w:r>
            <w:r w:rsidRPr="00DF6621">
              <w:rPr>
                <w:rFonts w:ascii="Arial" w:hAnsi="Arial" w:cs="Arial"/>
                <w:color w:val="000000"/>
                <w:sz w:val="20"/>
              </w:rPr>
              <w:t>” được tích chọn</w:t>
            </w:r>
          </w:p>
        </w:tc>
        <w:tc>
          <w:tcPr>
            <w:tcW w:w="0" w:type="auto"/>
            <w:tcBorders>
              <w:top w:val="nil"/>
              <w:left w:val="nil"/>
              <w:bottom w:val="single" w:sz="4" w:space="0" w:color="auto"/>
              <w:right w:val="single" w:sz="4" w:space="0" w:color="auto"/>
            </w:tcBorders>
            <w:shd w:val="clear" w:color="auto" w:fill="auto"/>
            <w:vAlign w:val="center"/>
          </w:tcPr>
          <w:p w14:paraId="1DD740B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64531A41"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BE452EF"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4E709D"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Làm việc ngoài công ty hoặc đi onsite</w:t>
            </w:r>
          </w:p>
        </w:tc>
        <w:tc>
          <w:tcPr>
            <w:tcW w:w="0" w:type="auto"/>
            <w:tcBorders>
              <w:top w:val="nil"/>
              <w:left w:val="nil"/>
              <w:bottom w:val="single" w:sz="4" w:space="0" w:color="auto"/>
              <w:right w:val="single" w:sz="4" w:space="0" w:color="auto"/>
            </w:tcBorders>
            <w:shd w:val="clear" w:color="auto" w:fill="auto"/>
            <w:vAlign w:val="center"/>
          </w:tcPr>
          <w:p w14:paraId="6943366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528B524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5DF67F9"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6A48590"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0A4B17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380482"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11BB8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Checkbox</w:t>
            </w:r>
          </w:p>
        </w:tc>
      </w:tr>
      <w:tr w:rsidR="00AF7805" w:rsidRPr="00DF6621" w14:paraId="167587AA"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3231A02"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A9BC3B"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0EA706CB"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38BC47AE"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A169EF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0DCA7B8"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1B16B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4307E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3493F7C6"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 Chỉ hiển thị trường này nếu trường “</w:t>
            </w:r>
            <w:r w:rsidRPr="00DF6621">
              <w:rPr>
                <w:rFonts w:ascii="Arial" w:hAnsi="Arial" w:cs="Arial"/>
                <w:sz w:val="20"/>
              </w:rPr>
              <w:t>Làm việc ngoài công ty hoặc đi onsite</w:t>
            </w:r>
            <w:r w:rsidRPr="00DF6621">
              <w:rPr>
                <w:rFonts w:ascii="Arial" w:hAnsi="Arial" w:cs="Arial"/>
                <w:color w:val="000000"/>
                <w:sz w:val="20"/>
              </w:rPr>
              <w:t>” được tích chọn</w:t>
            </w:r>
          </w:p>
        </w:tc>
        <w:tc>
          <w:tcPr>
            <w:tcW w:w="0" w:type="auto"/>
            <w:tcBorders>
              <w:top w:val="nil"/>
              <w:left w:val="nil"/>
              <w:bottom w:val="single" w:sz="4" w:space="0" w:color="auto"/>
              <w:right w:val="single" w:sz="4" w:space="0" w:color="auto"/>
            </w:tcBorders>
            <w:shd w:val="clear" w:color="auto" w:fill="auto"/>
            <w:vAlign w:val="center"/>
          </w:tcPr>
          <w:p w14:paraId="2B95374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r w:rsidR="00AF7805" w:rsidRPr="00DF6621" w14:paraId="4FE861C0"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5E25070"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6349DB2" w14:textId="77777777" w:rsidR="00AF7805" w:rsidRPr="00DF6621" w:rsidRDefault="00AF7805" w:rsidP="0016019D">
            <w:pPr>
              <w:spacing w:before="0" w:after="0" w:line="276" w:lineRule="auto"/>
              <w:rPr>
                <w:rFonts w:ascii="Arial" w:hAnsi="Arial" w:cs="Arial"/>
                <w:color w:val="000000"/>
                <w:sz w:val="20"/>
              </w:rPr>
            </w:pPr>
            <w:r w:rsidRPr="00DF6621">
              <w:rPr>
                <w:rFonts w:ascii="Arial" w:hAnsi="Arial" w:cs="Arial"/>
                <w:sz w:val="20"/>
              </w:rPr>
              <w:t>Làm khác giờ chuẩn công ty</w:t>
            </w:r>
          </w:p>
        </w:tc>
        <w:tc>
          <w:tcPr>
            <w:tcW w:w="0" w:type="auto"/>
            <w:tcBorders>
              <w:top w:val="nil"/>
              <w:left w:val="nil"/>
              <w:bottom w:val="single" w:sz="4" w:space="0" w:color="auto"/>
              <w:right w:val="single" w:sz="4" w:space="0" w:color="auto"/>
            </w:tcBorders>
            <w:shd w:val="clear" w:color="auto" w:fill="auto"/>
            <w:vAlign w:val="center"/>
          </w:tcPr>
          <w:p w14:paraId="6B929AAA"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72446643"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51417F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 xml:space="preserve">Không </w:t>
            </w:r>
          </w:p>
        </w:tc>
        <w:tc>
          <w:tcPr>
            <w:tcW w:w="0" w:type="auto"/>
            <w:tcBorders>
              <w:top w:val="nil"/>
              <w:left w:val="nil"/>
              <w:bottom w:val="single" w:sz="4" w:space="0" w:color="auto"/>
              <w:right w:val="single" w:sz="4" w:space="0" w:color="auto"/>
            </w:tcBorders>
            <w:shd w:val="clear" w:color="auto" w:fill="auto"/>
            <w:vAlign w:val="center"/>
          </w:tcPr>
          <w:p w14:paraId="2EE75F47"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D3F01C1"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5333695"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8C1DA81"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Checkbox</w:t>
            </w:r>
          </w:p>
        </w:tc>
      </w:tr>
      <w:tr w:rsidR="00AF7805" w:rsidRPr="00DF6621" w14:paraId="4E78E746" w14:textId="77777777" w:rsidTr="0016019D">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0FAE941" w14:textId="77777777" w:rsidR="00AF7805" w:rsidRPr="00DF6621" w:rsidRDefault="00AF7805" w:rsidP="00AF7805">
            <w:pPr>
              <w:pStyle w:val="ListParagraph"/>
              <w:numPr>
                <w:ilvl w:val="0"/>
                <w:numId w:val="165"/>
              </w:numPr>
              <w:spacing w:before="0" w:after="0"/>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D328AC" w14:textId="77777777" w:rsidR="00AF7805" w:rsidRPr="00DF6621" w:rsidRDefault="00AF7805" w:rsidP="0016019D">
            <w:pPr>
              <w:spacing w:before="0" w:after="0" w:line="276" w:lineRule="auto"/>
              <w:rPr>
                <w:rFonts w:ascii="Arial" w:hAnsi="Arial" w:cs="Arial"/>
                <w:sz w:val="20"/>
              </w:rPr>
            </w:pPr>
            <w:r w:rsidRPr="00DF6621">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43CC21F4"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093F74D2"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62715455"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0BD3BFD"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B31D18" w14:textId="77777777" w:rsidR="00AF7805" w:rsidRPr="00DF6621" w:rsidRDefault="00AF7805" w:rsidP="0016019D">
            <w:pPr>
              <w:spacing w:before="0" w:after="0" w:line="276"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07006CD"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 Định dạng: dd/mm/yyyy</w:t>
            </w:r>
          </w:p>
          <w:p w14:paraId="64C19B38"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rPr>
              <w:t>- Chỉ hiển thị trường này nếu trường “</w:t>
            </w:r>
            <w:r w:rsidRPr="00DF6621">
              <w:rPr>
                <w:rFonts w:ascii="Arial" w:hAnsi="Arial" w:cs="Arial"/>
                <w:sz w:val="20"/>
              </w:rPr>
              <w:t>Làm khác giờ chuẩn công ty</w:t>
            </w:r>
            <w:r w:rsidRPr="00DF6621">
              <w:rPr>
                <w:rFonts w:ascii="Arial" w:hAnsi="Arial" w:cs="Arial"/>
                <w:color w:val="000000"/>
                <w:sz w:val="20"/>
              </w:rPr>
              <w:t>” được tích chọn</w:t>
            </w:r>
          </w:p>
        </w:tc>
        <w:tc>
          <w:tcPr>
            <w:tcW w:w="0" w:type="auto"/>
            <w:tcBorders>
              <w:top w:val="nil"/>
              <w:left w:val="nil"/>
              <w:bottom w:val="single" w:sz="4" w:space="0" w:color="auto"/>
              <w:right w:val="single" w:sz="4" w:space="0" w:color="auto"/>
            </w:tcBorders>
            <w:shd w:val="clear" w:color="auto" w:fill="auto"/>
            <w:vAlign w:val="center"/>
          </w:tcPr>
          <w:p w14:paraId="726CAEC0" w14:textId="77777777" w:rsidR="00AF7805" w:rsidRPr="00DF6621" w:rsidRDefault="00AF7805" w:rsidP="0016019D">
            <w:pPr>
              <w:spacing w:before="0" w:after="0" w:line="276" w:lineRule="auto"/>
              <w:rPr>
                <w:rFonts w:ascii="Arial" w:hAnsi="Arial" w:cs="Arial"/>
                <w:color w:val="000000"/>
                <w:sz w:val="20"/>
                <w:lang w:eastAsia="ja-JP"/>
              </w:rPr>
            </w:pPr>
            <w:r w:rsidRPr="00DF6621">
              <w:rPr>
                <w:rFonts w:ascii="Arial" w:hAnsi="Arial" w:cs="Arial"/>
                <w:color w:val="000000"/>
                <w:sz w:val="20"/>
                <w:lang w:eastAsia="ja-JP"/>
              </w:rPr>
              <w:t>Date time</w:t>
            </w:r>
          </w:p>
        </w:tc>
      </w:tr>
    </w:tbl>
    <w:p w14:paraId="0F4D3516" w14:textId="77777777" w:rsidR="00AF7805" w:rsidRPr="00DF6621" w:rsidRDefault="00AF7805" w:rsidP="00AF7805">
      <w:pPr>
        <w:spacing w:before="60" w:after="60" w:line="276" w:lineRule="auto"/>
        <w:jc w:val="both"/>
        <w:rPr>
          <w:rFonts w:ascii="Arial" w:hAnsi="Arial" w:cs="Arial"/>
          <w:b/>
          <w:i/>
          <w:sz w:val="20"/>
        </w:rPr>
      </w:pPr>
      <w:r w:rsidRPr="00DF6621">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665"/>
        <w:gridCol w:w="3840"/>
        <w:gridCol w:w="1965"/>
      </w:tblGrid>
      <w:tr w:rsidR="00AF7805" w:rsidRPr="00DF6621" w14:paraId="0E24FB5A" w14:textId="77777777" w:rsidTr="0016019D">
        <w:trPr>
          <w:tblHeader/>
        </w:trPr>
        <w:tc>
          <w:tcPr>
            <w:tcW w:w="0" w:type="auto"/>
            <w:vAlign w:val="center"/>
          </w:tcPr>
          <w:p w14:paraId="1FFA3980" w14:textId="77777777" w:rsidR="00AF7805" w:rsidRPr="00DF6621" w:rsidRDefault="00AF7805" w:rsidP="0016019D">
            <w:pPr>
              <w:pStyle w:val="-Tiubng"/>
              <w:spacing w:line="276" w:lineRule="auto"/>
              <w:rPr>
                <w:rFonts w:cs="Arial"/>
              </w:rPr>
            </w:pPr>
            <w:r w:rsidRPr="00DF6621">
              <w:rPr>
                <w:rFonts w:cs="Arial"/>
              </w:rPr>
              <w:t>STT</w:t>
            </w:r>
          </w:p>
        </w:tc>
        <w:tc>
          <w:tcPr>
            <w:tcW w:w="0" w:type="auto"/>
            <w:vAlign w:val="center"/>
          </w:tcPr>
          <w:p w14:paraId="5D7CB94B" w14:textId="77777777" w:rsidR="00AF7805" w:rsidRPr="00DF6621" w:rsidRDefault="00AF7805" w:rsidP="0016019D">
            <w:pPr>
              <w:pStyle w:val="-Tiubng"/>
              <w:spacing w:line="276" w:lineRule="auto"/>
              <w:rPr>
                <w:rFonts w:cs="Arial"/>
              </w:rPr>
            </w:pPr>
            <w:r w:rsidRPr="00DF6621">
              <w:rPr>
                <w:rFonts w:cs="Arial"/>
              </w:rPr>
              <w:t>Trường thông tin</w:t>
            </w:r>
          </w:p>
        </w:tc>
        <w:tc>
          <w:tcPr>
            <w:tcW w:w="0" w:type="auto"/>
            <w:vAlign w:val="center"/>
          </w:tcPr>
          <w:p w14:paraId="14DD4B44" w14:textId="77777777" w:rsidR="00AF7805" w:rsidRPr="00DF6621" w:rsidRDefault="00AF7805" w:rsidP="0016019D">
            <w:pPr>
              <w:pStyle w:val="-Tiubng"/>
              <w:spacing w:line="276" w:lineRule="auto"/>
              <w:rPr>
                <w:rFonts w:cs="Arial"/>
              </w:rPr>
            </w:pPr>
            <w:r w:rsidRPr="00DF6621">
              <w:rPr>
                <w:rFonts w:cs="Arial"/>
              </w:rPr>
              <w:t>Ghi chú</w:t>
            </w:r>
          </w:p>
        </w:tc>
        <w:tc>
          <w:tcPr>
            <w:tcW w:w="0" w:type="auto"/>
            <w:vAlign w:val="center"/>
          </w:tcPr>
          <w:p w14:paraId="089D1B17" w14:textId="77777777" w:rsidR="00AF7805" w:rsidRPr="00DF6621" w:rsidRDefault="00AF7805" w:rsidP="0016019D">
            <w:pPr>
              <w:pStyle w:val="-Tiubng"/>
              <w:spacing w:line="276" w:lineRule="auto"/>
              <w:rPr>
                <w:rFonts w:cs="Arial"/>
              </w:rPr>
            </w:pPr>
            <w:r w:rsidRPr="00DF6621">
              <w:rPr>
                <w:rFonts w:cs="Arial"/>
              </w:rPr>
              <w:t>Đối tượng trên giao diện</w:t>
            </w:r>
          </w:p>
        </w:tc>
      </w:tr>
      <w:tr w:rsidR="00AF7805" w:rsidRPr="00DF6621" w14:paraId="31E5C70F" w14:textId="77777777" w:rsidTr="0016019D">
        <w:trPr>
          <w:tblHeader/>
        </w:trPr>
        <w:tc>
          <w:tcPr>
            <w:tcW w:w="0" w:type="auto"/>
            <w:vAlign w:val="center"/>
          </w:tcPr>
          <w:p w14:paraId="3BCB75CD" w14:textId="77777777" w:rsidR="00AF7805" w:rsidRPr="00DF6621" w:rsidRDefault="00AF7805" w:rsidP="0016019D">
            <w:pPr>
              <w:pStyle w:val="-Thng"/>
              <w:spacing w:line="276" w:lineRule="auto"/>
              <w:ind w:firstLine="0"/>
              <w:jc w:val="center"/>
              <w:rPr>
                <w:rFonts w:cs="Arial"/>
                <w:lang w:val="en-US"/>
              </w:rPr>
            </w:pPr>
            <w:r w:rsidRPr="00DF6621">
              <w:rPr>
                <w:rFonts w:cs="Arial"/>
              </w:rPr>
              <w:t>1</w:t>
            </w:r>
          </w:p>
        </w:tc>
        <w:tc>
          <w:tcPr>
            <w:tcW w:w="0" w:type="auto"/>
            <w:vAlign w:val="center"/>
          </w:tcPr>
          <w:p w14:paraId="0773059B" w14:textId="77777777" w:rsidR="00AF7805" w:rsidRPr="00DF6621" w:rsidRDefault="00AF7805" w:rsidP="0016019D">
            <w:pPr>
              <w:pStyle w:val="-Thng"/>
              <w:spacing w:line="276" w:lineRule="auto"/>
              <w:ind w:firstLine="0"/>
              <w:jc w:val="left"/>
              <w:rPr>
                <w:rFonts w:cs="Arial"/>
                <w:lang w:val="en-US"/>
              </w:rPr>
            </w:pPr>
            <w:r w:rsidRPr="00DF6621">
              <w:rPr>
                <w:rFonts w:cs="Arial"/>
              </w:rPr>
              <w:t>Vị trí chức danh</w:t>
            </w:r>
          </w:p>
        </w:tc>
        <w:tc>
          <w:tcPr>
            <w:tcW w:w="0" w:type="auto"/>
            <w:vAlign w:val="center"/>
          </w:tcPr>
          <w:p w14:paraId="62AAAD66"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Vị trí chức danh</w:t>
            </w:r>
          </w:p>
        </w:tc>
        <w:tc>
          <w:tcPr>
            <w:tcW w:w="0" w:type="auto"/>
            <w:vAlign w:val="center"/>
          </w:tcPr>
          <w:p w14:paraId="48CB14B2"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3222E47A" w14:textId="77777777" w:rsidTr="0016019D">
        <w:trPr>
          <w:tblHeader/>
        </w:trPr>
        <w:tc>
          <w:tcPr>
            <w:tcW w:w="0" w:type="auto"/>
            <w:vAlign w:val="center"/>
          </w:tcPr>
          <w:p w14:paraId="57124E7C" w14:textId="77777777" w:rsidR="00AF7805" w:rsidRPr="00DF6621" w:rsidRDefault="00AF7805" w:rsidP="0016019D">
            <w:pPr>
              <w:pStyle w:val="-Thng"/>
              <w:spacing w:line="276" w:lineRule="auto"/>
              <w:ind w:firstLine="0"/>
              <w:jc w:val="center"/>
              <w:rPr>
                <w:rFonts w:cs="Arial"/>
                <w:lang w:val="en-US"/>
              </w:rPr>
            </w:pPr>
            <w:r w:rsidRPr="00DF6621">
              <w:rPr>
                <w:rFonts w:cs="Arial"/>
              </w:rPr>
              <w:t>2</w:t>
            </w:r>
          </w:p>
        </w:tc>
        <w:tc>
          <w:tcPr>
            <w:tcW w:w="0" w:type="auto"/>
            <w:vAlign w:val="center"/>
          </w:tcPr>
          <w:p w14:paraId="7459C230" w14:textId="77777777" w:rsidR="00AF7805" w:rsidRPr="00DF6621" w:rsidRDefault="00AF7805" w:rsidP="0016019D">
            <w:pPr>
              <w:pStyle w:val="-Thng"/>
              <w:spacing w:line="276" w:lineRule="auto"/>
              <w:ind w:firstLine="0"/>
              <w:jc w:val="left"/>
              <w:rPr>
                <w:rFonts w:cs="Arial"/>
                <w:lang w:val="en-US"/>
              </w:rPr>
            </w:pPr>
            <w:r w:rsidRPr="00DF6621">
              <w:rPr>
                <w:rFonts w:cs="Arial"/>
              </w:rPr>
              <w:t>Miễn theo dõi thời gian làm việc</w:t>
            </w:r>
          </w:p>
        </w:tc>
        <w:tc>
          <w:tcPr>
            <w:tcW w:w="0" w:type="auto"/>
            <w:vAlign w:val="center"/>
          </w:tcPr>
          <w:p w14:paraId="327B8ECB"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Miễn theo dõi thời gian làm việc</w:t>
            </w:r>
          </w:p>
        </w:tc>
        <w:tc>
          <w:tcPr>
            <w:tcW w:w="0" w:type="auto"/>
            <w:vAlign w:val="center"/>
          </w:tcPr>
          <w:p w14:paraId="4921D631"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51A34EC6" w14:textId="77777777" w:rsidTr="0016019D">
        <w:trPr>
          <w:tblHeader/>
        </w:trPr>
        <w:tc>
          <w:tcPr>
            <w:tcW w:w="0" w:type="auto"/>
            <w:vAlign w:val="center"/>
          </w:tcPr>
          <w:p w14:paraId="7FA3EB84" w14:textId="77777777" w:rsidR="00AF7805" w:rsidRPr="00DF6621" w:rsidRDefault="00AF7805" w:rsidP="0016019D">
            <w:pPr>
              <w:pStyle w:val="-Thng"/>
              <w:spacing w:line="276" w:lineRule="auto"/>
              <w:ind w:firstLine="0"/>
              <w:jc w:val="center"/>
              <w:rPr>
                <w:rFonts w:cs="Arial"/>
                <w:lang w:val="en-US"/>
              </w:rPr>
            </w:pPr>
            <w:r w:rsidRPr="00DF6621">
              <w:rPr>
                <w:rFonts w:cs="Arial"/>
              </w:rPr>
              <w:t>3</w:t>
            </w:r>
          </w:p>
        </w:tc>
        <w:tc>
          <w:tcPr>
            <w:tcW w:w="0" w:type="auto"/>
            <w:vAlign w:val="center"/>
          </w:tcPr>
          <w:p w14:paraId="4E8F26EE" w14:textId="77777777" w:rsidR="00AF7805" w:rsidRPr="00DF6621" w:rsidRDefault="00AF7805" w:rsidP="0016019D">
            <w:pPr>
              <w:pStyle w:val="-Thng"/>
              <w:spacing w:line="276" w:lineRule="auto"/>
              <w:ind w:firstLine="0"/>
              <w:jc w:val="left"/>
              <w:rPr>
                <w:rFonts w:cs="Arial"/>
                <w:lang w:val="en-US"/>
              </w:rPr>
            </w:pPr>
            <w:r w:rsidRPr="00DF6621">
              <w:rPr>
                <w:rFonts w:cs="Arial"/>
              </w:rPr>
              <w:t>Miễn theo dõi đi muộn về sớm</w:t>
            </w:r>
          </w:p>
        </w:tc>
        <w:tc>
          <w:tcPr>
            <w:tcW w:w="0" w:type="auto"/>
            <w:vAlign w:val="center"/>
          </w:tcPr>
          <w:p w14:paraId="64D55B97"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Miễn theo dõi đi muộn về sớm</w:t>
            </w:r>
          </w:p>
        </w:tc>
        <w:tc>
          <w:tcPr>
            <w:tcW w:w="0" w:type="auto"/>
            <w:vAlign w:val="center"/>
          </w:tcPr>
          <w:p w14:paraId="6827959B"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4CA6AF73" w14:textId="77777777" w:rsidTr="0016019D">
        <w:trPr>
          <w:tblHeader/>
        </w:trPr>
        <w:tc>
          <w:tcPr>
            <w:tcW w:w="0" w:type="auto"/>
            <w:vAlign w:val="center"/>
          </w:tcPr>
          <w:p w14:paraId="0111D840" w14:textId="77777777" w:rsidR="00AF7805" w:rsidRPr="00DF6621" w:rsidRDefault="00AF7805" w:rsidP="0016019D">
            <w:pPr>
              <w:pStyle w:val="-Thng"/>
              <w:spacing w:line="276" w:lineRule="auto"/>
              <w:ind w:firstLine="0"/>
              <w:jc w:val="center"/>
              <w:rPr>
                <w:rFonts w:cs="Arial"/>
                <w:lang w:val="en-US"/>
              </w:rPr>
            </w:pPr>
            <w:r w:rsidRPr="00DF6621">
              <w:rPr>
                <w:rFonts w:cs="Arial"/>
              </w:rPr>
              <w:t>4</w:t>
            </w:r>
          </w:p>
        </w:tc>
        <w:tc>
          <w:tcPr>
            <w:tcW w:w="0" w:type="auto"/>
            <w:vAlign w:val="center"/>
          </w:tcPr>
          <w:p w14:paraId="24A1CC52" w14:textId="77777777" w:rsidR="00AF7805" w:rsidRPr="00DF6621" w:rsidRDefault="00AF7805" w:rsidP="0016019D">
            <w:pPr>
              <w:pStyle w:val="-Thng"/>
              <w:spacing w:line="276" w:lineRule="auto"/>
              <w:ind w:firstLine="0"/>
              <w:jc w:val="left"/>
              <w:rPr>
                <w:rFonts w:cs="Arial"/>
                <w:lang w:val="en-US"/>
              </w:rPr>
            </w:pPr>
            <w:r w:rsidRPr="00DF6621">
              <w:rPr>
                <w:rFonts w:cs="Arial"/>
              </w:rPr>
              <w:t>Làm việc ngoài công ty hoặc đi onsite</w:t>
            </w:r>
          </w:p>
        </w:tc>
        <w:tc>
          <w:tcPr>
            <w:tcW w:w="0" w:type="auto"/>
            <w:vAlign w:val="center"/>
          </w:tcPr>
          <w:p w14:paraId="6E281AB0"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Làm việc ngoài công ty hoặc đi onsite</w:t>
            </w:r>
          </w:p>
        </w:tc>
        <w:tc>
          <w:tcPr>
            <w:tcW w:w="0" w:type="auto"/>
            <w:vAlign w:val="center"/>
          </w:tcPr>
          <w:p w14:paraId="1394C06C"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r w:rsidR="00AF7805" w:rsidRPr="00DF6621" w14:paraId="14BAAD98" w14:textId="77777777" w:rsidTr="0016019D">
        <w:trPr>
          <w:tblHeader/>
        </w:trPr>
        <w:tc>
          <w:tcPr>
            <w:tcW w:w="0" w:type="auto"/>
            <w:vAlign w:val="center"/>
          </w:tcPr>
          <w:p w14:paraId="31A59BCE" w14:textId="77777777" w:rsidR="00AF7805" w:rsidRPr="00DF6621" w:rsidRDefault="00AF7805" w:rsidP="0016019D">
            <w:pPr>
              <w:pStyle w:val="-Thng"/>
              <w:spacing w:line="276" w:lineRule="auto"/>
              <w:ind w:firstLine="0"/>
              <w:jc w:val="center"/>
              <w:rPr>
                <w:rFonts w:cs="Arial"/>
                <w:lang w:val="en-US"/>
              </w:rPr>
            </w:pPr>
            <w:r w:rsidRPr="00DF6621">
              <w:rPr>
                <w:rFonts w:cs="Arial"/>
              </w:rPr>
              <w:t>5</w:t>
            </w:r>
          </w:p>
        </w:tc>
        <w:tc>
          <w:tcPr>
            <w:tcW w:w="0" w:type="auto"/>
            <w:vAlign w:val="center"/>
          </w:tcPr>
          <w:p w14:paraId="3956FD30" w14:textId="77777777" w:rsidR="00AF7805" w:rsidRPr="00DF6621" w:rsidRDefault="00AF7805" w:rsidP="0016019D">
            <w:pPr>
              <w:pStyle w:val="-Thng"/>
              <w:spacing w:line="276" w:lineRule="auto"/>
              <w:ind w:firstLine="0"/>
              <w:jc w:val="left"/>
              <w:rPr>
                <w:rFonts w:cs="Arial"/>
                <w:lang w:val="en-US"/>
              </w:rPr>
            </w:pPr>
            <w:r w:rsidRPr="00DF6621">
              <w:rPr>
                <w:rFonts w:cs="Arial"/>
              </w:rPr>
              <w:t>Làm khác giờ chuẩn công ty</w:t>
            </w:r>
          </w:p>
        </w:tc>
        <w:tc>
          <w:tcPr>
            <w:tcW w:w="0" w:type="auto"/>
            <w:vAlign w:val="center"/>
          </w:tcPr>
          <w:p w14:paraId="593BDBA0" w14:textId="77777777" w:rsidR="00AF7805" w:rsidRPr="00DF6621" w:rsidRDefault="00AF7805" w:rsidP="0016019D">
            <w:pPr>
              <w:pStyle w:val="-Thng"/>
              <w:spacing w:line="276" w:lineRule="auto"/>
              <w:ind w:firstLine="0"/>
              <w:jc w:val="left"/>
              <w:rPr>
                <w:rFonts w:cs="Arial"/>
                <w:lang w:val="en-US"/>
              </w:rPr>
            </w:pPr>
            <w:r w:rsidRPr="00DF6621">
              <w:rPr>
                <w:rFonts w:cs="Arial"/>
              </w:rPr>
              <w:t>Hiển thị theo trường Làm khác giờ chuẩn công ty</w:t>
            </w:r>
          </w:p>
        </w:tc>
        <w:tc>
          <w:tcPr>
            <w:tcW w:w="0" w:type="auto"/>
            <w:vAlign w:val="center"/>
          </w:tcPr>
          <w:p w14:paraId="68656403" w14:textId="77777777" w:rsidR="00AF7805" w:rsidRPr="00DF6621" w:rsidRDefault="00AF7805" w:rsidP="0016019D">
            <w:pPr>
              <w:pStyle w:val="-Thng"/>
              <w:spacing w:line="276" w:lineRule="auto"/>
              <w:ind w:firstLine="0"/>
              <w:jc w:val="left"/>
              <w:rPr>
                <w:rFonts w:cs="Arial"/>
                <w:lang w:val="en-US"/>
              </w:rPr>
            </w:pPr>
            <w:r w:rsidRPr="00DF6621">
              <w:rPr>
                <w:rFonts w:cs="Arial"/>
              </w:rPr>
              <w:t>Grid</w:t>
            </w:r>
          </w:p>
        </w:tc>
      </w:tr>
    </w:tbl>
    <w:p w14:paraId="58A26647"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Là danh sách liệt kê </w:t>
      </w:r>
      <w:r w:rsidRPr="00DF6621">
        <w:rPr>
          <w:rFonts w:cs="Arial"/>
          <w:szCs w:val="20"/>
          <w:lang w:val="vi-VN"/>
        </w:rPr>
        <w:t xml:space="preserve">các </w:t>
      </w:r>
      <w:r w:rsidRPr="00DF6621">
        <w:rPr>
          <w:rFonts w:cs="Arial"/>
          <w:szCs w:val="20"/>
        </w:rPr>
        <w:t>đối tượng chấm công đã được khai báo trên hệ thống.</w:t>
      </w:r>
    </w:p>
    <w:p w14:paraId="693A8543"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 xml:space="preserve">Dữ liệu được sắp xếp theo dữ liệu được tạo gần nhất. </w:t>
      </w:r>
    </w:p>
    <w:p w14:paraId="05174285" w14:textId="77777777" w:rsidR="00AF7805" w:rsidRPr="00DF6621" w:rsidRDefault="00AF7805" w:rsidP="00AF7805">
      <w:pPr>
        <w:pStyle w:val="-Gch"/>
        <w:numPr>
          <w:ilvl w:val="0"/>
          <w:numId w:val="14"/>
        </w:numPr>
        <w:spacing w:line="276" w:lineRule="auto"/>
        <w:ind w:left="0" w:firstLine="360"/>
        <w:rPr>
          <w:rFonts w:cs="Arial"/>
          <w:szCs w:val="20"/>
        </w:rPr>
      </w:pPr>
      <w:r w:rsidRPr="00DF6621">
        <w:rPr>
          <w:rFonts w:cs="Arial"/>
          <w:szCs w:val="20"/>
        </w:rPr>
        <w:t>Số lượng bản ghi trên 1 trang là: 10 bản ghi.</w:t>
      </w:r>
    </w:p>
    <w:p w14:paraId="685FA05C" w14:textId="77777777" w:rsidR="00AF7805" w:rsidRPr="00DF6621" w:rsidRDefault="00AF7805" w:rsidP="00AF7805">
      <w:pPr>
        <w:pStyle w:val="-Gch"/>
        <w:spacing w:line="276" w:lineRule="auto"/>
        <w:ind w:firstLine="0"/>
        <w:rPr>
          <w:rFonts w:cs="Arial"/>
          <w:b/>
          <w:szCs w:val="20"/>
        </w:rPr>
      </w:pPr>
      <w:r w:rsidRPr="00DF6621">
        <w:rPr>
          <w:rFonts w:cs="Arial"/>
          <w:b/>
          <w:szCs w:val="20"/>
        </w:rPr>
        <w:t>Mô tả nghiệp vụ:</w:t>
      </w:r>
    </w:p>
    <w:p w14:paraId="3797E488" w14:textId="77777777" w:rsidR="00AF7805" w:rsidRPr="00DF6621" w:rsidRDefault="00AF7805" w:rsidP="00AF7805">
      <w:pPr>
        <w:pStyle w:val="-Gch"/>
        <w:numPr>
          <w:ilvl w:val="0"/>
          <w:numId w:val="14"/>
        </w:numPr>
        <w:spacing w:line="276" w:lineRule="auto"/>
        <w:ind w:left="540" w:hanging="180"/>
        <w:rPr>
          <w:rFonts w:cs="Arial"/>
          <w:szCs w:val="20"/>
        </w:rPr>
      </w:pPr>
      <w:r w:rsidRPr="00DF6621">
        <w:rPr>
          <w:rFonts w:cs="Arial"/>
          <w:szCs w:val="20"/>
        </w:rPr>
        <w:t>Với đối tượng “Miễn theo dõi thời gian làm việc”: Hệ thống tự động chấm công theo đủ ngày công chuẩn của kỳ công mà không căn cứ vào dữ liệu quẹt vân tay.</w:t>
      </w:r>
    </w:p>
    <w:p w14:paraId="5926F997" w14:textId="77777777" w:rsidR="00AF7805" w:rsidRPr="00DF6621" w:rsidRDefault="00AF7805" w:rsidP="00AF7805">
      <w:pPr>
        <w:pStyle w:val="-Gch"/>
        <w:numPr>
          <w:ilvl w:val="0"/>
          <w:numId w:val="14"/>
        </w:numPr>
        <w:spacing w:line="276" w:lineRule="auto"/>
        <w:ind w:left="540" w:hanging="180"/>
        <w:rPr>
          <w:rFonts w:cs="Arial"/>
          <w:szCs w:val="20"/>
        </w:rPr>
      </w:pPr>
      <w:r w:rsidRPr="00DF6621">
        <w:rPr>
          <w:rFonts w:cs="Arial"/>
          <w:szCs w:val="20"/>
        </w:rPr>
        <w:t>Với đối tượng “Miễn theo dõi đi muộn về sớm”: Hệ thống căn cứ vào dữ liệu quẹt vân tay để tính ra công của CBNV. CBNV thuộc đối tượng này hệ thống sẽ căn cứ vào dữ liệu quẹt vân tay (lần quẹt đầu tiên và lần quẹt cuối cùng) để lấy ra thời gian làm việc của CBNV và không tính thời gian đi muộn về sớm.</w:t>
      </w:r>
    </w:p>
    <w:p w14:paraId="4741FAEF" w14:textId="77777777" w:rsidR="00AF7805" w:rsidRPr="00DF6621" w:rsidRDefault="00AF7805" w:rsidP="00AF7805">
      <w:pPr>
        <w:pStyle w:val="-Gch"/>
        <w:numPr>
          <w:ilvl w:val="0"/>
          <w:numId w:val="14"/>
        </w:numPr>
        <w:spacing w:line="276" w:lineRule="auto"/>
        <w:ind w:left="540" w:hanging="180"/>
        <w:rPr>
          <w:rFonts w:cs="Arial"/>
          <w:szCs w:val="20"/>
        </w:rPr>
      </w:pPr>
      <w:r w:rsidRPr="00DF6621">
        <w:rPr>
          <w:rFonts w:cs="Arial"/>
          <w:szCs w:val="20"/>
        </w:rPr>
        <w:t>Với đối tượng “Làm việc ngoài công ty hoặc đi onsite”: Hệ thống căn cứ vào dữ liệu đăng ký trên cổng thông tin nhân sự và được sự phê duyệt của cấp có thẩm quyền để lấy ra dữ liệu công.</w:t>
      </w:r>
    </w:p>
    <w:p w14:paraId="49447DF0" w14:textId="77777777" w:rsidR="00AF7805" w:rsidRPr="00DF6621" w:rsidRDefault="00AF7805" w:rsidP="00AF7805">
      <w:pPr>
        <w:pStyle w:val="-Gch"/>
        <w:numPr>
          <w:ilvl w:val="0"/>
          <w:numId w:val="14"/>
        </w:numPr>
        <w:spacing w:line="276" w:lineRule="auto"/>
        <w:ind w:left="540" w:hanging="180"/>
        <w:rPr>
          <w:rFonts w:cs="Arial"/>
          <w:szCs w:val="20"/>
        </w:rPr>
      </w:pPr>
      <w:r w:rsidRPr="00DF6621">
        <w:rPr>
          <w:rFonts w:cs="Arial"/>
          <w:szCs w:val="20"/>
        </w:rPr>
        <w:t xml:space="preserve">Với </w:t>
      </w:r>
      <w:commentRangeStart w:id="142"/>
      <w:r w:rsidRPr="00DF6621">
        <w:rPr>
          <w:rFonts w:cs="Arial"/>
          <w:szCs w:val="20"/>
        </w:rPr>
        <w:t xml:space="preserve">đối </w:t>
      </w:r>
      <w:commentRangeEnd w:id="142"/>
      <w:r w:rsidRPr="00DF6621">
        <w:rPr>
          <w:rStyle w:val="CommentReference"/>
          <w:rFonts w:cs="Arial"/>
          <w:sz w:val="20"/>
          <w:szCs w:val="20"/>
        </w:rPr>
        <w:commentReference w:id="142"/>
      </w:r>
      <w:r w:rsidRPr="00DF6621">
        <w:rPr>
          <w:rFonts w:cs="Arial"/>
          <w:szCs w:val="20"/>
        </w:rPr>
        <w:t xml:space="preserve">tượng “Làm khác giờ chuẩn công ty”: </w:t>
      </w:r>
    </w:p>
    <w:p w14:paraId="63A0353B" w14:textId="77777777" w:rsidR="00AF7805" w:rsidRPr="00DF6621" w:rsidRDefault="00AF7805" w:rsidP="00AF7805">
      <w:pPr>
        <w:pStyle w:val="Heading6"/>
        <w:rPr>
          <w:rFonts w:ascii="Arial" w:hAnsi="Arial" w:cs="Arial"/>
          <w:sz w:val="20"/>
          <w:szCs w:val="20"/>
        </w:rPr>
      </w:pPr>
      <w:r w:rsidRPr="00DF6621">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AF7805" w:rsidRPr="00DF6621" w14:paraId="31A6A7CC" w14:textId="77777777" w:rsidTr="0016019D">
        <w:trPr>
          <w:trHeight w:val="377"/>
        </w:trPr>
        <w:tc>
          <w:tcPr>
            <w:tcW w:w="0" w:type="auto"/>
            <w:vAlign w:val="center"/>
          </w:tcPr>
          <w:p w14:paraId="1426F87F"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STT</w:t>
            </w:r>
          </w:p>
        </w:tc>
        <w:tc>
          <w:tcPr>
            <w:tcW w:w="0" w:type="auto"/>
            <w:vAlign w:val="center"/>
          </w:tcPr>
          <w:p w14:paraId="3617CE5E"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Nút chức năng</w:t>
            </w:r>
          </w:p>
        </w:tc>
        <w:tc>
          <w:tcPr>
            <w:tcW w:w="0" w:type="auto"/>
            <w:vAlign w:val="center"/>
          </w:tcPr>
          <w:p w14:paraId="4A54C8C2" w14:textId="77777777" w:rsidR="00AF7805" w:rsidRPr="00DF6621" w:rsidRDefault="00AF7805" w:rsidP="0016019D">
            <w:pPr>
              <w:tabs>
                <w:tab w:val="left" w:pos="630"/>
              </w:tabs>
              <w:spacing w:before="60" w:after="60" w:line="276" w:lineRule="auto"/>
              <w:contextualSpacing/>
              <w:jc w:val="center"/>
              <w:rPr>
                <w:rFonts w:ascii="Arial" w:hAnsi="Arial" w:cs="Arial"/>
                <w:b/>
                <w:sz w:val="20"/>
              </w:rPr>
            </w:pPr>
            <w:r w:rsidRPr="00DF6621">
              <w:rPr>
                <w:rFonts w:ascii="Arial" w:hAnsi="Arial" w:cs="Arial"/>
                <w:b/>
                <w:sz w:val="20"/>
              </w:rPr>
              <w:t>Mô tả</w:t>
            </w:r>
          </w:p>
        </w:tc>
      </w:tr>
      <w:tr w:rsidR="00AF7805" w:rsidRPr="00DF6621" w14:paraId="34FAB7C4" w14:textId="77777777" w:rsidTr="0016019D">
        <w:tc>
          <w:tcPr>
            <w:tcW w:w="0" w:type="auto"/>
            <w:vAlign w:val="center"/>
          </w:tcPr>
          <w:p w14:paraId="61801779" w14:textId="77777777" w:rsidR="00AF7805" w:rsidRPr="00DF6621" w:rsidRDefault="00AF7805" w:rsidP="00AF7805">
            <w:pPr>
              <w:pStyle w:val="ListParagraph"/>
              <w:numPr>
                <w:ilvl w:val="0"/>
                <w:numId w:val="166"/>
              </w:numPr>
              <w:tabs>
                <w:tab w:val="left" w:pos="630"/>
              </w:tabs>
              <w:spacing w:before="60" w:after="60"/>
              <w:ind w:left="504"/>
              <w:contextualSpacing/>
              <w:jc w:val="center"/>
              <w:rPr>
                <w:rFonts w:cs="Arial"/>
                <w:sz w:val="20"/>
                <w:szCs w:val="20"/>
              </w:rPr>
            </w:pPr>
          </w:p>
        </w:tc>
        <w:tc>
          <w:tcPr>
            <w:tcW w:w="0" w:type="auto"/>
            <w:vAlign w:val="center"/>
          </w:tcPr>
          <w:p w14:paraId="0A11590C"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Làm mới</w:t>
            </w:r>
          </w:p>
        </w:tc>
        <w:tc>
          <w:tcPr>
            <w:tcW w:w="0" w:type="auto"/>
            <w:vAlign w:val="center"/>
          </w:tcPr>
          <w:p w14:paraId="5691DDE6"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bCs/>
                <w:color w:val="000000"/>
                <w:sz w:val="20"/>
                <w:lang w:eastAsia="ja-JP"/>
              </w:rPr>
              <w:t>Người dùng sử dụng chức năng này để</w:t>
            </w:r>
            <w:r w:rsidRPr="00DF6621">
              <w:rPr>
                <w:rFonts w:ascii="Arial" w:hAnsi="Arial" w:cs="Arial"/>
                <w:sz w:val="20"/>
              </w:rPr>
              <w:t xml:space="preserve"> refresh các </w:t>
            </w:r>
            <w:r w:rsidRPr="00DF6621">
              <w:rPr>
                <w:rFonts w:ascii="Arial" w:hAnsi="Arial" w:cs="Arial"/>
                <w:bCs/>
                <w:color w:val="000000"/>
                <w:sz w:val="20"/>
                <w:lang w:eastAsia="ja-JP"/>
              </w:rPr>
              <w:t>thông tin đã nhập trên màn hình.</w:t>
            </w:r>
          </w:p>
        </w:tc>
      </w:tr>
      <w:tr w:rsidR="00AF7805" w:rsidRPr="00DF6621" w14:paraId="75E6063B" w14:textId="77777777" w:rsidTr="0016019D">
        <w:tc>
          <w:tcPr>
            <w:tcW w:w="0" w:type="auto"/>
            <w:vAlign w:val="center"/>
          </w:tcPr>
          <w:p w14:paraId="1168B3AC" w14:textId="77777777" w:rsidR="00AF7805" w:rsidRPr="00DF6621" w:rsidRDefault="00AF7805" w:rsidP="00AF7805">
            <w:pPr>
              <w:pStyle w:val="ListParagraph"/>
              <w:numPr>
                <w:ilvl w:val="0"/>
                <w:numId w:val="166"/>
              </w:numPr>
              <w:tabs>
                <w:tab w:val="left" w:pos="630"/>
              </w:tabs>
              <w:spacing w:before="60" w:after="60"/>
              <w:ind w:left="504"/>
              <w:contextualSpacing/>
              <w:jc w:val="center"/>
              <w:rPr>
                <w:rFonts w:cs="Arial"/>
                <w:sz w:val="20"/>
                <w:szCs w:val="20"/>
              </w:rPr>
            </w:pPr>
          </w:p>
        </w:tc>
        <w:tc>
          <w:tcPr>
            <w:tcW w:w="0" w:type="auto"/>
            <w:vAlign w:val="center"/>
          </w:tcPr>
          <w:p w14:paraId="78C17C50"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Ghi</w:t>
            </w:r>
          </w:p>
        </w:tc>
        <w:tc>
          <w:tcPr>
            <w:tcW w:w="0" w:type="auto"/>
            <w:vAlign w:val="center"/>
          </w:tcPr>
          <w:p w14:paraId="31CAF70F" w14:textId="77777777" w:rsidR="00AF7805" w:rsidRPr="00DF6621" w:rsidRDefault="00AF7805" w:rsidP="0016019D">
            <w:pPr>
              <w:spacing w:before="240" w:line="276" w:lineRule="auto"/>
              <w:rPr>
                <w:rFonts w:ascii="Arial" w:hAnsi="Arial" w:cs="Arial"/>
                <w:sz w:val="20"/>
              </w:rPr>
            </w:pPr>
            <w:r w:rsidRPr="00DF6621">
              <w:rPr>
                <w:rFonts w:ascii="Arial" w:hAnsi="Arial" w:cs="Arial"/>
                <w:sz w:val="20"/>
              </w:rPr>
              <w:t>Người dùng sử dụng chức năng này để Thêm/Sửa thông tin:</w:t>
            </w:r>
          </w:p>
          <w:p w14:paraId="5274C6CD"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lang w:val="en-US"/>
              </w:rPr>
              <w:t>Khi thêm mới: Chương trình sẽ đưa ra thông báo “Nhập thành công” và lưu thông tin vào hệ thống</w:t>
            </w:r>
          </w:p>
          <w:p w14:paraId="64FB83D5"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bCs/>
                <w:color w:val="000000"/>
                <w:sz w:val="20"/>
                <w:szCs w:val="20"/>
                <w:lang w:eastAsia="ja-JP"/>
              </w:rPr>
              <w:t>Khi Sửa: Chương trình sẽ đưa ra thông báo “Sửa thành công” và cập nhật thông tin thay đổi vào hệ thống</w:t>
            </w:r>
          </w:p>
          <w:p w14:paraId="1FFD68A9"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Sau khi ấn nút [Ghi], chương trình thực hiện giữ lại thông tin dạng xem chi tiết.</w:t>
            </w:r>
          </w:p>
          <w:p w14:paraId="57A4CC8C" w14:textId="77777777" w:rsidR="00AF7805" w:rsidRPr="00DF6621" w:rsidRDefault="00AF7805" w:rsidP="00AF7805">
            <w:pPr>
              <w:pStyle w:val="ListParagraph"/>
              <w:numPr>
                <w:ilvl w:val="0"/>
                <w:numId w:val="14"/>
              </w:numPr>
              <w:spacing w:before="0" w:after="0"/>
              <w:ind w:left="720"/>
              <w:rPr>
                <w:rFonts w:cs="Arial"/>
                <w:sz w:val="20"/>
                <w:szCs w:val="20"/>
              </w:rPr>
            </w:pPr>
            <w:r w:rsidRPr="00DF6621">
              <w:rPr>
                <w:rFonts w:cs="Arial"/>
                <w:sz w:val="20"/>
                <w:szCs w:val="20"/>
              </w:rPr>
              <w:t>Thông tin vừa nhập sẽ được hiển thị tại danh sách bên trái.</w:t>
            </w:r>
          </w:p>
          <w:p w14:paraId="6847F6B1" w14:textId="77777777" w:rsidR="00AF7805" w:rsidRPr="00DF6621" w:rsidRDefault="00AF7805" w:rsidP="0016019D">
            <w:pPr>
              <w:spacing w:before="0" w:after="0" w:line="276" w:lineRule="auto"/>
              <w:rPr>
                <w:rFonts w:ascii="Arial" w:hAnsi="Arial" w:cs="Arial"/>
                <w:bCs/>
                <w:color w:val="000000"/>
                <w:sz w:val="20"/>
                <w:lang w:val="vi-VN" w:eastAsia="ja-JP"/>
              </w:rPr>
            </w:pPr>
            <w:r w:rsidRPr="00DF6621">
              <w:rPr>
                <w:rFonts w:ascii="Arial" w:hAnsi="Arial" w:cs="Arial"/>
                <w:bCs/>
                <w:color w:val="000000"/>
                <w:sz w:val="20"/>
                <w:lang w:val="vi-VN" w:eastAsia="ja-JP"/>
              </w:rPr>
              <w:t>Khi ấn nút [Ghi], hệ thống thực hiện kiểm tra các thông tin đã nhập vào có hợp lệ không?</w:t>
            </w:r>
          </w:p>
          <w:p w14:paraId="2BCFCA5B" w14:textId="77777777" w:rsidR="00AF7805" w:rsidRPr="00DF6621" w:rsidRDefault="00AF7805" w:rsidP="00AF7805">
            <w:pPr>
              <w:pStyle w:val="ListParagraph"/>
              <w:numPr>
                <w:ilvl w:val="0"/>
                <w:numId w:val="15"/>
              </w:numPr>
              <w:spacing w:before="0" w:after="0"/>
              <w:ind w:left="720"/>
              <w:rPr>
                <w:rFonts w:cs="Arial"/>
                <w:bCs/>
                <w:color w:val="000000"/>
                <w:sz w:val="20"/>
                <w:szCs w:val="20"/>
                <w:lang w:eastAsia="ja-JP"/>
              </w:rPr>
            </w:pPr>
            <w:r w:rsidRPr="00DF6621">
              <w:rPr>
                <w:rFonts w:cs="Arial"/>
                <w:bCs/>
                <w:color w:val="000000"/>
                <w:sz w:val="20"/>
                <w:szCs w:val="20"/>
                <w:lang w:eastAsia="ja-JP"/>
              </w:rPr>
              <w:t xml:space="preserve">Nếu các thông tin nhập vào hợp lệ </w:t>
            </w:r>
            <w:r w:rsidRPr="00DF6621">
              <w:rPr>
                <w:rFonts w:cs="Arial"/>
                <w:sz w:val="20"/>
                <w:szCs w:val="20"/>
                <w:lang w:eastAsia="ja-JP"/>
              </w:rPr>
              <w:sym w:font="Wingdings" w:char="F0E0"/>
            </w:r>
            <w:r w:rsidRPr="00DF6621">
              <w:rPr>
                <w:rFonts w:cs="Arial"/>
                <w:sz w:val="20"/>
                <w:szCs w:val="20"/>
                <w:lang w:val="en-US" w:eastAsia="ja-JP"/>
              </w:rPr>
              <w:t xml:space="preserve"> Chương trình hiển thị thông báo “Nhập thành công” và</w:t>
            </w:r>
            <w:r w:rsidRPr="00DF6621">
              <w:rPr>
                <w:rFonts w:cs="Arial"/>
                <w:bCs/>
                <w:color w:val="000000"/>
                <w:sz w:val="20"/>
                <w:szCs w:val="20"/>
                <w:lang w:eastAsia="ja-JP"/>
              </w:rPr>
              <w:t xml:space="preserve"> </w:t>
            </w:r>
            <w:r w:rsidRPr="00DF6621">
              <w:rPr>
                <w:rFonts w:cs="Arial"/>
                <w:bCs/>
                <w:color w:val="000000"/>
                <w:sz w:val="20"/>
                <w:szCs w:val="20"/>
                <w:lang w:val="en-US" w:eastAsia="ja-JP"/>
              </w:rPr>
              <w:t>l</w:t>
            </w:r>
            <w:r w:rsidRPr="00DF6621">
              <w:rPr>
                <w:rFonts w:cs="Arial"/>
                <w:bCs/>
                <w:color w:val="000000"/>
                <w:sz w:val="20"/>
                <w:szCs w:val="20"/>
                <w:lang w:eastAsia="ja-JP"/>
              </w:rPr>
              <w:t>ưu thông tin vào hệ thống.</w:t>
            </w:r>
          </w:p>
          <w:p w14:paraId="5D92C7AB" w14:textId="77777777" w:rsidR="00AF7805" w:rsidRPr="00DF6621" w:rsidRDefault="00AF7805" w:rsidP="00AF7805">
            <w:pPr>
              <w:pStyle w:val="ListParagraph"/>
              <w:numPr>
                <w:ilvl w:val="0"/>
                <w:numId w:val="15"/>
              </w:numPr>
              <w:spacing w:before="0" w:after="0"/>
              <w:ind w:left="720"/>
              <w:rPr>
                <w:rFonts w:cs="Arial"/>
                <w:sz w:val="20"/>
                <w:szCs w:val="20"/>
              </w:rPr>
            </w:pPr>
            <w:r w:rsidRPr="00DF6621">
              <w:rPr>
                <w:rFonts w:cs="Arial"/>
                <w:bCs/>
                <w:color w:val="000000"/>
                <w:sz w:val="20"/>
                <w:szCs w:val="20"/>
                <w:lang w:eastAsia="ja-JP"/>
              </w:rPr>
              <w:t>Nếu các thông tin nhập vào không hợp lệ:</w:t>
            </w:r>
          </w:p>
          <w:p w14:paraId="6302D751" w14:textId="77777777" w:rsidR="00AF7805" w:rsidRPr="00DF6621" w:rsidRDefault="00AF7805" w:rsidP="0016019D">
            <w:pPr>
              <w:pStyle w:val="ListParagraph"/>
              <w:spacing w:before="0" w:after="0"/>
              <w:rPr>
                <w:rFonts w:cs="Arial"/>
                <w:sz w:val="20"/>
                <w:szCs w:val="20"/>
                <w:lang w:val="en-US"/>
              </w:rPr>
            </w:pPr>
            <w:r w:rsidRPr="00DF6621">
              <w:rPr>
                <w:rFonts w:cs="Arial"/>
                <w:bCs/>
                <w:color w:val="000000"/>
                <w:sz w:val="20"/>
                <w:szCs w:val="20"/>
                <w:lang w:val="en-US" w:eastAsia="ja-JP"/>
              </w:rPr>
              <w:t xml:space="preserve">+ Bỏ trống </w:t>
            </w:r>
            <w:r w:rsidRPr="00DF6621">
              <w:rPr>
                <w:rFonts w:cs="Arial"/>
                <w:sz w:val="20"/>
                <w:szCs w:val="20"/>
                <w:lang w:val="en-US"/>
              </w:rPr>
              <w:t>t</w:t>
            </w:r>
            <w:r w:rsidRPr="00DF6621">
              <w:rPr>
                <w:rFonts w:cs="Arial"/>
                <w:sz w:val="20"/>
                <w:szCs w:val="20"/>
              </w:rPr>
              <w:t>rường dữ liệu bắt buộc:</w:t>
            </w:r>
            <w:r w:rsidRPr="00DF6621">
              <w:rPr>
                <w:rFonts w:cs="Arial"/>
                <w:sz w:val="20"/>
                <w:szCs w:val="20"/>
                <w:lang w:val="en-US"/>
              </w:rPr>
              <w:t xml:space="preserve"> Chương trình hiển thị thông báo </w:t>
            </w:r>
            <w:r w:rsidRPr="00DF6621">
              <w:rPr>
                <w:rFonts w:cs="Arial"/>
                <w:sz w:val="20"/>
                <w:szCs w:val="20"/>
              </w:rPr>
              <w:t>“Bạn phải nhập các trường bắt buộc trước khi Lưu”</w:t>
            </w:r>
            <w:r w:rsidRPr="00DF6621">
              <w:rPr>
                <w:rFonts w:cs="Arial"/>
                <w:sz w:val="20"/>
                <w:szCs w:val="20"/>
                <w:lang w:val="en-US"/>
              </w:rPr>
              <w:t xml:space="preserve"> và không thực hiện lưu vào hệ thống.</w:t>
            </w:r>
          </w:p>
          <w:p w14:paraId="7F0B235A"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xml:space="preserve">+ Nhập sai </w:t>
            </w:r>
            <w:r w:rsidRPr="00DF6621">
              <w:rPr>
                <w:rFonts w:cs="Arial"/>
                <w:sz w:val="20"/>
                <w:szCs w:val="20"/>
              </w:rPr>
              <w:t>kiểu dữ liệu</w:t>
            </w:r>
            <w:r w:rsidRPr="00DF6621">
              <w:rPr>
                <w:rFonts w:cs="Arial"/>
                <w:sz w:val="20"/>
                <w:szCs w:val="20"/>
                <w:lang w:val="en-US"/>
              </w:rPr>
              <w:t>: Chương trình hiển thị thông báo “Nhập không thành công” và không thực hiện lưu vào hệ thống.</w:t>
            </w:r>
          </w:p>
          <w:p w14:paraId="6958273C" w14:textId="77777777" w:rsidR="00AF7805" w:rsidRPr="00DF6621" w:rsidRDefault="00AF7805" w:rsidP="0016019D">
            <w:pPr>
              <w:pStyle w:val="ListParagraph"/>
              <w:spacing w:before="0" w:after="0"/>
              <w:rPr>
                <w:rFonts w:cs="Arial"/>
                <w:sz w:val="20"/>
                <w:szCs w:val="20"/>
                <w:lang w:val="en-US"/>
              </w:rPr>
            </w:pPr>
            <w:r w:rsidRPr="00DF6621">
              <w:rPr>
                <w:rFonts w:cs="Arial"/>
                <w:sz w:val="20"/>
                <w:szCs w:val="20"/>
                <w:lang w:val="en-US"/>
              </w:rPr>
              <w:t>+ Nhập sai độ dài: Chương trình sẽ tự động cắt đến độ dài cho phép.</w:t>
            </w:r>
          </w:p>
        </w:tc>
      </w:tr>
      <w:tr w:rsidR="00AF7805" w:rsidRPr="00DF6621" w14:paraId="74C14043" w14:textId="77777777" w:rsidTr="0016019D">
        <w:tc>
          <w:tcPr>
            <w:tcW w:w="0" w:type="auto"/>
            <w:vAlign w:val="center"/>
          </w:tcPr>
          <w:p w14:paraId="1489F2AF" w14:textId="77777777" w:rsidR="00AF7805" w:rsidRPr="00DF6621" w:rsidRDefault="00AF7805" w:rsidP="00AF7805">
            <w:pPr>
              <w:pStyle w:val="ListParagraph"/>
              <w:numPr>
                <w:ilvl w:val="0"/>
                <w:numId w:val="166"/>
              </w:numPr>
              <w:tabs>
                <w:tab w:val="left" w:pos="630"/>
              </w:tabs>
              <w:spacing w:before="60" w:after="60"/>
              <w:ind w:left="504"/>
              <w:contextualSpacing/>
              <w:jc w:val="center"/>
              <w:rPr>
                <w:rFonts w:cs="Arial"/>
                <w:sz w:val="20"/>
                <w:szCs w:val="20"/>
              </w:rPr>
            </w:pPr>
          </w:p>
        </w:tc>
        <w:tc>
          <w:tcPr>
            <w:tcW w:w="0" w:type="auto"/>
            <w:vAlign w:val="center"/>
          </w:tcPr>
          <w:p w14:paraId="0B2FD0C2" w14:textId="77777777" w:rsidR="00AF7805" w:rsidRPr="00DF6621" w:rsidRDefault="00AF7805" w:rsidP="0016019D">
            <w:pPr>
              <w:tabs>
                <w:tab w:val="left" w:pos="630"/>
              </w:tabs>
              <w:spacing w:before="60" w:after="60" w:line="276" w:lineRule="auto"/>
              <w:contextualSpacing/>
              <w:rPr>
                <w:rFonts w:ascii="Arial" w:hAnsi="Arial" w:cs="Arial"/>
                <w:sz w:val="20"/>
              </w:rPr>
            </w:pPr>
            <w:r w:rsidRPr="00DF6621">
              <w:rPr>
                <w:rFonts w:ascii="Arial" w:hAnsi="Arial" w:cs="Arial"/>
                <w:sz w:val="20"/>
              </w:rPr>
              <w:t>Xem chi tiết</w:t>
            </w:r>
          </w:p>
        </w:tc>
        <w:tc>
          <w:tcPr>
            <w:tcW w:w="0" w:type="auto"/>
            <w:vAlign w:val="center"/>
          </w:tcPr>
          <w:p w14:paraId="44686A42" w14:textId="77777777" w:rsidR="00AF7805" w:rsidRPr="00DF6621" w:rsidRDefault="00AF7805" w:rsidP="0016019D">
            <w:pPr>
              <w:tabs>
                <w:tab w:val="left" w:pos="630"/>
              </w:tabs>
              <w:spacing w:before="60" w:after="60" w:line="276" w:lineRule="auto"/>
              <w:contextualSpacing/>
              <w:jc w:val="both"/>
              <w:rPr>
                <w:rFonts w:ascii="Arial" w:hAnsi="Arial" w:cs="Arial"/>
                <w:sz w:val="20"/>
              </w:rPr>
            </w:pPr>
            <w:r w:rsidRPr="00DF6621">
              <w:rPr>
                <w:rFonts w:ascii="Arial" w:hAnsi="Arial" w:cs="Arial"/>
                <w:sz w:val="20"/>
              </w:rPr>
              <w:t>Khi chọn vào một bản ghi trong lưới dữ liệu bên trái. Hệ thống sẽ hiển thị chi tiết thông tin sang vùng thông tin nhập để người dùng xem lại.</w:t>
            </w:r>
          </w:p>
        </w:tc>
      </w:tr>
    </w:tbl>
    <w:p w14:paraId="34CB45D3" w14:textId="77777777" w:rsidR="00AF7805" w:rsidRPr="00DF6621" w:rsidRDefault="00AF7805" w:rsidP="00AF7805">
      <w:pPr>
        <w:pStyle w:val="Heading6"/>
        <w:rPr>
          <w:rFonts w:ascii="Arial" w:hAnsi="Arial" w:cs="Arial"/>
          <w:sz w:val="20"/>
          <w:szCs w:val="20"/>
          <w:lang w:val="vi-VN"/>
        </w:rPr>
      </w:pPr>
      <w:r w:rsidRPr="00DF6621">
        <w:rPr>
          <w:rFonts w:ascii="Arial" w:hAnsi="Arial" w:cs="Arial"/>
          <w:sz w:val="20"/>
          <w:szCs w:val="20"/>
        </w:rPr>
        <w:t xml:space="preserve">Màn hình </w:t>
      </w:r>
    </w:p>
    <w:p w14:paraId="75427050" w14:textId="77777777" w:rsidR="00AF7805" w:rsidRPr="00DF6621" w:rsidRDefault="00AF7805" w:rsidP="00AF7805">
      <w:pPr>
        <w:spacing w:line="276" w:lineRule="auto"/>
        <w:rPr>
          <w:rFonts w:ascii="Arial" w:hAnsi="Arial" w:cs="Arial"/>
          <w:i/>
          <w:noProof/>
          <w:color w:val="4F81BD" w:themeColor="accent1"/>
          <w:sz w:val="20"/>
        </w:rPr>
      </w:pPr>
      <w:r w:rsidRPr="00DF6621">
        <w:rPr>
          <w:rFonts w:ascii="Arial" w:hAnsi="Arial" w:cs="Arial"/>
          <w:noProof/>
          <w:sz w:val="20"/>
        </w:rPr>
        <w:drawing>
          <wp:inline distT="0" distB="0" distL="0" distR="0" wp14:anchorId="385D653B" wp14:editId="720149EB">
            <wp:extent cx="5761990" cy="22987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2298700"/>
                    </a:xfrm>
                    <a:prstGeom prst="rect">
                      <a:avLst/>
                    </a:prstGeom>
                  </pic:spPr>
                </pic:pic>
              </a:graphicData>
            </a:graphic>
          </wp:inline>
        </w:drawing>
      </w:r>
    </w:p>
    <w:p w14:paraId="10DBA3E7" w14:textId="77777777" w:rsidR="00AF7805" w:rsidRPr="00DF6621" w:rsidRDefault="00AF7805" w:rsidP="00AF7805">
      <w:pPr>
        <w:spacing w:line="276" w:lineRule="auto"/>
        <w:jc w:val="center"/>
        <w:rPr>
          <w:rFonts w:ascii="Arial" w:hAnsi="Arial" w:cs="Arial"/>
          <w:i/>
          <w:noProof/>
          <w:color w:val="000000" w:themeColor="text1"/>
          <w:sz w:val="20"/>
        </w:rPr>
      </w:pPr>
      <w:r w:rsidRPr="00DF6621">
        <w:rPr>
          <w:rFonts w:ascii="Arial" w:hAnsi="Arial" w:cs="Arial"/>
          <w:i/>
          <w:noProof/>
          <w:color w:val="000000" w:themeColor="text1"/>
          <w:sz w:val="20"/>
        </w:rPr>
        <w:t>Màn hình: Thiết lập đối tượng chấm công</w:t>
      </w:r>
    </w:p>
    <w:p w14:paraId="552B8BB1" w14:textId="77777777" w:rsidR="00AF7805" w:rsidRPr="00DF6621" w:rsidRDefault="00AF7805" w:rsidP="00AF7805">
      <w:pPr>
        <w:spacing w:line="276" w:lineRule="auto"/>
        <w:rPr>
          <w:rFonts w:ascii="Arial" w:hAnsi="Arial" w:cs="Arial"/>
          <w:noProof/>
          <w:color w:val="000000" w:themeColor="text1"/>
          <w:sz w:val="20"/>
        </w:rPr>
      </w:pPr>
    </w:p>
    <w:p w14:paraId="610AD761" w14:textId="58F5A6A3" w:rsidR="006F116E" w:rsidRPr="00C902D4" w:rsidRDefault="006F116E" w:rsidP="00AF7805">
      <w:pPr>
        <w:pStyle w:val="Heading4"/>
        <w:spacing w:line="360" w:lineRule="auto"/>
        <w:rPr>
          <w:rFonts w:ascii="Arial" w:hAnsi="Arial" w:cs="Arial"/>
          <w:sz w:val="20"/>
          <w:szCs w:val="20"/>
        </w:rPr>
      </w:pPr>
      <w:bookmarkStart w:id="143" w:name="_Toc500541216"/>
      <w:bookmarkStart w:id="144" w:name="_GoBack"/>
      <w:r w:rsidRPr="00C902D4">
        <w:rPr>
          <w:rFonts w:ascii="Arial" w:hAnsi="Arial" w:cs="Arial"/>
          <w:sz w:val="20"/>
          <w:szCs w:val="20"/>
        </w:rPr>
        <w:t>Tính lương</w:t>
      </w:r>
      <w:bookmarkEnd w:id="143"/>
    </w:p>
    <w:p w14:paraId="77F59FCB" w14:textId="77777777" w:rsidR="006F116E" w:rsidRPr="00C902D4" w:rsidRDefault="006F116E" w:rsidP="00AF7805">
      <w:pPr>
        <w:pStyle w:val="Heading5"/>
        <w:tabs>
          <w:tab w:val="num" w:pos="1008"/>
        </w:tabs>
        <w:spacing w:line="360" w:lineRule="auto"/>
        <w:ind w:left="1008"/>
        <w:rPr>
          <w:rFonts w:ascii="Arial" w:hAnsi="Arial" w:cs="Arial"/>
          <w:sz w:val="20"/>
          <w:szCs w:val="20"/>
        </w:rPr>
      </w:pPr>
      <w:bookmarkStart w:id="145" w:name="_Toc500541217"/>
      <w:r w:rsidRPr="00C902D4">
        <w:rPr>
          <w:rFonts w:ascii="Arial" w:hAnsi="Arial" w:cs="Arial"/>
          <w:sz w:val="20"/>
          <w:szCs w:val="20"/>
        </w:rPr>
        <w:t>Danh mục thông tin bảng lương</w:t>
      </w:r>
      <w:bookmarkEnd w:id="145"/>
    </w:p>
    <w:p w14:paraId="25001CBE"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05B7161"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2270" w:dyaOrig="5085" w14:anchorId="7F5061E8">
          <v:shape id="_x0000_i2535" type="#_x0000_t75" style="width:454pt;height:188pt" o:ole="">
            <v:imagedata r:id="rId140" o:title=""/>
          </v:shape>
          <o:OLEObject Type="Embed" ProgID="Visio.Drawing.15" ShapeID="_x0000_i2535" DrawAspect="Content" ObjectID="_1574283836" r:id="rId141"/>
        </w:object>
      </w:r>
    </w:p>
    <w:p w14:paraId="1F194D3D"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28B4DD13" w14:textId="77777777" w:rsidR="006F116E" w:rsidRPr="00C902D4" w:rsidRDefault="006F116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D91F96B" w14:textId="77777777" w:rsidR="006F116E" w:rsidRPr="00C902D4" w:rsidRDefault="006F116E" w:rsidP="00AF7805">
      <w:pPr>
        <w:pStyle w:val="-Thng"/>
        <w:numPr>
          <w:ilvl w:val="0"/>
          <w:numId w:val="12"/>
        </w:numPr>
        <w:rPr>
          <w:rFonts w:cs="Arial"/>
        </w:rPr>
      </w:pPr>
      <w:r w:rsidRPr="00C902D4">
        <w:rPr>
          <w:rFonts w:cs="Arial"/>
          <w:lang w:val="en-US"/>
        </w:rPr>
        <w:t>Khai báo</w:t>
      </w:r>
      <w:r w:rsidRPr="00C902D4">
        <w:rPr>
          <w:rFonts w:cs="Arial"/>
        </w:rPr>
        <w:t xml:space="preserve"> danh sách các trường thông tin trên bảng lương.</w:t>
      </w:r>
    </w:p>
    <w:p w14:paraId="241A5DB5"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289A872" w14:textId="77777777" w:rsidR="006F116E" w:rsidRPr="00C902D4" w:rsidRDefault="006F116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thông tin bảng lương.</w:t>
      </w:r>
    </w:p>
    <w:p w14:paraId="160FE007"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A12325F" w14:textId="77777777" w:rsidR="006F116E" w:rsidRPr="00C902D4" w:rsidRDefault="006F116E"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Tính lương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thông tin bảng lương</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72371CE" w14:textId="77777777" w:rsidR="006F116E" w:rsidRPr="00C902D4" w:rsidRDefault="006F116E"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15D1B917" w14:textId="77777777" w:rsidR="006F116E" w:rsidRPr="00C902D4" w:rsidRDefault="006F116E" w:rsidP="00AF7805">
      <w:pPr>
        <w:pStyle w:val="atext"/>
        <w:numPr>
          <w:ilvl w:val="1"/>
          <w:numId w:val="42"/>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29B6653F" w14:textId="77777777" w:rsidR="006F116E" w:rsidRPr="00C902D4" w:rsidRDefault="006F116E" w:rsidP="00AF7805">
      <w:pPr>
        <w:pStyle w:val="atext"/>
        <w:numPr>
          <w:ilvl w:val="1"/>
          <w:numId w:val="42"/>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Ghi.</w:t>
      </w:r>
    </w:p>
    <w:p w14:paraId="5556FD13"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5379DEB"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9134" w:type="dxa"/>
        <w:tblInd w:w="-85" w:type="dxa"/>
        <w:tblLook w:val="04A0" w:firstRow="1" w:lastRow="0" w:firstColumn="1" w:lastColumn="0" w:noHBand="0" w:noVBand="1"/>
      </w:tblPr>
      <w:tblGrid>
        <w:gridCol w:w="594"/>
        <w:gridCol w:w="1073"/>
        <w:gridCol w:w="771"/>
        <w:gridCol w:w="581"/>
        <w:gridCol w:w="826"/>
        <w:gridCol w:w="972"/>
        <w:gridCol w:w="761"/>
        <w:gridCol w:w="2218"/>
        <w:gridCol w:w="1338"/>
      </w:tblGrid>
      <w:tr w:rsidR="006F116E" w:rsidRPr="00C902D4" w14:paraId="04E89AF3" w14:textId="77777777" w:rsidTr="004F5ABB">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1B1F5F2"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33519E2"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72ECC32"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95C4C85"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F04030"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FDB6248"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562CC3"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B000F0F"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4E5A3D"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41B3EFAF" w14:textId="77777777" w:rsidTr="004F5ABB">
        <w:trPr>
          <w:trHeight w:val="60"/>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6A8D0603"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F2C8199"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Công ty</w:t>
            </w:r>
          </w:p>
        </w:tc>
        <w:tc>
          <w:tcPr>
            <w:tcW w:w="0" w:type="auto"/>
            <w:tcBorders>
              <w:top w:val="single" w:sz="8" w:space="0" w:color="auto"/>
              <w:left w:val="nil"/>
              <w:bottom w:val="single" w:sz="8" w:space="0" w:color="auto"/>
              <w:right w:val="single" w:sz="8" w:space="0" w:color="auto"/>
            </w:tcBorders>
            <w:shd w:val="clear" w:color="auto" w:fill="auto"/>
            <w:vAlign w:val="center"/>
          </w:tcPr>
          <w:p w14:paraId="2974A2A0"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Danh sách</w:t>
            </w:r>
          </w:p>
        </w:tc>
        <w:tc>
          <w:tcPr>
            <w:tcW w:w="0" w:type="auto"/>
            <w:tcBorders>
              <w:top w:val="single" w:sz="8" w:space="0" w:color="auto"/>
              <w:left w:val="nil"/>
              <w:bottom w:val="single" w:sz="8" w:space="0" w:color="auto"/>
              <w:right w:val="single" w:sz="8" w:space="0" w:color="auto"/>
            </w:tcBorders>
            <w:shd w:val="clear" w:color="auto" w:fill="auto"/>
            <w:vAlign w:val="center"/>
          </w:tcPr>
          <w:p w14:paraId="7A8F9802"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1</w:t>
            </w:r>
          </w:p>
        </w:tc>
        <w:tc>
          <w:tcPr>
            <w:tcW w:w="0" w:type="auto"/>
            <w:tcBorders>
              <w:top w:val="single" w:sz="8" w:space="0" w:color="auto"/>
              <w:left w:val="nil"/>
              <w:bottom w:val="single" w:sz="8" w:space="0" w:color="auto"/>
              <w:right w:val="single" w:sz="8" w:space="0" w:color="auto"/>
            </w:tcBorders>
            <w:shd w:val="clear" w:color="auto" w:fill="auto"/>
            <w:vAlign w:val="center"/>
          </w:tcPr>
          <w:p w14:paraId="71C7744B"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0BC54CEC"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Thiết lập cơ cấu tổ chức</w:t>
            </w:r>
          </w:p>
        </w:tc>
        <w:tc>
          <w:tcPr>
            <w:tcW w:w="0" w:type="auto"/>
            <w:tcBorders>
              <w:top w:val="single" w:sz="8" w:space="0" w:color="auto"/>
              <w:left w:val="nil"/>
              <w:bottom w:val="single" w:sz="8" w:space="0" w:color="auto"/>
              <w:right w:val="single" w:sz="8" w:space="0" w:color="auto"/>
            </w:tcBorders>
            <w:shd w:val="clear" w:color="auto" w:fill="auto"/>
            <w:vAlign w:val="center"/>
          </w:tcPr>
          <w:p w14:paraId="2B24ADF6" w14:textId="77777777" w:rsidR="006F116E" w:rsidRPr="00C902D4" w:rsidRDefault="006F116E" w:rsidP="00AF7805">
            <w:pPr>
              <w:spacing w:before="0" w:after="0" w:line="360" w:lineRule="auto"/>
              <w:rPr>
                <w:rFonts w:ascii="Arial" w:hAnsi="Arial" w:cs="Arial"/>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93280FF"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Chỉ hiển thị danh sách công ty thành viên (Cấp 2, gồm 9 công ty)</w:t>
            </w:r>
          </w:p>
        </w:tc>
        <w:tc>
          <w:tcPr>
            <w:tcW w:w="0" w:type="auto"/>
            <w:tcBorders>
              <w:top w:val="single" w:sz="8" w:space="0" w:color="auto"/>
              <w:left w:val="nil"/>
              <w:bottom w:val="single" w:sz="8" w:space="0" w:color="auto"/>
              <w:right w:val="single" w:sz="8" w:space="0" w:color="auto"/>
            </w:tcBorders>
            <w:shd w:val="clear" w:color="auto" w:fill="auto"/>
            <w:vAlign w:val="center"/>
          </w:tcPr>
          <w:p w14:paraId="618B8D2D"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Combobox</w:t>
            </w:r>
          </w:p>
        </w:tc>
      </w:tr>
      <w:tr w:rsidR="006F116E" w:rsidRPr="00C902D4" w14:paraId="2136E073" w14:textId="77777777" w:rsidTr="004F5ABB">
        <w:trPr>
          <w:trHeight w:val="60"/>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tcPr>
          <w:p w14:paraId="2EFEDB7A"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02369511"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bCs/>
                <w:color w:val="000000"/>
                <w:sz w:val="20"/>
                <w:lang w:eastAsia="ja-JP"/>
              </w:rPr>
              <w:t>Hình thức tính lương</w:t>
            </w:r>
          </w:p>
        </w:tc>
        <w:tc>
          <w:tcPr>
            <w:tcW w:w="0" w:type="auto"/>
            <w:tcBorders>
              <w:top w:val="single" w:sz="8" w:space="0" w:color="auto"/>
              <w:left w:val="nil"/>
              <w:bottom w:val="single" w:sz="8" w:space="0" w:color="auto"/>
              <w:right w:val="single" w:sz="8" w:space="0" w:color="auto"/>
            </w:tcBorders>
            <w:shd w:val="clear" w:color="auto" w:fill="auto"/>
            <w:vAlign w:val="center"/>
          </w:tcPr>
          <w:p w14:paraId="03015411"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sz w:val="20"/>
              </w:rPr>
              <w:t>Danh sách</w:t>
            </w:r>
          </w:p>
        </w:tc>
        <w:tc>
          <w:tcPr>
            <w:tcW w:w="0" w:type="auto"/>
            <w:tcBorders>
              <w:top w:val="single" w:sz="8" w:space="0" w:color="auto"/>
              <w:left w:val="nil"/>
              <w:bottom w:val="single" w:sz="8" w:space="0" w:color="auto"/>
              <w:right w:val="single" w:sz="8" w:space="0" w:color="auto"/>
            </w:tcBorders>
            <w:shd w:val="clear" w:color="auto" w:fill="auto"/>
            <w:vAlign w:val="center"/>
          </w:tcPr>
          <w:p w14:paraId="6502CE11"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color w:val="000000"/>
                <w:sz w:val="20"/>
                <w:lang w:eastAsia="ja-JP"/>
              </w:rPr>
              <w:t>1</w:t>
            </w:r>
          </w:p>
        </w:tc>
        <w:tc>
          <w:tcPr>
            <w:tcW w:w="0" w:type="auto"/>
            <w:tcBorders>
              <w:top w:val="single" w:sz="8" w:space="0" w:color="auto"/>
              <w:left w:val="nil"/>
              <w:bottom w:val="single" w:sz="8" w:space="0" w:color="auto"/>
              <w:right w:val="single" w:sz="8" w:space="0" w:color="auto"/>
            </w:tcBorders>
            <w:shd w:val="clear" w:color="auto" w:fill="auto"/>
            <w:vAlign w:val="center"/>
          </w:tcPr>
          <w:p w14:paraId="37A8545D"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sz w:val="20"/>
              </w:rPr>
              <w:t>Có</w:t>
            </w:r>
          </w:p>
        </w:tc>
        <w:tc>
          <w:tcPr>
            <w:tcW w:w="0" w:type="auto"/>
            <w:tcBorders>
              <w:top w:val="single" w:sz="8" w:space="0" w:color="auto"/>
              <w:left w:val="nil"/>
              <w:bottom w:val="single" w:sz="8" w:space="0" w:color="auto"/>
              <w:right w:val="single" w:sz="8" w:space="0" w:color="auto"/>
            </w:tcBorders>
            <w:shd w:val="clear" w:color="auto" w:fill="auto"/>
            <w:vAlign w:val="center"/>
          </w:tcPr>
          <w:p w14:paraId="4FB93F16"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color w:val="000000"/>
                <w:sz w:val="20"/>
                <w:lang w:eastAsia="ja-JP"/>
              </w:rPr>
              <w:t>Danh mục tham số hệ thống</w:t>
            </w:r>
          </w:p>
        </w:tc>
        <w:tc>
          <w:tcPr>
            <w:tcW w:w="0" w:type="auto"/>
            <w:tcBorders>
              <w:top w:val="single" w:sz="8" w:space="0" w:color="auto"/>
              <w:left w:val="nil"/>
              <w:bottom w:val="single" w:sz="8" w:space="0" w:color="auto"/>
              <w:right w:val="single" w:sz="8" w:space="0" w:color="auto"/>
            </w:tcBorders>
            <w:shd w:val="clear" w:color="auto" w:fill="auto"/>
            <w:vAlign w:val="center"/>
          </w:tcPr>
          <w:p w14:paraId="10B61DE4" w14:textId="77777777" w:rsidR="006F116E" w:rsidRPr="00C902D4" w:rsidRDefault="006F116E" w:rsidP="00AF7805">
            <w:pPr>
              <w:spacing w:before="0" w:after="0" w:line="360" w:lineRule="auto"/>
              <w:rPr>
                <w:rFonts w:ascii="Arial" w:hAnsi="Arial" w:cs="Arial"/>
                <w:bCs/>
                <w:color w:val="000000"/>
                <w:sz w:val="20"/>
                <w:lang w:eastAsia="ja-JP"/>
              </w:rPr>
            </w:pPr>
          </w:p>
        </w:tc>
        <w:tc>
          <w:tcPr>
            <w:tcW w:w="0" w:type="auto"/>
            <w:tcBorders>
              <w:top w:val="single" w:sz="8" w:space="0" w:color="auto"/>
              <w:left w:val="nil"/>
              <w:bottom w:val="single" w:sz="8" w:space="0" w:color="auto"/>
              <w:right w:val="single" w:sz="8" w:space="0" w:color="auto"/>
            </w:tcBorders>
            <w:shd w:val="clear" w:color="auto" w:fill="auto"/>
            <w:vAlign w:val="center"/>
          </w:tcPr>
          <w:p w14:paraId="35A560B6"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3 nhóm lương:</w:t>
            </w:r>
          </w:p>
          <w:p w14:paraId="247BF864" w14:textId="77777777" w:rsidR="006F116E" w:rsidRPr="00C902D4" w:rsidRDefault="006F116E" w:rsidP="00AF7805">
            <w:pPr>
              <w:spacing w:before="0" w:line="360" w:lineRule="auto"/>
              <w:rPr>
                <w:rFonts w:ascii="Arial" w:hAnsi="Arial" w:cs="Arial"/>
                <w:color w:val="000000"/>
                <w:sz w:val="20"/>
              </w:rPr>
            </w:pPr>
            <w:r w:rsidRPr="00C902D4">
              <w:rPr>
                <w:rFonts w:ascii="Arial" w:hAnsi="Arial" w:cs="Arial"/>
                <w:color w:val="000000"/>
                <w:sz w:val="20"/>
              </w:rPr>
              <w:t>+ Lương thời gian</w:t>
            </w:r>
          </w:p>
          <w:p w14:paraId="42F4D8BD" w14:textId="77777777" w:rsidR="006F116E" w:rsidRPr="00C902D4" w:rsidRDefault="006F116E" w:rsidP="00AF7805">
            <w:pPr>
              <w:spacing w:before="0" w:line="360" w:lineRule="auto"/>
              <w:rPr>
                <w:rFonts w:ascii="Arial" w:hAnsi="Arial" w:cs="Arial"/>
                <w:color w:val="000000"/>
                <w:sz w:val="20"/>
              </w:rPr>
            </w:pPr>
            <w:r w:rsidRPr="00C902D4">
              <w:rPr>
                <w:rFonts w:ascii="Arial" w:hAnsi="Arial" w:cs="Arial"/>
                <w:color w:val="000000"/>
                <w:sz w:val="20"/>
              </w:rPr>
              <w:t>+ Lương sản phẩm</w:t>
            </w:r>
          </w:p>
          <w:p w14:paraId="462B9E48"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color w:val="000000"/>
                <w:sz w:val="20"/>
              </w:rPr>
              <w:t>+ Lương khoán</w:t>
            </w:r>
          </w:p>
        </w:tc>
        <w:tc>
          <w:tcPr>
            <w:tcW w:w="0" w:type="auto"/>
            <w:tcBorders>
              <w:top w:val="single" w:sz="8" w:space="0" w:color="auto"/>
              <w:left w:val="nil"/>
              <w:bottom w:val="single" w:sz="8" w:space="0" w:color="auto"/>
              <w:right w:val="single" w:sz="8" w:space="0" w:color="auto"/>
            </w:tcBorders>
            <w:shd w:val="clear" w:color="auto" w:fill="auto"/>
            <w:vAlign w:val="center"/>
          </w:tcPr>
          <w:p w14:paraId="1263FEE9" w14:textId="77777777" w:rsidR="006F116E" w:rsidRPr="00C902D4" w:rsidRDefault="006F116E" w:rsidP="00AF7805">
            <w:pPr>
              <w:spacing w:before="0" w:after="0" w:line="360" w:lineRule="auto"/>
              <w:rPr>
                <w:rFonts w:ascii="Arial" w:hAnsi="Arial" w:cs="Arial"/>
                <w:bCs/>
                <w:color w:val="000000"/>
                <w:sz w:val="20"/>
                <w:lang w:eastAsia="ja-JP"/>
              </w:rPr>
            </w:pPr>
            <w:r w:rsidRPr="00C902D4">
              <w:rPr>
                <w:rFonts w:ascii="Arial" w:hAnsi="Arial" w:cs="Arial"/>
                <w:color w:val="000000"/>
                <w:sz w:val="20"/>
                <w:lang w:eastAsia="ja-JP"/>
              </w:rPr>
              <w:t>Combobox</w:t>
            </w:r>
          </w:p>
        </w:tc>
      </w:tr>
      <w:tr w:rsidR="006F116E" w:rsidRPr="00C902D4" w14:paraId="223B584A" w14:textId="77777777" w:rsidTr="004F5ABB">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14D7145"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2FF4793"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Mã cột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6698E45"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A83CBEE"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D331B49"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CAAB7B5"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565BB8"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0967D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Mã cột lương cho phép tự nhập và không được trùng nhau.</w:t>
            </w:r>
          </w:p>
          <w:p w14:paraId="6BE0FC8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Không được chứa dấu cách.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1443F40"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78ACF8EC" w14:textId="77777777" w:rsidTr="004F5ABB">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59B6C0C9"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0EB7CF"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rPr>
              <w:t>Tên cột lương</w:t>
            </w:r>
          </w:p>
        </w:tc>
        <w:tc>
          <w:tcPr>
            <w:tcW w:w="0" w:type="auto"/>
            <w:tcBorders>
              <w:top w:val="nil"/>
              <w:left w:val="nil"/>
              <w:bottom w:val="single" w:sz="4" w:space="0" w:color="auto"/>
              <w:right w:val="single" w:sz="4" w:space="0" w:color="auto"/>
            </w:tcBorders>
            <w:shd w:val="clear" w:color="auto" w:fill="auto"/>
            <w:vAlign w:val="center"/>
          </w:tcPr>
          <w:p w14:paraId="76AE636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B28532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750A552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870D704"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F56A08"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0F1638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8371AE"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4237CFCF" w14:textId="77777777" w:rsidTr="004F5ABB">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ED67856"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4D345CC"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Loại dữ liệu</w:t>
            </w:r>
          </w:p>
        </w:tc>
        <w:tc>
          <w:tcPr>
            <w:tcW w:w="0" w:type="auto"/>
            <w:tcBorders>
              <w:top w:val="nil"/>
              <w:left w:val="nil"/>
              <w:bottom w:val="single" w:sz="4" w:space="0" w:color="auto"/>
              <w:right w:val="single" w:sz="4" w:space="0" w:color="auto"/>
            </w:tcBorders>
            <w:shd w:val="clear" w:color="auto" w:fill="auto"/>
            <w:vAlign w:val="center"/>
          </w:tcPr>
          <w:p w14:paraId="582972AF"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492179A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44563A6"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50C9892"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F45D489"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F747C9"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Gồm 5 loại dữ liệu:</w:t>
            </w:r>
          </w:p>
          <w:p w14:paraId="2D89D6D1"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rPr>
              <w:t xml:space="preserve">+ </w:t>
            </w:r>
            <w:r w:rsidRPr="00C902D4">
              <w:rPr>
                <w:rFonts w:ascii="Arial" w:hAnsi="Arial" w:cs="Arial"/>
                <w:sz w:val="20"/>
              </w:rPr>
              <w:t>Chưa xếp nhóm</w:t>
            </w:r>
          </w:p>
          <w:p w14:paraId="1C02DFE0"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Dữ liệu cơ bản</w:t>
            </w:r>
          </w:p>
          <w:p w14:paraId="355366F2"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Dữ liệu đầu vào</w:t>
            </w:r>
          </w:p>
          <w:p w14:paraId="5BA13232"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Dữ liệu Import</w:t>
            </w:r>
          </w:p>
          <w:p w14:paraId="520F91A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 Dữ liệu tính toán</w:t>
            </w:r>
          </w:p>
        </w:tc>
        <w:tc>
          <w:tcPr>
            <w:tcW w:w="0" w:type="auto"/>
            <w:tcBorders>
              <w:top w:val="nil"/>
              <w:left w:val="nil"/>
              <w:bottom w:val="single" w:sz="4" w:space="0" w:color="auto"/>
              <w:right w:val="single" w:sz="4" w:space="0" w:color="auto"/>
            </w:tcBorders>
            <w:shd w:val="clear" w:color="auto" w:fill="auto"/>
            <w:vAlign w:val="center"/>
          </w:tcPr>
          <w:p w14:paraId="3A53F702"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6F116E" w:rsidRPr="00C902D4" w14:paraId="0528D635"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22C07FF"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3BACA3"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Thứ tự tính</w:t>
            </w:r>
          </w:p>
        </w:tc>
        <w:tc>
          <w:tcPr>
            <w:tcW w:w="0" w:type="auto"/>
            <w:tcBorders>
              <w:top w:val="nil"/>
              <w:left w:val="nil"/>
              <w:bottom w:val="single" w:sz="4" w:space="0" w:color="auto"/>
              <w:right w:val="single" w:sz="4" w:space="0" w:color="auto"/>
            </w:tcBorders>
            <w:shd w:val="clear" w:color="auto" w:fill="auto"/>
            <w:vAlign w:val="center"/>
          </w:tcPr>
          <w:p w14:paraId="725AAB6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1B6D6AA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FA0539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4B2BA8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7AB2A4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82DAF0"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Số thứ tự ưu tiên khi tính toán từ nhỏ đến lớn</w:t>
            </w:r>
          </w:p>
          <w:p w14:paraId="3315F28B"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Có thể trùng nhau và số &gt; 0</w:t>
            </w:r>
          </w:p>
          <w:p w14:paraId="6C0691A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 Trường hợp chọn Loại công thức là “Chưa xếp nhóm” thì có thể = 0</w:t>
            </w:r>
          </w:p>
        </w:tc>
        <w:tc>
          <w:tcPr>
            <w:tcW w:w="0" w:type="auto"/>
            <w:tcBorders>
              <w:top w:val="nil"/>
              <w:left w:val="nil"/>
              <w:bottom w:val="single" w:sz="4" w:space="0" w:color="auto"/>
              <w:right w:val="single" w:sz="4" w:space="0" w:color="auto"/>
            </w:tcBorders>
            <w:shd w:val="clear" w:color="auto" w:fill="auto"/>
            <w:vAlign w:val="center"/>
          </w:tcPr>
          <w:p w14:paraId="530F186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19650AA1"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AAE631C"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F1CD0F5"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Thứ tự hiển thị</w:t>
            </w:r>
          </w:p>
        </w:tc>
        <w:tc>
          <w:tcPr>
            <w:tcW w:w="0" w:type="auto"/>
            <w:tcBorders>
              <w:top w:val="nil"/>
              <w:left w:val="nil"/>
              <w:bottom w:val="single" w:sz="4" w:space="0" w:color="auto"/>
              <w:right w:val="single" w:sz="4" w:space="0" w:color="auto"/>
            </w:tcBorders>
            <w:shd w:val="clear" w:color="auto" w:fill="auto"/>
            <w:vAlign w:val="center"/>
          </w:tcPr>
          <w:p w14:paraId="6F893226"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7D55D24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60705B49"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16ADE9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EAA70B"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171674"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xml:space="preserve">- Thứ tự hiển thị các cột trên bảng lương. </w:t>
            </w:r>
          </w:p>
          <w:p w14:paraId="44C54897"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lastRenderedPageBreak/>
              <w:t>- Cho phép trùng nhau.</w:t>
            </w:r>
          </w:p>
        </w:tc>
        <w:tc>
          <w:tcPr>
            <w:tcW w:w="0" w:type="auto"/>
            <w:tcBorders>
              <w:top w:val="nil"/>
              <w:left w:val="nil"/>
              <w:bottom w:val="single" w:sz="4" w:space="0" w:color="auto"/>
              <w:right w:val="single" w:sz="4" w:space="0" w:color="auto"/>
            </w:tcBorders>
            <w:shd w:val="clear" w:color="auto" w:fill="auto"/>
            <w:vAlign w:val="center"/>
          </w:tcPr>
          <w:p w14:paraId="5F7EAAA3"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Textbox</w:t>
            </w:r>
          </w:p>
        </w:tc>
      </w:tr>
      <w:tr w:rsidR="006F116E" w:rsidRPr="00C902D4" w14:paraId="434758DD"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4558D0B"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10AE91"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Lương trong kỳ</w:t>
            </w:r>
          </w:p>
        </w:tc>
        <w:tc>
          <w:tcPr>
            <w:tcW w:w="0" w:type="auto"/>
            <w:tcBorders>
              <w:top w:val="nil"/>
              <w:left w:val="nil"/>
              <w:bottom w:val="single" w:sz="4" w:space="0" w:color="auto"/>
              <w:right w:val="single" w:sz="4" w:space="0" w:color="auto"/>
            </w:tcBorders>
            <w:shd w:val="clear" w:color="auto" w:fill="auto"/>
            <w:vAlign w:val="center"/>
          </w:tcPr>
          <w:p w14:paraId="2805ED2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Tích chọn</w:t>
            </w:r>
          </w:p>
        </w:tc>
        <w:tc>
          <w:tcPr>
            <w:tcW w:w="0" w:type="auto"/>
            <w:tcBorders>
              <w:top w:val="nil"/>
              <w:left w:val="nil"/>
              <w:bottom w:val="single" w:sz="4" w:space="0" w:color="auto"/>
              <w:right w:val="single" w:sz="4" w:space="0" w:color="auto"/>
            </w:tcBorders>
            <w:shd w:val="clear" w:color="auto" w:fill="auto"/>
            <w:vAlign w:val="center"/>
          </w:tcPr>
          <w:p w14:paraId="0666FFF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875FBD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214C77C0"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9ABD25"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456F75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Tích chọn vào Lương trong kỳ thì cột lương sẽ hiển thị tại tab Lương trong kỳ của chức năng Xử lý dữ liệu lương tháng</w:t>
            </w:r>
          </w:p>
        </w:tc>
        <w:tc>
          <w:tcPr>
            <w:tcW w:w="0" w:type="auto"/>
            <w:tcBorders>
              <w:top w:val="nil"/>
              <w:left w:val="nil"/>
              <w:bottom w:val="single" w:sz="4" w:space="0" w:color="auto"/>
              <w:right w:val="single" w:sz="4" w:space="0" w:color="auto"/>
            </w:tcBorders>
            <w:shd w:val="clear" w:color="auto" w:fill="auto"/>
            <w:vAlign w:val="center"/>
          </w:tcPr>
          <w:p w14:paraId="175C196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Checkbox</w:t>
            </w:r>
          </w:p>
        </w:tc>
      </w:tr>
      <w:tr w:rsidR="006F116E" w:rsidRPr="00C902D4" w14:paraId="0F84FF88"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328E4F6"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E48090"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Lương tổng hợp</w:t>
            </w:r>
          </w:p>
        </w:tc>
        <w:tc>
          <w:tcPr>
            <w:tcW w:w="0" w:type="auto"/>
            <w:tcBorders>
              <w:top w:val="nil"/>
              <w:left w:val="nil"/>
              <w:bottom w:val="single" w:sz="4" w:space="0" w:color="auto"/>
              <w:right w:val="single" w:sz="4" w:space="0" w:color="auto"/>
            </w:tcBorders>
            <w:shd w:val="clear" w:color="auto" w:fill="auto"/>
            <w:vAlign w:val="center"/>
          </w:tcPr>
          <w:p w14:paraId="4325144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Tích chọn</w:t>
            </w:r>
          </w:p>
        </w:tc>
        <w:tc>
          <w:tcPr>
            <w:tcW w:w="0" w:type="auto"/>
            <w:tcBorders>
              <w:top w:val="nil"/>
              <w:left w:val="nil"/>
              <w:bottom w:val="single" w:sz="4" w:space="0" w:color="auto"/>
              <w:right w:val="single" w:sz="4" w:space="0" w:color="auto"/>
            </w:tcBorders>
            <w:shd w:val="clear" w:color="auto" w:fill="auto"/>
            <w:vAlign w:val="center"/>
          </w:tcPr>
          <w:p w14:paraId="00883E0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5BFDED9"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2CD4D19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B78AFD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FFF28A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Tích chọn vào Lương tổng hợp thì cột lương sẽ hiển thị tại tab Lương tổng hợp của chức năng Xử lý dữ liệu lương tháng</w:t>
            </w:r>
          </w:p>
        </w:tc>
        <w:tc>
          <w:tcPr>
            <w:tcW w:w="0" w:type="auto"/>
            <w:tcBorders>
              <w:top w:val="nil"/>
              <w:left w:val="nil"/>
              <w:bottom w:val="single" w:sz="4" w:space="0" w:color="auto"/>
              <w:right w:val="single" w:sz="4" w:space="0" w:color="auto"/>
            </w:tcBorders>
            <w:shd w:val="clear" w:color="auto" w:fill="auto"/>
            <w:vAlign w:val="center"/>
          </w:tcPr>
          <w:p w14:paraId="5AC6966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Checkbox</w:t>
            </w:r>
          </w:p>
        </w:tc>
      </w:tr>
      <w:tr w:rsidR="006F116E" w:rsidRPr="00C902D4" w14:paraId="052CC35C"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4BBF85" w14:textId="77777777" w:rsidR="006F116E" w:rsidRPr="00C902D4" w:rsidRDefault="006F116E" w:rsidP="00AF7805">
            <w:pPr>
              <w:pStyle w:val="ListParagraph"/>
              <w:numPr>
                <w:ilvl w:val="0"/>
                <w:numId w:val="93"/>
              </w:numPr>
              <w:spacing w:before="0" w:after="0" w:line="360" w:lineRule="auto"/>
              <w:ind w:left="504"/>
              <w:jc w:val="center"/>
              <w:rPr>
                <w:rFonts w:cs="Arial"/>
                <w:bCs/>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0FF5D96"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FB5F82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62FE57B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277374E"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2919DE7"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637657"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DBFD61F"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lang w:eastAsia="ja-JP"/>
              </w:rPr>
              <w:t>Cột lương được tích vào Áp dụng sẽ được hiển thị tại chức năng Thiết lập công thức lương, Xử lý lương tháng, Import các khoản lương khác</w:t>
            </w:r>
          </w:p>
        </w:tc>
        <w:tc>
          <w:tcPr>
            <w:tcW w:w="0" w:type="auto"/>
            <w:tcBorders>
              <w:top w:val="single" w:sz="4" w:space="0" w:color="auto"/>
              <w:left w:val="nil"/>
              <w:bottom w:val="single" w:sz="4" w:space="0" w:color="auto"/>
              <w:right w:val="single" w:sz="4" w:space="0" w:color="auto"/>
            </w:tcBorders>
            <w:shd w:val="clear" w:color="auto" w:fill="auto"/>
            <w:vAlign w:val="center"/>
          </w:tcPr>
          <w:p w14:paraId="7386606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Checkbox</w:t>
            </w:r>
          </w:p>
        </w:tc>
      </w:tr>
    </w:tbl>
    <w:p w14:paraId="214F4A9C" w14:textId="77777777" w:rsidR="006F116E" w:rsidRPr="00C902D4" w:rsidRDefault="006F116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84"/>
        <w:gridCol w:w="2559"/>
      </w:tblGrid>
      <w:tr w:rsidR="006F116E" w:rsidRPr="00C902D4" w14:paraId="3E7B8A6D" w14:textId="77777777" w:rsidTr="004F5ABB">
        <w:trPr>
          <w:tblHeader/>
        </w:trPr>
        <w:tc>
          <w:tcPr>
            <w:tcW w:w="0" w:type="auto"/>
            <w:vAlign w:val="center"/>
          </w:tcPr>
          <w:p w14:paraId="79EE0042" w14:textId="77777777" w:rsidR="006F116E" w:rsidRPr="00C902D4" w:rsidRDefault="006F116E" w:rsidP="00AF7805">
            <w:pPr>
              <w:pStyle w:val="-Tiubng"/>
              <w:rPr>
                <w:rFonts w:cs="Arial"/>
              </w:rPr>
            </w:pPr>
            <w:r w:rsidRPr="00C902D4">
              <w:rPr>
                <w:rFonts w:cs="Arial"/>
              </w:rPr>
              <w:t>STT</w:t>
            </w:r>
          </w:p>
        </w:tc>
        <w:tc>
          <w:tcPr>
            <w:tcW w:w="0" w:type="auto"/>
            <w:vAlign w:val="center"/>
          </w:tcPr>
          <w:p w14:paraId="3A8CF005" w14:textId="77777777" w:rsidR="006F116E" w:rsidRPr="00C902D4" w:rsidRDefault="006F116E" w:rsidP="00AF7805">
            <w:pPr>
              <w:pStyle w:val="-Tiubng"/>
              <w:rPr>
                <w:rFonts w:cs="Arial"/>
              </w:rPr>
            </w:pPr>
            <w:r w:rsidRPr="00C902D4">
              <w:rPr>
                <w:rFonts w:cs="Arial"/>
              </w:rPr>
              <w:t>Trường thông tin</w:t>
            </w:r>
          </w:p>
        </w:tc>
        <w:tc>
          <w:tcPr>
            <w:tcW w:w="0" w:type="auto"/>
            <w:vAlign w:val="center"/>
          </w:tcPr>
          <w:p w14:paraId="4BE0B606" w14:textId="77777777" w:rsidR="006F116E" w:rsidRPr="00C902D4" w:rsidRDefault="006F116E" w:rsidP="00AF7805">
            <w:pPr>
              <w:pStyle w:val="-Tiubng"/>
              <w:rPr>
                <w:rFonts w:cs="Arial"/>
              </w:rPr>
            </w:pPr>
            <w:r w:rsidRPr="00C902D4">
              <w:rPr>
                <w:rFonts w:cs="Arial"/>
              </w:rPr>
              <w:t>Ghi chú</w:t>
            </w:r>
          </w:p>
        </w:tc>
        <w:tc>
          <w:tcPr>
            <w:tcW w:w="0" w:type="auto"/>
            <w:vAlign w:val="center"/>
          </w:tcPr>
          <w:p w14:paraId="06B3E597" w14:textId="77777777" w:rsidR="006F116E" w:rsidRPr="00C902D4" w:rsidRDefault="006F116E" w:rsidP="00AF7805">
            <w:pPr>
              <w:pStyle w:val="-Tiubng"/>
              <w:rPr>
                <w:rFonts w:cs="Arial"/>
              </w:rPr>
            </w:pPr>
            <w:r w:rsidRPr="00C902D4">
              <w:rPr>
                <w:rFonts w:cs="Arial"/>
              </w:rPr>
              <w:t>Đối tượng trên giao diện</w:t>
            </w:r>
          </w:p>
        </w:tc>
      </w:tr>
      <w:tr w:rsidR="006F116E" w:rsidRPr="00C902D4" w14:paraId="5B909655" w14:textId="77777777" w:rsidTr="004F5ABB">
        <w:trPr>
          <w:tblHeader/>
        </w:trPr>
        <w:tc>
          <w:tcPr>
            <w:tcW w:w="0" w:type="auto"/>
            <w:vAlign w:val="center"/>
          </w:tcPr>
          <w:p w14:paraId="247A56C2" w14:textId="77777777" w:rsidR="006F116E" w:rsidRPr="00C902D4" w:rsidRDefault="006F116E" w:rsidP="00AF7805">
            <w:pPr>
              <w:pStyle w:val="-Thng"/>
              <w:ind w:firstLine="0"/>
              <w:jc w:val="center"/>
              <w:rPr>
                <w:rFonts w:cs="Arial"/>
                <w:lang w:val="en-US"/>
              </w:rPr>
            </w:pPr>
            <w:r w:rsidRPr="00C902D4">
              <w:rPr>
                <w:rFonts w:cs="Arial"/>
                <w:lang w:val="en-US"/>
              </w:rPr>
              <w:t>1</w:t>
            </w:r>
          </w:p>
        </w:tc>
        <w:tc>
          <w:tcPr>
            <w:tcW w:w="0" w:type="auto"/>
            <w:vAlign w:val="center"/>
          </w:tcPr>
          <w:p w14:paraId="045F1E2E" w14:textId="77777777" w:rsidR="006F116E" w:rsidRPr="00C902D4" w:rsidRDefault="006F116E" w:rsidP="00AF7805">
            <w:pPr>
              <w:pStyle w:val="-Thng"/>
              <w:ind w:firstLine="0"/>
              <w:jc w:val="left"/>
              <w:rPr>
                <w:rFonts w:cs="Arial"/>
                <w:lang w:val="en-US"/>
              </w:rPr>
            </w:pPr>
            <w:r w:rsidRPr="00C902D4">
              <w:rPr>
                <w:rFonts w:cs="Arial"/>
              </w:rPr>
              <w:t xml:space="preserve">Mã </w:t>
            </w:r>
            <w:r w:rsidRPr="00C902D4">
              <w:rPr>
                <w:rFonts w:cs="Arial"/>
                <w:lang w:val="en-US"/>
              </w:rPr>
              <w:t>cột</w:t>
            </w:r>
            <w:r w:rsidRPr="00C902D4">
              <w:rPr>
                <w:rFonts w:cs="Arial"/>
              </w:rPr>
              <w:t xml:space="preserve"> lương</w:t>
            </w:r>
          </w:p>
        </w:tc>
        <w:tc>
          <w:tcPr>
            <w:tcW w:w="0" w:type="auto"/>
            <w:vAlign w:val="center"/>
          </w:tcPr>
          <w:p w14:paraId="50158C0C" w14:textId="77777777" w:rsidR="006F116E" w:rsidRPr="00C902D4" w:rsidRDefault="006F116E" w:rsidP="00AF7805">
            <w:pPr>
              <w:pStyle w:val="-Thng"/>
              <w:ind w:firstLine="0"/>
              <w:jc w:val="left"/>
              <w:rPr>
                <w:rFonts w:cs="Arial"/>
                <w:lang w:val="en-US"/>
              </w:rPr>
            </w:pPr>
            <w:r w:rsidRPr="00C902D4">
              <w:rPr>
                <w:rFonts w:cs="Arial"/>
              </w:rPr>
              <w:t xml:space="preserve">Hiển thị theo trường Mã </w:t>
            </w:r>
            <w:r w:rsidRPr="00C902D4">
              <w:rPr>
                <w:rFonts w:cs="Arial"/>
                <w:lang w:val="en-US"/>
              </w:rPr>
              <w:t>cột</w:t>
            </w:r>
            <w:r w:rsidRPr="00C902D4">
              <w:rPr>
                <w:rFonts w:cs="Arial"/>
              </w:rPr>
              <w:t xml:space="preserve"> lương</w:t>
            </w:r>
          </w:p>
        </w:tc>
        <w:tc>
          <w:tcPr>
            <w:tcW w:w="0" w:type="auto"/>
            <w:vAlign w:val="center"/>
          </w:tcPr>
          <w:p w14:paraId="65AA912F" w14:textId="77777777" w:rsidR="006F116E" w:rsidRPr="00C902D4" w:rsidRDefault="006F116E" w:rsidP="00AF7805">
            <w:pPr>
              <w:pStyle w:val="-Thng"/>
              <w:ind w:firstLine="0"/>
              <w:jc w:val="left"/>
              <w:rPr>
                <w:rFonts w:cs="Arial"/>
                <w:lang w:val="en-US"/>
              </w:rPr>
            </w:pPr>
            <w:r w:rsidRPr="00C902D4">
              <w:rPr>
                <w:rFonts w:cs="Arial"/>
              </w:rPr>
              <w:t>Grid</w:t>
            </w:r>
          </w:p>
        </w:tc>
      </w:tr>
      <w:tr w:rsidR="006F116E" w:rsidRPr="00C902D4" w14:paraId="13F84E1F" w14:textId="77777777" w:rsidTr="004F5ABB">
        <w:trPr>
          <w:tblHeader/>
        </w:trPr>
        <w:tc>
          <w:tcPr>
            <w:tcW w:w="0" w:type="auto"/>
            <w:vAlign w:val="center"/>
          </w:tcPr>
          <w:p w14:paraId="54E4280C" w14:textId="77777777" w:rsidR="006F116E" w:rsidRPr="00C902D4" w:rsidRDefault="006F116E" w:rsidP="00AF7805">
            <w:pPr>
              <w:pStyle w:val="-Thng"/>
              <w:ind w:firstLine="0"/>
              <w:jc w:val="center"/>
              <w:rPr>
                <w:rFonts w:cs="Arial"/>
                <w:lang w:val="en-US"/>
              </w:rPr>
            </w:pPr>
            <w:r w:rsidRPr="00C902D4">
              <w:rPr>
                <w:rFonts w:cs="Arial"/>
                <w:lang w:val="en-US"/>
              </w:rPr>
              <w:t>2</w:t>
            </w:r>
          </w:p>
        </w:tc>
        <w:tc>
          <w:tcPr>
            <w:tcW w:w="0" w:type="auto"/>
            <w:vAlign w:val="center"/>
          </w:tcPr>
          <w:p w14:paraId="4FE14726" w14:textId="77777777" w:rsidR="006F116E" w:rsidRPr="00C902D4" w:rsidRDefault="006F116E" w:rsidP="00AF7805">
            <w:pPr>
              <w:pStyle w:val="-Thng"/>
              <w:ind w:firstLine="0"/>
              <w:jc w:val="left"/>
              <w:rPr>
                <w:rFonts w:cs="Arial"/>
                <w:lang w:val="en-US"/>
              </w:rPr>
            </w:pPr>
            <w:r w:rsidRPr="00C902D4">
              <w:rPr>
                <w:rFonts w:cs="Arial"/>
              </w:rPr>
              <w:t xml:space="preserve">Tên </w:t>
            </w:r>
            <w:r w:rsidRPr="00C902D4">
              <w:rPr>
                <w:rFonts w:cs="Arial"/>
                <w:lang w:val="en-US"/>
              </w:rPr>
              <w:t>cột</w:t>
            </w:r>
            <w:r w:rsidRPr="00C902D4">
              <w:rPr>
                <w:rFonts w:cs="Arial"/>
              </w:rPr>
              <w:t xml:space="preserve"> lương</w:t>
            </w:r>
          </w:p>
        </w:tc>
        <w:tc>
          <w:tcPr>
            <w:tcW w:w="0" w:type="auto"/>
            <w:vAlign w:val="center"/>
          </w:tcPr>
          <w:p w14:paraId="10736123" w14:textId="77777777" w:rsidR="006F116E" w:rsidRPr="00C902D4" w:rsidRDefault="006F116E" w:rsidP="00AF7805">
            <w:pPr>
              <w:pStyle w:val="-Thng"/>
              <w:ind w:firstLine="0"/>
              <w:jc w:val="left"/>
              <w:rPr>
                <w:rFonts w:cs="Arial"/>
                <w:lang w:val="en-US"/>
              </w:rPr>
            </w:pPr>
            <w:r w:rsidRPr="00C902D4">
              <w:rPr>
                <w:rFonts w:cs="Arial"/>
              </w:rPr>
              <w:t xml:space="preserve">Hiển thị theo trường Tên </w:t>
            </w:r>
            <w:r w:rsidRPr="00C902D4">
              <w:rPr>
                <w:rFonts w:cs="Arial"/>
                <w:lang w:val="en-US"/>
              </w:rPr>
              <w:t>cột</w:t>
            </w:r>
            <w:r w:rsidRPr="00C902D4">
              <w:rPr>
                <w:rFonts w:cs="Arial"/>
              </w:rPr>
              <w:t xml:space="preserve"> lương</w:t>
            </w:r>
          </w:p>
        </w:tc>
        <w:tc>
          <w:tcPr>
            <w:tcW w:w="0" w:type="auto"/>
            <w:vAlign w:val="center"/>
          </w:tcPr>
          <w:p w14:paraId="35623782" w14:textId="77777777" w:rsidR="006F116E" w:rsidRPr="00C902D4" w:rsidRDefault="006F116E" w:rsidP="00AF7805">
            <w:pPr>
              <w:pStyle w:val="-Thng"/>
              <w:ind w:firstLine="0"/>
              <w:jc w:val="left"/>
              <w:rPr>
                <w:rFonts w:cs="Arial"/>
                <w:lang w:val="en-US"/>
              </w:rPr>
            </w:pPr>
            <w:r w:rsidRPr="00C902D4">
              <w:rPr>
                <w:rFonts w:cs="Arial"/>
              </w:rPr>
              <w:t>Grid</w:t>
            </w:r>
          </w:p>
        </w:tc>
      </w:tr>
      <w:tr w:rsidR="006F116E" w:rsidRPr="00C902D4" w14:paraId="1735C52E" w14:textId="77777777" w:rsidTr="004F5ABB">
        <w:trPr>
          <w:tblHeader/>
        </w:trPr>
        <w:tc>
          <w:tcPr>
            <w:tcW w:w="0" w:type="auto"/>
            <w:vAlign w:val="center"/>
          </w:tcPr>
          <w:p w14:paraId="37D9B136" w14:textId="77777777" w:rsidR="006F116E" w:rsidRPr="00C902D4" w:rsidRDefault="006F116E" w:rsidP="00AF7805">
            <w:pPr>
              <w:pStyle w:val="-Thng"/>
              <w:ind w:firstLine="0"/>
              <w:jc w:val="center"/>
              <w:rPr>
                <w:rFonts w:cs="Arial"/>
                <w:lang w:val="en-US"/>
              </w:rPr>
            </w:pPr>
            <w:r w:rsidRPr="00C902D4">
              <w:rPr>
                <w:rFonts w:cs="Arial"/>
                <w:lang w:val="en-US"/>
              </w:rPr>
              <w:t>3</w:t>
            </w:r>
          </w:p>
        </w:tc>
        <w:tc>
          <w:tcPr>
            <w:tcW w:w="0" w:type="auto"/>
            <w:vAlign w:val="center"/>
          </w:tcPr>
          <w:p w14:paraId="35703611" w14:textId="77777777" w:rsidR="006F116E" w:rsidRPr="00C902D4" w:rsidRDefault="006F116E" w:rsidP="00AF7805">
            <w:pPr>
              <w:pStyle w:val="-Thng"/>
              <w:ind w:firstLine="0"/>
              <w:jc w:val="left"/>
              <w:rPr>
                <w:rFonts w:cs="Arial"/>
                <w:lang w:val="en-US"/>
              </w:rPr>
            </w:pPr>
            <w:r w:rsidRPr="00C902D4">
              <w:rPr>
                <w:rFonts w:cs="Arial"/>
                <w:lang w:val="en-US"/>
              </w:rPr>
              <w:t>Loại công thức</w:t>
            </w:r>
          </w:p>
        </w:tc>
        <w:tc>
          <w:tcPr>
            <w:tcW w:w="0" w:type="auto"/>
            <w:vAlign w:val="center"/>
          </w:tcPr>
          <w:p w14:paraId="2CD6EEA9" w14:textId="77777777" w:rsidR="006F116E" w:rsidRPr="00C902D4" w:rsidRDefault="006F116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Loại công thức</w:t>
            </w:r>
          </w:p>
        </w:tc>
        <w:tc>
          <w:tcPr>
            <w:tcW w:w="0" w:type="auto"/>
            <w:vAlign w:val="center"/>
          </w:tcPr>
          <w:p w14:paraId="4C8EA3FB" w14:textId="77777777" w:rsidR="006F116E" w:rsidRPr="00C902D4" w:rsidRDefault="006F116E" w:rsidP="00AF7805">
            <w:pPr>
              <w:pStyle w:val="-Thng"/>
              <w:ind w:firstLine="0"/>
              <w:jc w:val="left"/>
              <w:rPr>
                <w:rFonts w:cs="Arial"/>
                <w:lang w:val="en-US"/>
              </w:rPr>
            </w:pPr>
            <w:r w:rsidRPr="00C902D4">
              <w:rPr>
                <w:rFonts w:cs="Arial"/>
              </w:rPr>
              <w:t>Grid</w:t>
            </w:r>
          </w:p>
        </w:tc>
      </w:tr>
    </w:tbl>
    <w:p w14:paraId="04DA25E5"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mục lương đã nhập vào hệ thống.</w:t>
      </w:r>
    </w:p>
    <w:p w14:paraId="3FEC6DCD"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C3D205F"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000FC09F" w14:textId="77777777" w:rsidR="006F116E" w:rsidRPr="00C902D4" w:rsidRDefault="006F116E" w:rsidP="00AF7805">
      <w:pPr>
        <w:pStyle w:val="-Gch"/>
        <w:ind w:firstLine="0"/>
        <w:rPr>
          <w:rFonts w:cs="Arial"/>
          <w:b/>
          <w:szCs w:val="20"/>
        </w:rPr>
      </w:pPr>
      <w:r w:rsidRPr="00C902D4">
        <w:rPr>
          <w:rFonts w:cs="Arial"/>
          <w:b/>
          <w:szCs w:val="20"/>
        </w:rPr>
        <w:t>Mô tả nghiệp vụ:</w:t>
      </w:r>
    </w:p>
    <w:p w14:paraId="775D3AA5" w14:textId="77777777" w:rsidR="006F116E" w:rsidRPr="00C902D4" w:rsidRDefault="006F116E" w:rsidP="00AF7805">
      <w:pPr>
        <w:pStyle w:val="-Gch"/>
        <w:numPr>
          <w:ilvl w:val="0"/>
          <w:numId w:val="14"/>
        </w:numPr>
        <w:ind w:left="720"/>
        <w:rPr>
          <w:rFonts w:cs="Arial"/>
          <w:szCs w:val="20"/>
        </w:rPr>
      </w:pPr>
      <w:r w:rsidRPr="00C902D4">
        <w:rPr>
          <w:rFonts w:cs="Arial"/>
          <w:szCs w:val="20"/>
        </w:rPr>
        <w:t>Trường Loại dữ liệu, gồm 5 loại và mục đích như sau:</w:t>
      </w:r>
    </w:p>
    <w:p w14:paraId="4E9FD68F" w14:textId="77777777" w:rsidR="006F116E" w:rsidRPr="00C902D4" w:rsidRDefault="006F116E" w:rsidP="00AF7805">
      <w:pPr>
        <w:spacing w:before="0" w:after="0" w:line="360" w:lineRule="auto"/>
        <w:ind w:left="720"/>
        <w:rPr>
          <w:rFonts w:ascii="Arial" w:hAnsi="Arial" w:cs="Arial"/>
          <w:sz w:val="20"/>
        </w:rPr>
      </w:pPr>
      <w:r w:rsidRPr="00C902D4">
        <w:rPr>
          <w:rFonts w:ascii="Arial" w:hAnsi="Arial" w:cs="Arial"/>
          <w:color w:val="000000"/>
          <w:sz w:val="20"/>
        </w:rPr>
        <w:lastRenderedPageBreak/>
        <w:t xml:space="preserve">+ </w:t>
      </w:r>
      <w:r w:rsidRPr="00C902D4">
        <w:rPr>
          <w:rFonts w:ascii="Arial" w:hAnsi="Arial" w:cs="Arial"/>
          <w:sz w:val="20"/>
        </w:rPr>
        <w:t>Chưa xếp nhóm: Cột lương sẽ không hiển thị tại các chức năng liên quan.</w:t>
      </w:r>
    </w:p>
    <w:p w14:paraId="64F714EC" w14:textId="77777777" w:rsidR="006F116E" w:rsidRPr="00C902D4" w:rsidRDefault="006F116E" w:rsidP="00AF7805">
      <w:pPr>
        <w:spacing w:before="0" w:after="0" w:line="360" w:lineRule="auto"/>
        <w:ind w:left="720"/>
        <w:rPr>
          <w:rFonts w:ascii="Arial" w:hAnsi="Arial" w:cs="Arial"/>
          <w:sz w:val="20"/>
        </w:rPr>
      </w:pPr>
      <w:r w:rsidRPr="00C902D4">
        <w:rPr>
          <w:rFonts w:ascii="Arial" w:hAnsi="Arial" w:cs="Arial"/>
          <w:sz w:val="20"/>
        </w:rPr>
        <w:t>+ Dữ liệu cơ bản: Cột lương sẽ hiển thị tại chức năng Thiết lập công thức lương – vùng Cột đầu vào.</w:t>
      </w:r>
    </w:p>
    <w:p w14:paraId="75EA8DEE" w14:textId="77777777" w:rsidR="006F116E" w:rsidRPr="00C902D4" w:rsidRDefault="006F116E" w:rsidP="00AF7805">
      <w:pPr>
        <w:spacing w:before="0" w:after="0" w:line="360" w:lineRule="auto"/>
        <w:ind w:left="720"/>
        <w:rPr>
          <w:rFonts w:ascii="Arial" w:hAnsi="Arial" w:cs="Arial"/>
          <w:sz w:val="20"/>
        </w:rPr>
      </w:pPr>
      <w:r w:rsidRPr="00C902D4">
        <w:rPr>
          <w:rFonts w:ascii="Arial" w:hAnsi="Arial" w:cs="Arial"/>
          <w:sz w:val="20"/>
        </w:rPr>
        <w:t>+ Dữ liệu đầu vào: Cột lương sẽ hiển thị tại chức năng Thiết lập công thức lương – vùng Cột đầu vào.</w:t>
      </w:r>
    </w:p>
    <w:p w14:paraId="4253C864" w14:textId="77777777" w:rsidR="006F116E" w:rsidRPr="00C902D4" w:rsidRDefault="006F116E" w:rsidP="00AF7805">
      <w:pPr>
        <w:spacing w:before="0" w:after="0" w:line="360" w:lineRule="auto"/>
        <w:ind w:left="720"/>
        <w:rPr>
          <w:rFonts w:ascii="Arial" w:hAnsi="Arial" w:cs="Arial"/>
          <w:sz w:val="20"/>
        </w:rPr>
      </w:pPr>
      <w:r w:rsidRPr="00C902D4">
        <w:rPr>
          <w:rFonts w:ascii="Arial" w:hAnsi="Arial" w:cs="Arial"/>
          <w:sz w:val="20"/>
        </w:rPr>
        <w:t>+ Dữ liệu Import: Cột lương sẽ được hiển thị tại chức năng Import các khoản lương khác.</w:t>
      </w:r>
    </w:p>
    <w:p w14:paraId="233B7195" w14:textId="77777777" w:rsidR="006F116E" w:rsidRPr="00C902D4" w:rsidRDefault="006F116E" w:rsidP="00AF7805">
      <w:pPr>
        <w:spacing w:before="0" w:after="0" w:line="360" w:lineRule="auto"/>
        <w:ind w:left="720"/>
        <w:rPr>
          <w:rFonts w:ascii="Arial" w:hAnsi="Arial" w:cs="Arial"/>
          <w:sz w:val="20"/>
        </w:rPr>
      </w:pPr>
      <w:r w:rsidRPr="00C902D4">
        <w:rPr>
          <w:rFonts w:ascii="Arial" w:hAnsi="Arial" w:cs="Arial"/>
          <w:sz w:val="20"/>
        </w:rPr>
        <w:t>+ Dữ liệu tính toán: Cột lương sẽ hiển thị tại chức năng Thiết lập công thức lương – vùng Cột tính toán.</w:t>
      </w:r>
    </w:p>
    <w:p w14:paraId="3A811F05"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6F116E" w:rsidRPr="00C902D4" w14:paraId="55356E88" w14:textId="77777777" w:rsidTr="004F5ABB">
        <w:trPr>
          <w:trHeight w:val="377"/>
        </w:trPr>
        <w:tc>
          <w:tcPr>
            <w:tcW w:w="0" w:type="auto"/>
            <w:vAlign w:val="center"/>
          </w:tcPr>
          <w:p w14:paraId="068FDE02"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5844A860"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5CFC46D0"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2529341F" w14:textId="77777777" w:rsidTr="004F5ABB">
        <w:tc>
          <w:tcPr>
            <w:tcW w:w="0" w:type="auto"/>
            <w:vAlign w:val="center"/>
          </w:tcPr>
          <w:p w14:paraId="7DDE307E" w14:textId="77777777" w:rsidR="006F116E" w:rsidRPr="00C902D4" w:rsidRDefault="006F116E" w:rsidP="00AF7805">
            <w:pPr>
              <w:pStyle w:val="ListParagraph"/>
              <w:numPr>
                <w:ilvl w:val="0"/>
                <w:numId w:val="86"/>
              </w:numPr>
              <w:tabs>
                <w:tab w:val="left" w:pos="630"/>
              </w:tabs>
              <w:spacing w:before="60" w:after="60" w:line="360" w:lineRule="auto"/>
              <w:ind w:left="504"/>
              <w:contextualSpacing/>
              <w:jc w:val="center"/>
              <w:rPr>
                <w:rFonts w:cs="Arial"/>
                <w:sz w:val="20"/>
                <w:szCs w:val="20"/>
              </w:rPr>
            </w:pPr>
          </w:p>
        </w:tc>
        <w:tc>
          <w:tcPr>
            <w:tcW w:w="0" w:type="auto"/>
            <w:vAlign w:val="center"/>
          </w:tcPr>
          <w:p w14:paraId="4FF750DA"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5DE5976E" w14:textId="77777777" w:rsidR="006F116E" w:rsidRPr="00C902D4" w:rsidRDefault="006F116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BEF47CD"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35A27271"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340D3344"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797485DA"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063FE759" w14:textId="77777777" w:rsidR="006F116E" w:rsidRPr="00C902D4" w:rsidRDefault="006F116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5C9AEB37" w14:textId="77777777" w:rsidR="006F116E" w:rsidRPr="00C902D4" w:rsidRDefault="006F116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3E3E8B6D"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0077A467" w14:textId="77777777" w:rsidR="006F116E" w:rsidRPr="00C902D4" w:rsidRDefault="006F116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08EAA1B1"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C49C577"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bl>
    <w:p w14:paraId="38C148D7" w14:textId="77777777" w:rsidR="006F116E" w:rsidRPr="00C902D4" w:rsidRDefault="006F116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6A142B72" w14:textId="77777777" w:rsidR="006F116E" w:rsidRPr="00C902D4" w:rsidRDefault="006F116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0F2D5D9A" wp14:editId="5A6CA8B2">
            <wp:extent cx="5761990" cy="2535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2535555"/>
                    </a:xfrm>
                    <a:prstGeom prst="rect">
                      <a:avLst/>
                    </a:prstGeom>
                  </pic:spPr>
                </pic:pic>
              </a:graphicData>
            </a:graphic>
          </wp:inline>
        </w:drawing>
      </w:r>
    </w:p>
    <w:p w14:paraId="22D39393" w14:textId="77777777" w:rsidR="006F116E" w:rsidRPr="00C902D4" w:rsidRDefault="006F116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thông tin bảng lương</w:t>
      </w:r>
    </w:p>
    <w:p w14:paraId="29D13C1B" w14:textId="77777777" w:rsidR="006F116E" w:rsidRPr="00C902D4" w:rsidRDefault="006F116E" w:rsidP="00AF7805">
      <w:pPr>
        <w:pStyle w:val="Heading5"/>
        <w:tabs>
          <w:tab w:val="num" w:pos="1008"/>
        </w:tabs>
        <w:spacing w:line="360" w:lineRule="auto"/>
        <w:ind w:left="1008"/>
        <w:rPr>
          <w:rFonts w:ascii="Arial" w:hAnsi="Arial" w:cs="Arial"/>
          <w:sz w:val="20"/>
          <w:szCs w:val="20"/>
        </w:rPr>
      </w:pPr>
      <w:bookmarkStart w:id="146" w:name="_Toc500541218"/>
      <w:r w:rsidRPr="00C902D4">
        <w:rPr>
          <w:rFonts w:ascii="Arial" w:hAnsi="Arial" w:cs="Arial"/>
          <w:sz w:val="20"/>
          <w:szCs w:val="20"/>
        </w:rPr>
        <w:t>Danh mục thuế thu nhập cá nhân</w:t>
      </w:r>
      <w:bookmarkEnd w:id="146"/>
    </w:p>
    <w:p w14:paraId="5AFB9925"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12F0945"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1836" w:dyaOrig="3286" w14:anchorId="49C8EDB4">
          <v:shape id="_x0000_i2536" type="#_x0000_t75" style="width:452.5pt;height:126pt" o:ole="">
            <v:imagedata r:id="rId143" o:title=""/>
          </v:shape>
          <o:OLEObject Type="Embed" ProgID="Visio.Drawing.15" ShapeID="_x0000_i2536" DrawAspect="Content" ObjectID="_1574283837" r:id="rId144"/>
        </w:object>
      </w:r>
    </w:p>
    <w:p w14:paraId="048353F8"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D38F18A" w14:textId="77777777" w:rsidR="006F116E" w:rsidRPr="00C902D4" w:rsidRDefault="006F116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4C97130E" w14:textId="77777777" w:rsidR="006F116E" w:rsidRPr="00C902D4" w:rsidRDefault="006F116E" w:rsidP="00AF7805">
      <w:pPr>
        <w:pStyle w:val="-Thng"/>
        <w:numPr>
          <w:ilvl w:val="0"/>
          <w:numId w:val="12"/>
        </w:numPr>
        <w:rPr>
          <w:rFonts w:cs="Arial"/>
        </w:rPr>
      </w:pPr>
      <w:r w:rsidRPr="00C902D4">
        <w:rPr>
          <w:rFonts w:cs="Arial"/>
        </w:rPr>
        <w:t xml:space="preserve">Người dùng sử dụng danh mục này để khai báo mức thuế TNCN. </w:t>
      </w:r>
    </w:p>
    <w:p w14:paraId="5AC2EB75" w14:textId="77777777" w:rsidR="006F116E" w:rsidRPr="00C902D4" w:rsidRDefault="006F116E" w:rsidP="00AF7805">
      <w:pPr>
        <w:pStyle w:val="-Thng"/>
        <w:numPr>
          <w:ilvl w:val="0"/>
          <w:numId w:val="12"/>
        </w:numPr>
        <w:rPr>
          <w:rFonts w:cs="Arial"/>
        </w:rPr>
      </w:pPr>
      <w:r w:rsidRPr="00C902D4">
        <w:rPr>
          <w:rFonts w:cs="Arial"/>
        </w:rPr>
        <w:t>Mức thuế TNCN theo biểu lũy tiến theo quy định của luật thuế TNCN.</w:t>
      </w:r>
    </w:p>
    <w:p w14:paraId="02CFCC83" w14:textId="77777777" w:rsidR="006F116E" w:rsidRPr="00C902D4" w:rsidRDefault="006F116E" w:rsidP="00AF7805">
      <w:pPr>
        <w:pStyle w:val="-Thng"/>
        <w:numPr>
          <w:ilvl w:val="0"/>
          <w:numId w:val="12"/>
        </w:numPr>
        <w:rPr>
          <w:rFonts w:cs="Arial"/>
        </w:rPr>
      </w:pPr>
      <w:r w:rsidRPr="00C902D4">
        <w:rPr>
          <w:rFonts w:cs="Arial"/>
        </w:rPr>
        <w:t>Tỷ lệ % thuế phải nộp khai báo ở danh mục là căn cứ để tính số tiền phải nộp thuế của CBNV ở bảng lương.</w:t>
      </w:r>
    </w:p>
    <w:p w14:paraId="78E56B5E"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454F4AF" w14:textId="77777777" w:rsidR="006F116E" w:rsidRPr="00C902D4" w:rsidRDefault="006F116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 xml:space="preserve">vào khai báo danh mục </w:t>
      </w:r>
      <w:r w:rsidRPr="00C902D4">
        <w:rPr>
          <w:rFonts w:cs="Arial"/>
        </w:rPr>
        <w:t>thuế thu nhập cá nhân</w:t>
      </w:r>
      <w:r w:rsidRPr="00C902D4">
        <w:rPr>
          <w:rFonts w:cs="Arial"/>
          <w:lang w:val="en-US"/>
        </w:rPr>
        <w:t>.</w:t>
      </w:r>
    </w:p>
    <w:p w14:paraId="1A3B879D"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8CE41B0" w14:textId="77777777" w:rsidR="006F116E" w:rsidRPr="00C902D4" w:rsidRDefault="006F116E" w:rsidP="00AF7805">
      <w:pPr>
        <w:pStyle w:val="atext"/>
        <w:numPr>
          <w:ilvl w:val="0"/>
          <w:numId w:val="8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Tính lương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thuế thu nhập cá nhân</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1BBAEADC" w14:textId="77777777" w:rsidR="006F116E" w:rsidRPr="00C902D4" w:rsidRDefault="006F116E" w:rsidP="00AF7805">
      <w:pPr>
        <w:pStyle w:val="atext"/>
        <w:numPr>
          <w:ilvl w:val="0"/>
          <w:numId w:val="8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2:</w:t>
      </w:r>
      <w:r w:rsidRPr="00C902D4">
        <w:rPr>
          <w:rFonts w:ascii="Arial" w:hAnsi="Arial" w:cs="Arial"/>
          <w:color w:val="000000" w:themeColor="text1"/>
          <w:sz w:val="20"/>
          <w:szCs w:val="20"/>
        </w:rPr>
        <w:t xml:space="preserve"> Người dùng thực hiện thao tác tại vùng nhập thông tin. </w:t>
      </w:r>
    </w:p>
    <w:p w14:paraId="6CD0BF61" w14:textId="77777777" w:rsidR="006F116E" w:rsidRPr="00C902D4" w:rsidRDefault="006F116E" w:rsidP="00AF7805">
      <w:pPr>
        <w:pStyle w:val="atext"/>
        <w:numPr>
          <w:ilvl w:val="1"/>
          <w:numId w:val="87"/>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F4AD4B1" w14:textId="77777777" w:rsidR="006F116E" w:rsidRPr="00C902D4" w:rsidRDefault="006F116E" w:rsidP="00AF7805">
      <w:pPr>
        <w:pStyle w:val="atext"/>
        <w:numPr>
          <w:ilvl w:val="1"/>
          <w:numId w:val="87"/>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14CE45DF"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85B3EFF"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9099" w:type="dxa"/>
        <w:tblInd w:w="-40" w:type="dxa"/>
        <w:tblLook w:val="04A0" w:firstRow="1" w:lastRow="0" w:firstColumn="1" w:lastColumn="0" w:noHBand="0" w:noVBand="1"/>
      </w:tblPr>
      <w:tblGrid>
        <w:gridCol w:w="595"/>
        <w:gridCol w:w="1062"/>
        <w:gridCol w:w="799"/>
        <w:gridCol w:w="545"/>
        <w:gridCol w:w="830"/>
        <w:gridCol w:w="999"/>
        <w:gridCol w:w="881"/>
        <w:gridCol w:w="2032"/>
        <w:gridCol w:w="1356"/>
      </w:tblGrid>
      <w:tr w:rsidR="006F116E" w:rsidRPr="00C902D4" w14:paraId="2A7CA0A8" w14:textId="77777777" w:rsidTr="004F5ABB">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F8CA54F"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1AEBE64"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CAAB04"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50F8423"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4CE85D"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47B13B9"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0B0752E"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C8C1870"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5925968"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67FA3D02" w14:textId="77777777" w:rsidTr="004F5ABB">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A2C1783"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8EC53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Đối tượng cư trú</w:t>
            </w:r>
          </w:p>
        </w:tc>
        <w:tc>
          <w:tcPr>
            <w:tcW w:w="0" w:type="auto"/>
            <w:tcBorders>
              <w:top w:val="single" w:sz="4" w:space="0" w:color="auto"/>
              <w:left w:val="nil"/>
              <w:bottom w:val="single" w:sz="4" w:space="0" w:color="auto"/>
              <w:right w:val="single" w:sz="4" w:space="0" w:color="auto"/>
            </w:tcBorders>
            <w:shd w:val="clear" w:color="auto" w:fill="auto"/>
            <w:vAlign w:val="center"/>
          </w:tcPr>
          <w:p w14:paraId="782FE96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118FC6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6974D3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579018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tham số hệ thống</w:t>
            </w:r>
          </w:p>
        </w:tc>
        <w:tc>
          <w:tcPr>
            <w:tcW w:w="0" w:type="auto"/>
            <w:tcBorders>
              <w:top w:val="single" w:sz="4" w:space="0" w:color="auto"/>
              <w:left w:val="nil"/>
              <w:bottom w:val="single" w:sz="4" w:space="0" w:color="auto"/>
              <w:right w:val="single" w:sz="4" w:space="0" w:color="auto"/>
            </w:tcBorders>
            <w:shd w:val="clear" w:color="auto" w:fill="auto"/>
            <w:vAlign w:val="center"/>
          </w:tcPr>
          <w:p w14:paraId="4E3B8E4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Đối tượng cư trú</w:t>
            </w:r>
          </w:p>
        </w:tc>
        <w:tc>
          <w:tcPr>
            <w:tcW w:w="0" w:type="auto"/>
            <w:tcBorders>
              <w:top w:val="single" w:sz="4" w:space="0" w:color="auto"/>
              <w:left w:val="nil"/>
              <w:bottom w:val="single" w:sz="4" w:space="0" w:color="auto"/>
              <w:right w:val="single" w:sz="4" w:space="0" w:color="auto"/>
            </w:tcBorders>
            <w:shd w:val="clear" w:color="auto" w:fill="auto"/>
            <w:vAlign w:val="center"/>
          </w:tcPr>
          <w:p w14:paraId="5DCD05A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Hiển thị danh sách đối tượng cư trú đã khai báo tại danh mục tham số hệ thống</w:t>
            </w:r>
          </w:p>
        </w:tc>
        <w:tc>
          <w:tcPr>
            <w:tcW w:w="0" w:type="auto"/>
            <w:tcBorders>
              <w:top w:val="single" w:sz="4" w:space="0" w:color="auto"/>
              <w:left w:val="nil"/>
              <w:bottom w:val="single" w:sz="4" w:space="0" w:color="auto"/>
              <w:right w:val="single" w:sz="4" w:space="0" w:color="auto"/>
            </w:tcBorders>
            <w:shd w:val="clear" w:color="auto" w:fill="auto"/>
            <w:vAlign w:val="center"/>
          </w:tcPr>
          <w:p w14:paraId="1D5F317D"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6F116E" w:rsidRPr="00C902D4" w14:paraId="0B78BF70" w14:textId="77777777" w:rsidTr="004F5ABB">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6036333"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015D77"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Từ</w:t>
            </w:r>
          </w:p>
        </w:tc>
        <w:tc>
          <w:tcPr>
            <w:tcW w:w="0" w:type="auto"/>
            <w:tcBorders>
              <w:top w:val="single" w:sz="4" w:space="0" w:color="auto"/>
              <w:left w:val="nil"/>
              <w:bottom w:val="single" w:sz="4" w:space="0" w:color="auto"/>
              <w:right w:val="single" w:sz="4" w:space="0" w:color="auto"/>
            </w:tcBorders>
            <w:shd w:val="clear" w:color="auto" w:fill="auto"/>
            <w:vAlign w:val="center"/>
          </w:tcPr>
          <w:p w14:paraId="0E6B7214"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B04268E"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94805C0"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B1193BB"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5D45E0"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14E6D28"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 Bắt đầu từ bao nhiêu vnđ</w:t>
            </w:r>
          </w:p>
          <w:p w14:paraId="28BE55A6"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 Số &gt;= 0</w:t>
            </w:r>
          </w:p>
          <w:p w14:paraId="28E88B09"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 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7C2AA7EA"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0E6D586C" w14:textId="77777777" w:rsidTr="004F5ABB">
        <w:trPr>
          <w:trHeight w:val="935"/>
        </w:trPr>
        <w:tc>
          <w:tcPr>
            <w:tcW w:w="0" w:type="auto"/>
            <w:tcBorders>
              <w:top w:val="nil"/>
              <w:left w:val="single" w:sz="4" w:space="0" w:color="auto"/>
              <w:bottom w:val="single" w:sz="4" w:space="0" w:color="auto"/>
              <w:right w:val="single" w:sz="4" w:space="0" w:color="auto"/>
            </w:tcBorders>
            <w:shd w:val="clear" w:color="auto" w:fill="auto"/>
            <w:vAlign w:val="center"/>
          </w:tcPr>
          <w:p w14:paraId="3254CFE1"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B7BA4F"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rPr>
              <w:t>Đến</w:t>
            </w:r>
          </w:p>
        </w:tc>
        <w:tc>
          <w:tcPr>
            <w:tcW w:w="0" w:type="auto"/>
            <w:tcBorders>
              <w:top w:val="nil"/>
              <w:left w:val="nil"/>
              <w:bottom w:val="single" w:sz="4" w:space="0" w:color="auto"/>
              <w:right w:val="single" w:sz="4" w:space="0" w:color="auto"/>
            </w:tcBorders>
            <w:shd w:val="clear" w:color="auto" w:fill="auto"/>
            <w:vAlign w:val="center"/>
          </w:tcPr>
          <w:p w14:paraId="7573652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66FC7E2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F7FA6A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F295FBC"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4A8DE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433CD1C"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lang w:eastAsia="ja-JP"/>
              </w:rPr>
              <w:t xml:space="preserve">- </w:t>
            </w:r>
            <w:r w:rsidRPr="00C902D4">
              <w:rPr>
                <w:rFonts w:ascii="Arial" w:hAnsi="Arial" w:cs="Arial"/>
                <w:color w:val="000000"/>
                <w:sz w:val="20"/>
              </w:rPr>
              <w:t>Đến bao nhiêu vnđ</w:t>
            </w:r>
          </w:p>
          <w:p w14:paraId="4250895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VNĐ</w:t>
            </w:r>
          </w:p>
          <w:p w14:paraId="26B24E4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Trường: Đến &gt; Từ</w:t>
            </w:r>
          </w:p>
        </w:tc>
        <w:tc>
          <w:tcPr>
            <w:tcW w:w="0" w:type="auto"/>
            <w:tcBorders>
              <w:top w:val="nil"/>
              <w:left w:val="nil"/>
              <w:bottom w:val="single" w:sz="4" w:space="0" w:color="auto"/>
              <w:right w:val="single" w:sz="4" w:space="0" w:color="auto"/>
            </w:tcBorders>
            <w:shd w:val="clear" w:color="auto" w:fill="auto"/>
            <w:vAlign w:val="center"/>
          </w:tcPr>
          <w:p w14:paraId="217130E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5BFBD481"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3E5E68D"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5CA755A"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Tỷ lệ %</w:t>
            </w:r>
          </w:p>
        </w:tc>
        <w:tc>
          <w:tcPr>
            <w:tcW w:w="0" w:type="auto"/>
            <w:tcBorders>
              <w:top w:val="nil"/>
              <w:left w:val="nil"/>
              <w:bottom w:val="single" w:sz="4" w:space="0" w:color="auto"/>
              <w:right w:val="single" w:sz="4" w:space="0" w:color="auto"/>
            </w:tcBorders>
            <w:shd w:val="clear" w:color="auto" w:fill="auto"/>
            <w:vAlign w:val="center"/>
          </w:tcPr>
          <w:p w14:paraId="7304FE7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21A4314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nil"/>
              <w:left w:val="nil"/>
              <w:bottom w:val="single" w:sz="4" w:space="0" w:color="auto"/>
              <w:right w:val="single" w:sz="4" w:space="0" w:color="auto"/>
            </w:tcBorders>
            <w:shd w:val="clear" w:color="auto" w:fill="auto"/>
            <w:vAlign w:val="center"/>
          </w:tcPr>
          <w:p w14:paraId="3302E38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0DFAC7B"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FE89684"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8E329C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xml:space="preserve">- </w:t>
            </w:r>
            <w:r w:rsidRPr="00C902D4">
              <w:rPr>
                <w:rFonts w:ascii="Arial" w:hAnsi="Arial" w:cs="Arial"/>
                <w:sz w:val="20"/>
              </w:rPr>
              <w:t>Tỷ lệ % đóng thuế TNCN</w:t>
            </w:r>
          </w:p>
          <w:p w14:paraId="4DC5CF3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Điều kiện:</w:t>
            </w:r>
          </w:p>
          <w:p w14:paraId="38AB65B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0 &lt; Số &lt;= 100</w:t>
            </w:r>
          </w:p>
        </w:tc>
        <w:tc>
          <w:tcPr>
            <w:tcW w:w="0" w:type="auto"/>
            <w:tcBorders>
              <w:top w:val="nil"/>
              <w:left w:val="nil"/>
              <w:bottom w:val="single" w:sz="4" w:space="0" w:color="auto"/>
              <w:right w:val="single" w:sz="4" w:space="0" w:color="auto"/>
            </w:tcBorders>
            <w:shd w:val="clear" w:color="auto" w:fill="auto"/>
            <w:vAlign w:val="center"/>
          </w:tcPr>
          <w:p w14:paraId="226A1D89"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5B1D0802"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7143A7E"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E14E79E"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530644D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328B6E3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A0F9E0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342E43EB"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F04BE2"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69C222D"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1ED7E29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6F116E" w:rsidRPr="00C902D4" w14:paraId="608B0500"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3C91B4F" w14:textId="77777777" w:rsidR="006F116E" w:rsidRPr="00C902D4" w:rsidRDefault="006F116E" w:rsidP="00AF7805">
            <w:pPr>
              <w:pStyle w:val="ListParagraph"/>
              <w:numPr>
                <w:ilvl w:val="0"/>
                <w:numId w:val="8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5294C5C"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2C635B2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7AAC0EE6"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35C48EC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0A75B69"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6ABE89"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D1C5D1D"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Định dạng: dd/mm/yyyy</w:t>
            </w:r>
          </w:p>
          <w:p w14:paraId="442D2F7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Ngày hết hiệu lực &gt; Ngày hiệu lực</w:t>
            </w:r>
          </w:p>
        </w:tc>
        <w:tc>
          <w:tcPr>
            <w:tcW w:w="0" w:type="auto"/>
            <w:tcBorders>
              <w:top w:val="nil"/>
              <w:left w:val="nil"/>
              <w:bottom w:val="single" w:sz="4" w:space="0" w:color="auto"/>
              <w:right w:val="single" w:sz="4" w:space="0" w:color="auto"/>
            </w:tcBorders>
            <w:shd w:val="clear" w:color="auto" w:fill="auto"/>
            <w:vAlign w:val="center"/>
          </w:tcPr>
          <w:p w14:paraId="148229D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bl>
    <w:p w14:paraId="504BB52E" w14:textId="77777777" w:rsidR="006F116E" w:rsidRPr="00C902D4" w:rsidRDefault="006F116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2438"/>
        <w:gridCol w:w="2559"/>
      </w:tblGrid>
      <w:tr w:rsidR="006F116E" w:rsidRPr="00C902D4" w14:paraId="01211324" w14:textId="77777777" w:rsidTr="004F5ABB">
        <w:trPr>
          <w:tblHeader/>
        </w:trPr>
        <w:tc>
          <w:tcPr>
            <w:tcW w:w="0" w:type="auto"/>
            <w:vAlign w:val="center"/>
          </w:tcPr>
          <w:p w14:paraId="037279EF" w14:textId="77777777" w:rsidR="006F116E" w:rsidRPr="00C902D4" w:rsidRDefault="006F116E" w:rsidP="00AF7805">
            <w:pPr>
              <w:pStyle w:val="-Tiubng"/>
              <w:rPr>
                <w:rFonts w:cs="Arial"/>
              </w:rPr>
            </w:pPr>
            <w:r w:rsidRPr="00C902D4">
              <w:rPr>
                <w:rFonts w:cs="Arial"/>
              </w:rPr>
              <w:lastRenderedPageBreak/>
              <w:t>STT</w:t>
            </w:r>
          </w:p>
        </w:tc>
        <w:tc>
          <w:tcPr>
            <w:tcW w:w="0" w:type="auto"/>
            <w:vAlign w:val="center"/>
          </w:tcPr>
          <w:p w14:paraId="59BC7F98" w14:textId="77777777" w:rsidR="006F116E" w:rsidRPr="00C902D4" w:rsidRDefault="006F116E" w:rsidP="00AF7805">
            <w:pPr>
              <w:pStyle w:val="-Tiubng"/>
              <w:rPr>
                <w:rFonts w:cs="Arial"/>
              </w:rPr>
            </w:pPr>
            <w:r w:rsidRPr="00C902D4">
              <w:rPr>
                <w:rFonts w:cs="Arial"/>
              </w:rPr>
              <w:t>Trường thông tin</w:t>
            </w:r>
          </w:p>
        </w:tc>
        <w:tc>
          <w:tcPr>
            <w:tcW w:w="0" w:type="auto"/>
            <w:vAlign w:val="center"/>
          </w:tcPr>
          <w:p w14:paraId="2F77C5C8" w14:textId="77777777" w:rsidR="006F116E" w:rsidRPr="00C902D4" w:rsidRDefault="006F116E" w:rsidP="00AF7805">
            <w:pPr>
              <w:pStyle w:val="-Tiubng"/>
              <w:rPr>
                <w:rFonts w:cs="Arial"/>
              </w:rPr>
            </w:pPr>
            <w:r w:rsidRPr="00C902D4">
              <w:rPr>
                <w:rFonts w:cs="Arial"/>
              </w:rPr>
              <w:t>Ghi chú</w:t>
            </w:r>
          </w:p>
        </w:tc>
        <w:tc>
          <w:tcPr>
            <w:tcW w:w="0" w:type="auto"/>
            <w:vAlign w:val="center"/>
          </w:tcPr>
          <w:p w14:paraId="20EB6226" w14:textId="77777777" w:rsidR="006F116E" w:rsidRPr="00C902D4" w:rsidRDefault="006F116E" w:rsidP="00AF7805">
            <w:pPr>
              <w:pStyle w:val="-Tiubng"/>
              <w:rPr>
                <w:rFonts w:cs="Arial"/>
              </w:rPr>
            </w:pPr>
            <w:r w:rsidRPr="00C902D4">
              <w:rPr>
                <w:rFonts w:cs="Arial"/>
              </w:rPr>
              <w:t>Đối tượng trên giao diện</w:t>
            </w:r>
          </w:p>
        </w:tc>
      </w:tr>
      <w:tr w:rsidR="006F116E" w:rsidRPr="00C902D4" w14:paraId="37882008" w14:textId="77777777" w:rsidTr="004F5ABB">
        <w:trPr>
          <w:tblHeader/>
        </w:trPr>
        <w:tc>
          <w:tcPr>
            <w:tcW w:w="0" w:type="auto"/>
            <w:vAlign w:val="center"/>
          </w:tcPr>
          <w:p w14:paraId="6CE7FC8E" w14:textId="77777777" w:rsidR="006F116E" w:rsidRPr="00C902D4" w:rsidRDefault="006F116E" w:rsidP="00AF7805">
            <w:pPr>
              <w:pStyle w:val="-Thng"/>
              <w:ind w:firstLine="0"/>
              <w:jc w:val="center"/>
              <w:rPr>
                <w:rFonts w:cs="Arial"/>
                <w:lang w:val="en-US"/>
              </w:rPr>
            </w:pPr>
            <w:r w:rsidRPr="00C902D4">
              <w:rPr>
                <w:rFonts w:cs="Arial"/>
                <w:color w:val="000000"/>
              </w:rPr>
              <w:t>1</w:t>
            </w:r>
          </w:p>
        </w:tc>
        <w:tc>
          <w:tcPr>
            <w:tcW w:w="0" w:type="auto"/>
            <w:vAlign w:val="center"/>
          </w:tcPr>
          <w:p w14:paraId="1AD0C16F" w14:textId="77777777" w:rsidR="006F116E" w:rsidRPr="00C902D4" w:rsidRDefault="006F116E" w:rsidP="00AF7805">
            <w:pPr>
              <w:pStyle w:val="-Thng"/>
              <w:ind w:firstLine="0"/>
              <w:jc w:val="left"/>
              <w:rPr>
                <w:rFonts w:cs="Arial"/>
                <w:lang w:val="en-US"/>
              </w:rPr>
            </w:pPr>
            <w:r w:rsidRPr="00C902D4">
              <w:rPr>
                <w:rFonts w:cs="Arial"/>
                <w:color w:val="000000"/>
              </w:rPr>
              <w:t>Số tiền từ</w:t>
            </w:r>
          </w:p>
        </w:tc>
        <w:tc>
          <w:tcPr>
            <w:tcW w:w="0" w:type="auto"/>
            <w:vAlign w:val="center"/>
          </w:tcPr>
          <w:p w14:paraId="55998947" w14:textId="77777777" w:rsidR="006F116E" w:rsidRPr="00C902D4" w:rsidRDefault="006F116E" w:rsidP="00AF7805">
            <w:pPr>
              <w:pStyle w:val="-Thng"/>
              <w:ind w:firstLine="0"/>
              <w:jc w:val="left"/>
              <w:rPr>
                <w:rFonts w:cs="Arial"/>
                <w:lang w:val="en-US"/>
              </w:rPr>
            </w:pPr>
            <w:r w:rsidRPr="00C902D4">
              <w:rPr>
                <w:rFonts w:cs="Arial"/>
                <w:color w:val="000000"/>
              </w:rPr>
              <w:t xml:space="preserve">Hiển thị theo trường </w:t>
            </w:r>
            <w:r w:rsidRPr="00C902D4">
              <w:rPr>
                <w:rFonts w:cs="Arial"/>
                <w:color w:val="000000"/>
                <w:lang w:val="en-US"/>
              </w:rPr>
              <w:t>T</w:t>
            </w:r>
            <w:r w:rsidRPr="00C902D4">
              <w:rPr>
                <w:rFonts w:cs="Arial"/>
                <w:color w:val="000000"/>
              </w:rPr>
              <w:t>ừ</w:t>
            </w:r>
          </w:p>
        </w:tc>
        <w:tc>
          <w:tcPr>
            <w:tcW w:w="0" w:type="auto"/>
            <w:vAlign w:val="center"/>
          </w:tcPr>
          <w:p w14:paraId="7E344D58" w14:textId="77777777" w:rsidR="006F116E" w:rsidRPr="00C902D4" w:rsidRDefault="006F116E" w:rsidP="00AF7805">
            <w:pPr>
              <w:pStyle w:val="-Thng"/>
              <w:ind w:firstLine="0"/>
              <w:jc w:val="left"/>
              <w:rPr>
                <w:rFonts w:cs="Arial"/>
                <w:lang w:val="en-US"/>
              </w:rPr>
            </w:pPr>
            <w:r w:rsidRPr="00C902D4">
              <w:rPr>
                <w:rFonts w:cs="Arial"/>
                <w:color w:val="000000"/>
              </w:rPr>
              <w:t>Grid</w:t>
            </w:r>
          </w:p>
        </w:tc>
      </w:tr>
      <w:tr w:rsidR="006F116E" w:rsidRPr="00C902D4" w14:paraId="72763764" w14:textId="77777777" w:rsidTr="004F5ABB">
        <w:trPr>
          <w:trHeight w:val="350"/>
          <w:tblHeader/>
        </w:trPr>
        <w:tc>
          <w:tcPr>
            <w:tcW w:w="0" w:type="auto"/>
            <w:vAlign w:val="center"/>
          </w:tcPr>
          <w:p w14:paraId="7C419E81" w14:textId="77777777" w:rsidR="006F116E" w:rsidRPr="00C902D4" w:rsidRDefault="006F116E" w:rsidP="00AF7805">
            <w:pPr>
              <w:pStyle w:val="-Thng"/>
              <w:ind w:firstLine="0"/>
              <w:jc w:val="center"/>
              <w:rPr>
                <w:rFonts w:cs="Arial"/>
                <w:lang w:val="en-US"/>
              </w:rPr>
            </w:pPr>
            <w:r w:rsidRPr="00C902D4">
              <w:rPr>
                <w:rFonts w:cs="Arial"/>
                <w:color w:val="000000"/>
              </w:rPr>
              <w:t>2</w:t>
            </w:r>
          </w:p>
        </w:tc>
        <w:tc>
          <w:tcPr>
            <w:tcW w:w="0" w:type="auto"/>
            <w:vAlign w:val="center"/>
          </w:tcPr>
          <w:p w14:paraId="7C6AC5A1" w14:textId="77777777" w:rsidR="006F116E" w:rsidRPr="00C902D4" w:rsidRDefault="006F116E" w:rsidP="00AF7805">
            <w:pPr>
              <w:pStyle w:val="-Thng"/>
              <w:ind w:firstLine="0"/>
              <w:jc w:val="left"/>
              <w:rPr>
                <w:rFonts w:cs="Arial"/>
                <w:lang w:val="en-US"/>
              </w:rPr>
            </w:pPr>
            <w:r w:rsidRPr="00C902D4">
              <w:rPr>
                <w:rFonts w:cs="Arial"/>
                <w:color w:val="000000"/>
              </w:rPr>
              <w:t>Số tiền đến</w:t>
            </w:r>
          </w:p>
        </w:tc>
        <w:tc>
          <w:tcPr>
            <w:tcW w:w="0" w:type="auto"/>
            <w:vAlign w:val="center"/>
          </w:tcPr>
          <w:p w14:paraId="272C9A9D" w14:textId="77777777" w:rsidR="006F116E" w:rsidRPr="00C902D4" w:rsidRDefault="006F116E" w:rsidP="00AF7805">
            <w:pPr>
              <w:pStyle w:val="-Thng"/>
              <w:ind w:firstLine="0"/>
              <w:jc w:val="left"/>
              <w:rPr>
                <w:rFonts w:cs="Arial"/>
                <w:lang w:val="en-US"/>
              </w:rPr>
            </w:pPr>
            <w:r w:rsidRPr="00C902D4">
              <w:rPr>
                <w:rFonts w:cs="Arial"/>
                <w:color w:val="000000"/>
              </w:rPr>
              <w:t xml:space="preserve">Hiển thị theo trường </w:t>
            </w:r>
            <w:r w:rsidRPr="00C902D4">
              <w:rPr>
                <w:rFonts w:cs="Arial"/>
                <w:color w:val="000000"/>
                <w:lang w:val="en-US"/>
              </w:rPr>
              <w:t>Đến</w:t>
            </w:r>
          </w:p>
        </w:tc>
        <w:tc>
          <w:tcPr>
            <w:tcW w:w="0" w:type="auto"/>
            <w:vAlign w:val="center"/>
          </w:tcPr>
          <w:p w14:paraId="75344CE1" w14:textId="77777777" w:rsidR="006F116E" w:rsidRPr="00C902D4" w:rsidRDefault="006F116E" w:rsidP="00AF7805">
            <w:pPr>
              <w:pStyle w:val="-Thng"/>
              <w:ind w:firstLine="0"/>
              <w:jc w:val="left"/>
              <w:rPr>
                <w:rFonts w:cs="Arial"/>
                <w:lang w:val="en-US"/>
              </w:rPr>
            </w:pPr>
            <w:r w:rsidRPr="00C902D4">
              <w:rPr>
                <w:rFonts w:cs="Arial"/>
                <w:color w:val="000000"/>
              </w:rPr>
              <w:t>Grid</w:t>
            </w:r>
          </w:p>
        </w:tc>
      </w:tr>
      <w:tr w:rsidR="006F116E" w:rsidRPr="00C902D4" w14:paraId="49B712C8" w14:textId="77777777" w:rsidTr="004F5ABB">
        <w:trPr>
          <w:tblHeader/>
        </w:trPr>
        <w:tc>
          <w:tcPr>
            <w:tcW w:w="0" w:type="auto"/>
            <w:vAlign w:val="center"/>
          </w:tcPr>
          <w:p w14:paraId="3C37E7A5" w14:textId="77777777" w:rsidR="006F116E" w:rsidRPr="00C902D4" w:rsidRDefault="006F116E" w:rsidP="00AF7805">
            <w:pPr>
              <w:pStyle w:val="-Thng"/>
              <w:ind w:firstLine="0"/>
              <w:jc w:val="center"/>
              <w:rPr>
                <w:rFonts w:cs="Arial"/>
                <w:lang w:val="en-US"/>
              </w:rPr>
            </w:pPr>
            <w:r w:rsidRPr="00C902D4">
              <w:rPr>
                <w:rFonts w:cs="Arial"/>
                <w:color w:val="000000"/>
              </w:rPr>
              <w:t>3</w:t>
            </w:r>
          </w:p>
        </w:tc>
        <w:tc>
          <w:tcPr>
            <w:tcW w:w="0" w:type="auto"/>
            <w:vAlign w:val="center"/>
          </w:tcPr>
          <w:p w14:paraId="47BE8992" w14:textId="77777777" w:rsidR="006F116E" w:rsidRPr="00C902D4" w:rsidRDefault="006F116E" w:rsidP="00AF7805">
            <w:pPr>
              <w:pStyle w:val="-Thng"/>
              <w:ind w:firstLine="0"/>
              <w:jc w:val="left"/>
              <w:rPr>
                <w:rFonts w:cs="Arial"/>
                <w:lang w:val="en-US"/>
              </w:rPr>
            </w:pPr>
            <w:r w:rsidRPr="00C902D4">
              <w:rPr>
                <w:rFonts w:cs="Arial"/>
                <w:color w:val="000000"/>
              </w:rPr>
              <w:t>Tỉ lệ</w:t>
            </w:r>
          </w:p>
        </w:tc>
        <w:tc>
          <w:tcPr>
            <w:tcW w:w="0" w:type="auto"/>
            <w:vAlign w:val="center"/>
          </w:tcPr>
          <w:p w14:paraId="73B07DB4" w14:textId="77777777" w:rsidR="006F116E" w:rsidRPr="00C902D4" w:rsidRDefault="006F116E" w:rsidP="00AF7805">
            <w:pPr>
              <w:pStyle w:val="-Thng"/>
              <w:ind w:firstLine="0"/>
              <w:jc w:val="left"/>
              <w:rPr>
                <w:rFonts w:cs="Arial"/>
                <w:lang w:val="en-US"/>
              </w:rPr>
            </w:pPr>
            <w:r w:rsidRPr="00C902D4">
              <w:rPr>
                <w:rFonts w:cs="Arial"/>
                <w:color w:val="000000"/>
              </w:rPr>
              <w:t>Hiển thị theo trường Tỉ lệ</w:t>
            </w:r>
          </w:p>
        </w:tc>
        <w:tc>
          <w:tcPr>
            <w:tcW w:w="0" w:type="auto"/>
            <w:vAlign w:val="center"/>
          </w:tcPr>
          <w:p w14:paraId="54D35029" w14:textId="77777777" w:rsidR="006F116E" w:rsidRPr="00C902D4" w:rsidRDefault="006F116E" w:rsidP="00AF7805">
            <w:pPr>
              <w:pStyle w:val="-Thng"/>
              <w:ind w:firstLine="0"/>
              <w:jc w:val="left"/>
              <w:rPr>
                <w:rFonts w:cs="Arial"/>
                <w:lang w:val="en-US"/>
              </w:rPr>
            </w:pPr>
            <w:r w:rsidRPr="00C902D4">
              <w:rPr>
                <w:rFonts w:cs="Arial"/>
                <w:color w:val="000000"/>
              </w:rPr>
              <w:t>Grid</w:t>
            </w:r>
          </w:p>
        </w:tc>
      </w:tr>
    </w:tbl>
    <w:p w14:paraId="0F584CFD"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danh mục thuế thu nhập cá nhân đã khai báo trên hệ thống.</w:t>
      </w:r>
    </w:p>
    <w:p w14:paraId="498E4094"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1505038"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3122681C" w14:textId="77777777" w:rsidR="006F116E" w:rsidRPr="00C902D4" w:rsidRDefault="006F116E" w:rsidP="00AF7805">
      <w:pPr>
        <w:pStyle w:val="-Gch"/>
        <w:numPr>
          <w:ilvl w:val="0"/>
          <w:numId w:val="14"/>
        </w:numPr>
        <w:ind w:left="540" w:hanging="180"/>
        <w:rPr>
          <w:rFonts w:cs="Arial"/>
          <w:szCs w:val="20"/>
        </w:rPr>
      </w:pPr>
      <w:r w:rsidRPr="00C902D4">
        <w:rPr>
          <w:rFonts w:cs="Arial"/>
          <w:szCs w:val="20"/>
        </w:rPr>
        <w:t>Khi tính lương hệ thống sẽ tự động căn cứ từ danh mục này để xem xét lương của nhân viên nằm trong khoảng nào và tính ra % đóng TNCN tương ứng.</w:t>
      </w:r>
    </w:p>
    <w:p w14:paraId="1000C614"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6F116E" w:rsidRPr="00C902D4" w14:paraId="7F521F83" w14:textId="77777777" w:rsidTr="004F5ABB">
        <w:trPr>
          <w:trHeight w:val="377"/>
        </w:trPr>
        <w:tc>
          <w:tcPr>
            <w:tcW w:w="0" w:type="auto"/>
            <w:vAlign w:val="center"/>
          </w:tcPr>
          <w:p w14:paraId="08BBA0D2"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21154A91"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48DA71F2"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0FFEABEB" w14:textId="77777777" w:rsidTr="004F5ABB">
        <w:tc>
          <w:tcPr>
            <w:tcW w:w="0" w:type="auto"/>
            <w:vAlign w:val="center"/>
          </w:tcPr>
          <w:p w14:paraId="0C8FD330"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04A58FD0"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5E8ADAF4"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5A4A03ED" w14:textId="77777777" w:rsidTr="004F5ABB">
        <w:tc>
          <w:tcPr>
            <w:tcW w:w="0" w:type="auto"/>
            <w:vAlign w:val="center"/>
          </w:tcPr>
          <w:p w14:paraId="381611B7"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41B26DED"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752FEBC5" w14:textId="77777777" w:rsidR="006F116E" w:rsidRPr="00C902D4" w:rsidRDefault="006F116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A74DA21"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7FE0FDAD"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7570BFF1"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0180888D"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3B033069" w14:textId="77777777" w:rsidR="006F116E" w:rsidRPr="00C902D4" w:rsidRDefault="006F116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46505EA" w14:textId="77777777" w:rsidR="006F116E" w:rsidRPr="00C902D4" w:rsidRDefault="006F116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32A091D0"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5506AE0E" w14:textId="77777777" w:rsidR="006F116E" w:rsidRPr="00C902D4" w:rsidRDefault="006F116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7C503296"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BB1AD17"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6F116E" w:rsidRPr="00C902D4" w14:paraId="1C1E42B0" w14:textId="77777777" w:rsidTr="004F5ABB">
        <w:tc>
          <w:tcPr>
            <w:tcW w:w="0" w:type="auto"/>
            <w:vAlign w:val="center"/>
          </w:tcPr>
          <w:p w14:paraId="64857A41"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6FB003AD"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E89EB8C"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6F116E" w:rsidRPr="00C902D4" w14:paraId="0151CAA3" w14:textId="77777777" w:rsidTr="004F5ABB">
        <w:tc>
          <w:tcPr>
            <w:tcW w:w="0" w:type="auto"/>
            <w:vAlign w:val="center"/>
          </w:tcPr>
          <w:p w14:paraId="4FF111D5"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6E46058C"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0F4FBEA7"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6F116E" w:rsidRPr="00C902D4" w14:paraId="1C5C7C14" w14:textId="77777777" w:rsidTr="004F5ABB">
        <w:tc>
          <w:tcPr>
            <w:tcW w:w="0" w:type="auto"/>
            <w:vAlign w:val="center"/>
          </w:tcPr>
          <w:p w14:paraId="39D78B02"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1CFCA39F"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231DCC2D"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492EA3C7"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1D4DE36F"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01AE081"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3223A422"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Xử lý lương tháng</w:t>
            </w:r>
          </w:p>
        </w:tc>
      </w:tr>
      <w:tr w:rsidR="006F116E" w:rsidRPr="00C902D4" w14:paraId="79AA00E2" w14:textId="77777777" w:rsidTr="004F5ABB">
        <w:tc>
          <w:tcPr>
            <w:tcW w:w="0" w:type="auto"/>
            <w:vAlign w:val="center"/>
          </w:tcPr>
          <w:p w14:paraId="2310C8EF" w14:textId="77777777" w:rsidR="006F116E" w:rsidRPr="00C902D4" w:rsidRDefault="006F116E" w:rsidP="00AF7805">
            <w:pPr>
              <w:pStyle w:val="ListParagraph"/>
              <w:numPr>
                <w:ilvl w:val="0"/>
                <w:numId w:val="89"/>
              </w:numPr>
              <w:tabs>
                <w:tab w:val="left" w:pos="630"/>
              </w:tabs>
              <w:spacing w:before="60" w:after="60" w:line="360" w:lineRule="auto"/>
              <w:ind w:left="504"/>
              <w:contextualSpacing/>
              <w:jc w:val="center"/>
              <w:rPr>
                <w:rFonts w:cs="Arial"/>
                <w:sz w:val="20"/>
                <w:szCs w:val="20"/>
              </w:rPr>
            </w:pPr>
          </w:p>
        </w:tc>
        <w:tc>
          <w:tcPr>
            <w:tcW w:w="0" w:type="auto"/>
            <w:vAlign w:val="center"/>
          </w:tcPr>
          <w:p w14:paraId="55F93F1B"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55F6D72F"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09F0E401" w14:textId="77777777" w:rsidR="006F116E" w:rsidRPr="00C902D4" w:rsidRDefault="006F116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9679E40" w14:textId="77777777" w:rsidR="006F116E" w:rsidRPr="00C902D4" w:rsidRDefault="006F116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1590A702" wp14:editId="6963B23E">
            <wp:extent cx="5761990" cy="26136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2613660"/>
                    </a:xfrm>
                    <a:prstGeom prst="rect">
                      <a:avLst/>
                    </a:prstGeom>
                  </pic:spPr>
                </pic:pic>
              </a:graphicData>
            </a:graphic>
          </wp:inline>
        </w:drawing>
      </w:r>
    </w:p>
    <w:p w14:paraId="172EFDAE" w14:textId="77777777" w:rsidR="006F116E" w:rsidRPr="00C902D4" w:rsidRDefault="006F116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thuế thu nhập cá nhân</w:t>
      </w:r>
    </w:p>
    <w:p w14:paraId="00C6BC94" w14:textId="77777777" w:rsidR="006F116E" w:rsidRPr="00C902D4" w:rsidRDefault="006F116E" w:rsidP="00AF7805">
      <w:pPr>
        <w:pStyle w:val="Heading5"/>
        <w:tabs>
          <w:tab w:val="num" w:pos="1008"/>
        </w:tabs>
        <w:spacing w:line="360" w:lineRule="auto"/>
        <w:ind w:left="1008"/>
        <w:rPr>
          <w:rFonts w:ascii="Arial" w:hAnsi="Arial" w:cs="Arial"/>
          <w:sz w:val="20"/>
          <w:szCs w:val="20"/>
        </w:rPr>
      </w:pPr>
      <w:bookmarkStart w:id="147" w:name="_Toc500541219"/>
      <w:r w:rsidRPr="00C902D4">
        <w:rPr>
          <w:rFonts w:ascii="Arial" w:hAnsi="Arial" w:cs="Arial"/>
          <w:sz w:val="20"/>
          <w:szCs w:val="20"/>
        </w:rPr>
        <w:t>Danh mục tham số hệ thống lương</w:t>
      </w:r>
      <w:bookmarkEnd w:id="147"/>
    </w:p>
    <w:p w14:paraId="633D2E5D"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D289342"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1836" w:dyaOrig="3286" w14:anchorId="3C53E5F0">
          <v:shape id="_x0000_i2537" type="#_x0000_t75" style="width:452.5pt;height:126pt" o:ole="">
            <v:imagedata r:id="rId146" o:title=""/>
          </v:shape>
          <o:OLEObject Type="Embed" ProgID="Visio.Drawing.15" ShapeID="_x0000_i2537" DrawAspect="Content" ObjectID="_1574283838" r:id="rId147"/>
        </w:object>
      </w:r>
    </w:p>
    <w:p w14:paraId="58A61860"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7020D10" w14:textId="77777777" w:rsidR="006F116E" w:rsidRPr="00C902D4" w:rsidRDefault="006F116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24BC1820" w14:textId="77777777" w:rsidR="006F116E" w:rsidRPr="00C902D4" w:rsidRDefault="006F116E" w:rsidP="00AF7805">
      <w:pPr>
        <w:pStyle w:val="-Thng"/>
        <w:numPr>
          <w:ilvl w:val="0"/>
          <w:numId w:val="12"/>
        </w:numPr>
        <w:rPr>
          <w:rFonts w:cs="Arial"/>
        </w:rPr>
      </w:pPr>
      <w:r w:rsidRPr="00C902D4">
        <w:rPr>
          <w:rFonts w:cs="Arial"/>
        </w:rPr>
        <w:t>Thiết lập danh mục tham số hệ thống sử dụng cho hệ thống: khai báo số tiền giảm trừ gia cảnh, số tiền giảm trừ bản thân, hạn mức tiền ăn trưa bắt đầu bị tính thuế.</w:t>
      </w:r>
    </w:p>
    <w:p w14:paraId="5EF63A19"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71FACF2" w14:textId="77777777" w:rsidR="006F116E" w:rsidRPr="00C902D4" w:rsidRDefault="006F116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tham số hệ thống lương.</w:t>
      </w:r>
    </w:p>
    <w:p w14:paraId="053A8DEB"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32632738" w14:textId="77777777" w:rsidR="006F116E" w:rsidRPr="00C902D4" w:rsidRDefault="006F116E" w:rsidP="00AF7805">
      <w:pPr>
        <w:pStyle w:val="atext"/>
        <w:numPr>
          <w:ilvl w:val="0"/>
          <w:numId w:val="9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Tính lương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tham số hệ thống lương</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0E467B0" w14:textId="77777777" w:rsidR="006F116E" w:rsidRPr="00C902D4" w:rsidRDefault="006F116E" w:rsidP="00AF7805">
      <w:pPr>
        <w:pStyle w:val="atext"/>
        <w:numPr>
          <w:ilvl w:val="0"/>
          <w:numId w:val="9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756A8454" w14:textId="77777777" w:rsidR="006F116E" w:rsidRPr="00C902D4" w:rsidRDefault="006F116E" w:rsidP="00AF7805">
      <w:pPr>
        <w:pStyle w:val="atext"/>
        <w:numPr>
          <w:ilvl w:val="1"/>
          <w:numId w:val="90"/>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2638FF7" w14:textId="77777777" w:rsidR="006F116E" w:rsidRPr="00C902D4" w:rsidRDefault="006F116E" w:rsidP="00AF7805">
      <w:pPr>
        <w:pStyle w:val="atext"/>
        <w:numPr>
          <w:ilvl w:val="1"/>
          <w:numId w:val="90"/>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w:t>
      </w:r>
    </w:p>
    <w:p w14:paraId="1096BD8A"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1F22390"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50" w:type="dxa"/>
        <w:tblLook w:val="04A0" w:firstRow="1" w:lastRow="0" w:firstColumn="1" w:lastColumn="0" w:noHBand="0" w:noVBand="1"/>
      </w:tblPr>
      <w:tblGrid>
        <w:gridCol w:w="594"/>
        <w:gridCol w:w="1097"/>
        <w:gridCol w:w="824"/>
        <w:gridCol w:w="688"/>
        <w:gridCol w:w="840"/>
        <w:gridCol w:w="1075"/>
        <w:gridCol w:w="817"/>
        <w:gridCol w:w="1975"/>
        <w:gridCol w:w="1194"/>
      </w:tblGrid>
      <w:tr w:rsidR="006F116E" w:rsidRPr="00C902D4" w14:paraId="48748DFF" w14:textId="77777777" w:rsidTr="004F5ABB">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14B0947"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AFCAF3"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109BB2C"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D5E5A3A"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B85BB5"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6A2F350"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5D259F"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790B45"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2B22CFC"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109FA1B7" w14:textId="77777777" w:rsidTr="004F5ABB">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A78504B" w14:textId="77777777" w:rsidR="006F116E" w:rsidRPr="00C902D4" w:rsidRDefault="006F116E" w:rsidP="00AF7805">
            <w:pPr>
              <w:pStyle w:val="ListParagraph"/>
              <w:numPr>
                <w:ilvl w:val="0"/>
                <w:numId w:val="91"/>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AD3339"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7392F3B6"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79C7D6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984EFF3"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BF63B4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4E0D42"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D5F6270"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lang w:eastAsia="ja-JP"/>
              </w:rPr>
              <w:t>Mã danh mục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F5024C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6F116E" w:rsidRPr="00C902D4" w14:paraId="01C01DCD" w14:textId="77777777" w:rsidTr="004F5ABB">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0B9E87" w14:textId="77777777" w:rsidR="006F116E" w:rsidRPr="00C902D4" w:rsidRDefault="006F116E" w:rsidP="00AF7805">
            <w:pPr>
              <w:pStyle w:val="ListParagraph"/>
              <w:numPr>
                <w:ilvl w:val="0"/>
                <w:numId w:val="91"/>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3CD91F5"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Tên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306559F1"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B3848CB"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94D7034"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AD680A4"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211CFE6"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0616680"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3A5FBF8"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6F116E" w:rsidRPr="00C902D4" w14:paraId="7FF28DB1" w14:textId="77777777" w:rsidTr="004F5ABB">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4243FA58" w14:textId="77777777" w:rsidR="006F116E" w:rsidRPr="00C902D4" w:rsidRDefault="006F116E" w:rsidP="00AF7805">
            <w:pPr>
              <w:pStyle w:val="ListParagraph"/>
              <w:numPr>
                <w:ilvl w:val="0"/>
                <w:numId w:val="91"/>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E7D6A4"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rPr>
              <w:t>Số tiền</w:t>
            </w:r>
          </w:p>
        </w:tc>
        <w:tc>
          <w:tcPr>
            <w:tcW w:w="0" w:type="auto"/>
            <w:tcBorders>
              <w:top w:val="nil"/>
              <w:left w:val="nil"/>
              <w:bottom w:val="single" w:sz="4" w:space="0" w:color="auto"/>
              <w:right w:val="single" w:sz="4" w:space="0" w:color="auto"/>
            </w:tcBorders>
            <w:shd w:val="clear" w:color="auto" w:fill="auto"/>
            <w:vAlign w:val="center"/>
          </w:tcPr>
          <w:p w14:paraId="0D2225CD"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7210E33D"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CEA9D1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F992DA2"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78751F"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31F4D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Số tiền &gt;= 0</w:t>
            </w:r>
          </w:p>
          <w:p w14:paraId="018B8A8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VNĐ</w:t>
            </w:r>
          </w:p>
        </w:tc>
        <w:tc>
          <w:tcPr>
            <w:tcW w:w="0" w:type="auto"/>
            <w:tcBorders>
              <w:top w:val="nil"/>
              <w:left w:val="nil"/>
              <w:bottom w:val="single" w:sz="4" w:space="0" w:color="auto"/>
              <w:right w:val="single" w:sz="4" w:space="0" w:color="auto"/>
            </w:tcBorders>
            <w:shd w:val="clear" w:color="auto" w:fill="auto"/>
            <w:vAlign w:val="center"/>
          </w:tcPr>
          <w:p w14:paraId="614DC7B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6F116E" w:rsidRPr="00C902D4" w14:paraId="6D244BCD" w14:textId="77777777" w:rsidTr="004F5ABB">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732B40B" w14:textId="77777777" w:rsidR="006F116E" w:rsidRPr="00C902D4" w:rsidRDefault="006F116E" w:rsidP="00AF7805">
            <w:pPr>
              <w:pStyle w:val="ListParagraph"/>
              <w:numPr>
                <w:ilvl w:val="0"/>
                <w:numId w:val="91"/>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31BD7A" w14:textId="77777777" w:rsidR="006F116E" w:rsidRPr="00C902D4" w:rsidRDefault="006F116E" w:rsidP="00AF7805">
            <w:pPr>
              <w:spacing w:before="0" w:after="0" w:line="360" w:lineRule="auto"/>
              <w:rPr>
                <w:rFonts w:ascii="Arial" w:hAnsi="Arial" w:cs="Arial"/>
                <w:sz w:val="20"/>
              </w:rPr>
            </w:pPr>
            <w:r w:rsidRPr="00C902D4">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023E9CA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370BA5E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54E776F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ECBC47C"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3DB251"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EED57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04813D96"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6F116E" w:rsidRPr="00C902D4" w14:paraId="51D27670"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7CED0A" w14:textId="77777777" w:rsidR="006F116E" w:rsidRPr="00C902D4" w:rsidRDefault="006F116E" w:rsidP="00AF7805">
            <w:pPr>
              <w:pStyle w:val="ListParagraph"/>
              <w:numPr>
                <w:ilvl w:val="0"/>
                <w:numId w:val="91"/>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9E4BF5"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sz w:val="20"/>
              </w:rPr>
              <w:t>Mô tả</w:t>
            </w:r>
          </w:p>
        </w:tc>
        <w:tc>
          <w:tcPr>
            <w:tcW w:w="0" w:type="auto"/>
            <w:tcBorders>
              <w:top w:val="single" w:sz="4" w:space="0" w:color="auto"/>
              <w:left w:val="nil"/>
              <w:bottom w:val="single" w:sz="4" w:space="0" w:color="auto"/>
              <w:right w:val="single" w:sz="4" w:space="0" w:color="auto"/>
            </w:tcBorders>
            <w:shd w:val="clear" w:color="auto" w:fill="auto"/>
            <w:vAlign w:val="center"/>
          </w:tcPr>
          <w:p w14:paraId="3ED4E01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tcPr>
          <w:p w14:paraId="07A6271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0C35F7B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D6E06D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108751D"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81B6A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Mô tả thêm</w:t>
            </w:r>
          </w:p>
        </w:tc>
        <w:tc>
          <w:tcPr>
            <w:tcW w:w="0" w:type="auto"/>
            <w:tcBorders>
              <w:top w:val="single" w:sz="4" w:space="0" w:color="auto"/>
              <w:left w:val="nil"/>
              <w:bottom w:val="single" w:sz="4" w:space="0" w:color="auto"/>
              <w:right w:val="single" w:sz="4" w:space="0" w:color="auto"/>
            </w:tcBorders>
            <w:shd w:val="clear" w:color="auto" w:fill="auto"/>
            <w:vAlign w:val="center"/>
          </w:tcPr>
          <w:p w14:paraId="2749B5D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12168566" w14:textId="77777777" w:rsidR="006F116E" w:rsidRPr="00C902D4" w:rsidRDefault="006F116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39"/>
        <w:gridCol w:w="2559"/>
      </w:tblGrid>
      <w:tr w:rsidR="006F116E" w:rsidRPr="00C902D4" w14:paraId="274D12E8" w14:textId="77777777" w:rsidTr="004F5ABB">
        <w:trPr>
          <w:tblHeader/>
        </w:trPr>
        <w:tc>
          <w:tcPr>
            <w:tcW w:w="0" w:type="auto"/>
            <w:vAlign w:val="center"/>
          </w:tcPr>
          <w:p w14:paraId="05086450" w14:textId="77777777" w:rsidR="006F116E" w:rsidRPr="00C902D4" w:rsidRDefault="006F116E" w:rsidP="00AF7805">
            <w:pPr>
              <w:pStyle w:val="-Tiubng"/>
              <w:rPr>
                <w:rFonts w:cs="Arial"/>
              </w:rPr>
            </w:pPr>
            <w:r w:rsidRPr="00C902D4">
              <w:rPr>
                <w:rFonts w:cs="Arial"/>
              </w:rPr>
              <w:t>STT</w:t>
            </w:r>
          </w:p>
        </w:tc>
        <w:tc>
          <w:tcPr>
            <w:tcW w:w="0" w:type="auto"/>
            <w:vAlign w:val="center"/>
          </w:tcPr>
          <w:p w14:paraId="2DFD04C4" w14:textId="77777777" w:rsidR="006F116E" w:rsidRPr="00C902D4" w:rsidRDefault="006F116E" w:rsidP="00AF7805">
            <w:pPr>
              <w:pStyle w:val="-Tiubng"/>
              <w:rPr>
                <w:rFonts w:cs="Arial"/>
              </w:rPr>
            </w:pPr>
            <w:r w:rsidRPr="00C902D4">
              <w:rPr>
                <w:rFonts w:cs="Arial"/>
              </w:rPr>
              <w:t>Trường thông tin</w:t>
            </w:r>
          </w:p>
        </w:tc>
        <w:tc>
          <w:tcPr>
            <w:tcW w:w="0" w:type="auto"/>
            <w:vAlign w:val="center"/>
          </w:tcPr>
          <w:p w14:paraId="5EAC936A" w14:textId="77777777" w:rsidR="006F116E" w:rsidRPr="00C902D4" w:rsidRDefault="006F116E" w:rsidP="00AF7805">
            <w:pPr>
              <w:pStyle w:val="-Tiubng"/>
              <w:rPr>
                <w:rFonts w:cs="Arial"/>
              </w:rPr>
            </w:pPr>
            <w:r w:rsidRPr="00C902D4">
              <w:rPr>
                <w:rFonts w:cs="Arial"/>
              </w:rPr>
              <w:t>Ghi chú</w:t>
            </w:r>
          </w:p>
        </w:tc>
        <w:tc>
          <w:tcPr>
            <w:tcW w:w="0" w:type="auto"/>
            <w:vAlign w:val="center"/>
          </w:tcPr>
          <w:p w14:paraId="1DA03CE6" w14:textId="77777777" w:rsidR="006F116E" w:rsidRPr="00C902D4" w:rsidRDefault="006F116E" w:rsidP="00AF7805">
            <w:pPr>
              <w:pStyle w:val="-Tiubng"/>
              <w:rPr>
                <w:rFonts w:cs="Arial"/>
              </w:rPr>
            </w:pPr>
            <w:r w:rsidRPr="00C902D4">
              <w:rPr>
                <w:rFonts w:cs="Arial"/>
              </w:rPr>
              <w:t>Đối tượng trên giao diện</w:t>
            </w:r>
          </w:p>
        </w:tc>
      </w:tr>
      <w:tr w:rsidR="006F116E" w:rsidRPr="00C902D4" w14:paraId="690FC09B" w14:textId="77777777" w:rsidTr="004F5ABB">
        <w:trPr>
          <w:tblHeader/>
        </w:trPr>
        <w:tc>
          <w:tcPr>
            <w:tcW w:w="0" w:type="auto"/>
          </w:tcPr>
          <w:p w14:paraId="52DB0F78" w14:textId="77777777" w:rsidR="006F116E" w:rsidRPr="00C902D4" w:rsidRDefault="006F116E" w:rsidP="00AF7805">
            <w:pPr>
              <w:pStyle w:val="-Thng"/>
              <w:ind w:firstLine="0"/>
              <w:jc w:val="center"/>
              <w:rPr>
                <w:rFonts w:cs="Arial"/>
                <w:lang w:val="en-US"/>
              </w:rPr>
            </w:pPr>
            <w:r w:rsidRPr="00C902D4">
              <w:rPr>
                <w:rFonts w:cs="Arial"/>
              </w:rPr>
              <w:t>1</w:t>
            </w:r>
          </w:p>
        </w:tc>
        <w:tc>
          <w:tcPr>
            <w:tcW w:w="0" w:type="auto"/>
          </w:tcPr>
          <w:p w14:paraId="38ED497C" w14:textId="77777777" w:rsidR="006F116E" w:rsidRPr="00C902D4" w:rsidRDefault="006F116E" w:rsidP="00AF7805">
            <w:pPr>
              <w:pStyle w:val="-Thng"/>
              <w:ind w:firstLine="0"/>
              <w:jc w:val="left"/>
              <w:rPr>
                <w:rFonts w:cs="Arial"/>
                <w:lang w:val="en-US"/>
              </w:rPr>
            </w:pPr>
            <w:r w:rsidRPr="00C902D4">
              <w:rPr>
                <w:rFonts w:cs="Arial"/>
              </w:rPr>
              <w:t>Mã danh mục</w:t>
            </w:r>
          </w:p>
        </w:tc>
        <w:tc>
          <w:tcPr>
            <w:tcW w:w="0" w:type="auto"/>
          </w:tcPr>
          <w:p w14:paraId="0228DA31" w14:textId="77777777" w:rsidR="006F116E" w:rsidRPr="00C902D4" w:rsidRDefault="006F116E" w:rsidP="00AF7805">
            <w:pPr>
              <w:pStyle w:val="-Thng"/>
              <w:ind w:firstLine="0"/>
              <w:jc w:val="left"/>
              <w:rPr>
                <w:rFonts w:cs="Arial"/>
                <w:lang w:val="en-US"/>
              </w:rPr>
            </w:pPr>
            <w:r w:rsidRPr="00C902D4">
              <w:rPr>
                <w:rFonts w:cs="Arial"/>
              </w:rPr>
              <w:t>Hiển thị theo trường Mã danh mục</w:t>
            </w:r>
          </w:p>
        </w:tc>
        <w:tc>
          <w:tcPr>
            <w:tcW w:w="0" w:type="auto"/>
          </w:tcPr>
          <w:p w14:paraId="7447297E" w14:textId="77777777" w:rsidR="006F116E" w:rsidRPr="00C902D4" w:rsidRDefault="006F116E" w:rsidP="00AF7805">
            <w:pPr>
              <w:pStyle w:val="-Thng"/>
              <w:ind w:firstLine="0"/>
              <w:jc w:val="left"/>
              <w:rPr>
                <w:rFonts w:cs="Arial"/>
                <w:lang w:val="en-US"/>
              </w:rPr>
            </w:pPr>
            <w:r w:rsidRPr="00C902D4">
              <w:rPr>
                <w:rFonts w:cs="Arial"/>
              </w:rPr>
              <w:t>Grid</w:t>
            </w:r>
          </w:p>
        </w:tc>
      </w:tr>
      <w:tr w:rsidR="006F116E" w:rsidRPr="00C902D4" w14:paraId="5E91A90D" w14:textId="77777777" w:rsidTr="004F5ABB">
        <w:trPr>
          <w:tblHeader/>
        </w:trPr>
        <w:tc>
          <w:tcPr>
            <w:tcW w:w="0" w:type="auto"/>
          </w:tcPr>
          <w:p w14:paraId="1C5CF891" w14:textId="77777777" w:rsidR="006F116E" w:rsidRPr="00C902D4" w:rsidRDefault="006F116E" w:rsidP="00AF7805">
            <w:pPr>
              <w:pStyle w:val="-Thng"/>
              <w:ind w:firstLine="0"/>
              <w:jc w:val="center"/>
              <w:rPr>
                <w:rFonts w:cs="Arial"/>
                <w:lang w:val="en-US"/>
              </w:rPr>
            </w:pPr>
            <w:r w:rsidRPr="00C902D4">
              <w:rPr>
                <w:rFonts w:cs="Arial"/>
              </w:rPr>
              <w:t>2</w:t>
            </w:r>
          </w:p>
        </w:tc>
        <w:tc>
          <w:tcPr>
            <w:tcW w:w="0" w:type="auto"/>
          </w:tcPr>
          <w:p w14:paraId="35B888A0" w14:textId="77777777" w:rsidR="006F116E" w:rsidRPr="00C902D4" w:rsidRDefault="006F116E" w:rsidP="00AF7805">
            <w:pPr>
              <w:pStyle w:val="-Thng"/>
              <w:ind w:firstLine="0"/>
              <w:jc w:val="left"/>
              <w:rPr>
                <w:rFonts w:cs="Arial"/>
                <w:lang w:val="en-US"/>
              </w:rPr>
            </w:pPr>
            <w:r w:rsidRPr="00C902D4">
              <w:rPr>
                <w:rFonts w:cs="Arial"/>
              </w:rPr>
              <w:t>Tên danh mục</w:t>
            </w:r>
          </w:p>
        </w:tc>
        <w:tc>
          <w:tcPr>
            <w:tcW w:w="0" w:type="auto"/>
          </w:tcPr>
          <w:p w14:paraId="035E3393" w14:textId="77777777" w:rsidR="006F116E" w:rsidRPr="00C902D4" w:rsidRDefault="006F116E" w:rsidP="00AF7805">
            <w:pPr>
              <w:pStyle w:val="-Thng"/>
              <w:ind w:firstLine="0"/>
              <w:jc w:val="left"/>
              <w:rPr>
                <w:rFonts w:cs="Arial"/>
                <w:lang w:val="en-US"/>
              </w:rPr>
            </w:pPr>
            <w:r w:rsidRPr="00C902D4">
              <w:rPr>
                <w:rFonts w:cs="Arial"/>
              </w:rPr>
              <w:t>Hiển thị theo trường Tên danh mục</w:t>
            </w:r>
          </w:p>
        </w:tc>
        <w:tc>
          <w:tcPr>
            <w:tcW w:w="0" w:type="auto"/>
          </w:tcPr>
          <w:p w14:paraId="4FED52E3" w14:textId="77777777" w:rsidR="006F116E" w:rsidRPr="00C902D4" w:rsidRDefault="006F116E" w:rsidP="00AF7805">
            <w:pPr>
              <w:pStyle w:val="-Thng"/>
              <w:ind w:firstLine="0"/>
              <w:jc w:val="left"/>
              <w:rPr>
                <w:rFonts w:cs="Arial"/>
                <w:lang w:val="en-US"/>
              </w:rPr>
            </w:pPr>
            <w:r w:rsidRPr="00C902D4">
              <w:rPr>
                <w:rFonts w:cs="Arial"/>
              </w:rPr>
              <w:t>Grid</w:t>
            </w:r>
          </w:p>
        </w:tc>
      </w:tr>
      <w:tr w:rsidR="006F116E" w:rsidRPr="00C902D4" w14:paraId="68D0AA5A" w14:textId="77777777" w:rsidTr="004F5ABB">
        <w:trPr>
          <w:tblHeader/>
        </w:trPr>
        <w:tc>
          <w:tcPr>
            <w:tcW w:w="0" w:type="auto"/>
          </w:tcPr>
          <w:p w14:paraId="150F48B8" w14:textId="77777777" w:rsidR="006F116E" w:rsidRPr="00C902D4" w:rsidRDefault="006F116E" w:rsidP="00AF7805">
            <w:pPr>
              <w:pStyle w:val="-Thng"/>
              <w:ind w:firstLine="0"/>
              <w:jc w:val="center"/>
              <w:rPr>
                <w:rFonts w:cs="Arial"/>
                <w:lang w:val="en-US"/>
              </w:rPr>
            </w:pPr>
            <w:r w:rsidRPr="00C902D4">
              <w:rPr>
                <w:rFonts w:cs="Arial"/>
              </w:rPr>
              <w:t>3</w:t>
            </w:r>
          </w:p>
        </w:tc>
        <w:tc>
          <w:tcPr>
            <w:tcW w:w="0" w:type="auto"/>
          </w:tcPr>
          <w:p w14:paraId="06656B07" w14:textId="77777777" w:rsidR="006F116E" w:rsidRPr="00C902D4" w:rsidRDefault="006F116E" w:rsidP="00AF7805">
            <w:pPr>
              <w:pStyle w:val="-Thng"/>
              <w:ind w:firstLine="0"/>
              <w:jc w:val="left"/>
              <w:rPr>
                <w:rFonts w:cs="Arial"/>
                <w:lang w:val="en-US"/>
              </w:rPr>
            </w:pPr>
            <w:r w:rsidRPr="00C902D4">
              <w:rPr>
                <w:rFonts w:cs="Arial"/>
              </w:rPr>
              <w:t>Số tiền</w:t>
            </w:r>
          </w:p>
        </w:tc>
        <w:tc>
          <w:tcPr>
            <w:tcW w:w="0" w:type="auto"/>
          </w:tcPr>
          <w:p w14:paraId="7BC79726" w14:textId="77777777" w:rsidR="006F116E" w:rsidRPr="00C902D4" w:rsidRDefault="006F116E" w:rsidP="00AF7805">
            <w:pPr>
              <w:pStyle w:val="-Thng"/>
              <w:ind w:firstLine="0"/>
              <w:jc w:val="left"/>
              <w:rPr>
                <w:rFonts w:cs="Arial"/>
                <w:lang w:val="en-US"/>
              </w:rPr>
            </w:pPr>
            <w:r w:rsidRPr="00C902D4">
              <w:rPr>
                <w:rFonts w:cs="Arial"/>
              </w:rPr>
              <w:t>Hiển thị theo trường Số tiền</w:t>
            </w:r>
          </w:p>
        </w:tc>
        <w:tc>
          <w:tcPr>
            <w:tcW w:w="0" w:type="auto"/>
          </w:tcPr>
          <w:p w14:paraId="32FE8212" w14:textId="77777777" w:rsidR="006F116E" w:rsidRPr="00C902D4" w:rsidRDefault="006F116E" w:rsidP="00AF7805">
            <w:pPr>
              <w:pStyle w:val="-Thng"/>
              <w:ind w:firstLine="0"/>
              <w:jc w:val="left"/>
              <w:rPr>
                <w:rFonts w:cs="Arial"/>
                <w:lang w:val="en-US"/>
              </w:rPr>
            </w:pPr>
            <w:r w:rsidRPr="00C902D4">
              <w:rPr>
                <w:rFonts w:cs="Arial"/>
              </w:rPr>
              <w:t>Grid</w:t>
            </w:r>
          </w:p>
        </w:tc>
      </w:tr>
      <w:tr w:rsidR="006F116E" w:rsidRPr="00C902D4" w14:paraId="69DB19CB" w14:textId="77777777" w:rsidTr="004F5ABB">
        <w:trPr>
          <w:tblHeader/>
        </w:trPr>
        <w:tc>
          <w:tcPr>
            <w:tcW w:w="0" w:type="auto"/>
          </w:tcPr>
          <w:p w14:paraId="28243948" w14:textId="77777777" w:rsidR="006F116E" w:rsidRPr="00C902D4" w:rsidRDefault="006F116E" w:rsidP="00AF7805">
            <w:pPr>
              <w:pStyle w:val="-Thng"/>
              <w:ind w:firstLine="0"/>
              <w:jc w:val="center"/>
              <w:rPr>
                <w:rFonts w:cs="Arial"/>
                <w:lang w:val="en-US"/>
              </w:rPr>
            </w:pPr>
            <w:r w:rsidRPr="00C902D4">
              <w:rPr>
                <w:rFonts w:cs="Arial"/>
              </w:rPr>
              <w:t>4</w:t>
            </w:r>
          </w:p>
        </w:tc>
        <w:tc>
          <w:tcPr>
            <w:tcW w:w="0" w:type="auto"/>
          </w:tcPr>
          <w:p w14:paraId="10B638EE" w14:textId="77777777" w:rsidR="006F116E" w:rsidRPr="00C902D4" w:rsidRDefault="006F116E" w:rsidP="00AF7805">
            <w:pPr>
              <w:pStyle w:val="-Thng"/>
              <w:ind w:firstLine="0"/>
              <w:jc w:val="left"/>
              <w:rPr>
                <w:rFonts w:cs="Arial"/>
                <w:lang w:val="en-US"/>
              </w:rPr>
            </w:pPr>
            <w:r w:rsidRPr="00C902D4">
              <w:rPr>
                <w:rFonts w:cs="Arial"/>
              </w:rPr>
              <w:t>Trạng thái</w:t>
            </w:r>
          </w:p>
        </w:tc>
        <w:tc>
          <w:tcPr>
            <w:tcW w:w="0" w:type="auto"/>
          </w:tcPr>
          <w:p w14:paraId="39B2B7A9" w14:textId="77777777" w:rsidR="006F116E" w:rsidRPr="00C902D4" w:rsidRDefault="006F116E" w:rsidP="00AF7805">
            <w:pPr>
              <w:pStyle w:val="-Thng"/>
              <w:ind w:firstLine="0"/>
              <w:jc w:val="left"/>
              <w:rPr>
                <w:rFonts w:cs="Arial"/>
                <w:lang w:val="en-US"/>
              </w:rPr>
            </w:pPr>
            <w:r w:rsidRPr="00C902D4">
              <w:rPr>
                <w:rFonts w:cs="Arial"/>
              </w:rPr>
              <w:t>Hiển thị theo trường Trạng thái</w:t>
            </w:r>
          </w:p>
        </w:tc>
        <w:tc>
          <w:tcPr>
            <w:tcW w:w="0" w:type="auto"/>
          </w:tcPr>
          <w:p w14:paraId="183CA6E3" w14:textId="77777777" w:rsidR="006F116E" w:rsidRPr="00C902D4" w:rsidRDefault="006F116E" w:rsidP="00AF7805">
            <w:pPr>
              <w:pStyle w:val="-Thng"/>
              <w:ind w:firstLine="0"/>
              <w:jc w:val="left"/>
              <w:rPr>
                <w:rFonts w:cs="Arial"/>
                <w:lang w:val="en-US"/>
              </w:rPr>
            </w:pPr>
            <w:r w:rsidRPr="00C902D4">
              <w:rPr>
                <w:rFonts w:cs="Arial"/>
              </w:rPr>
              <w:t>Grid</w:t>
            </w:r>
          </w:p>
        </w:tc>
      </w:tr>
    </w:tbl>
    <w:p w14:paraId="15797DF4"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tham số hệ thống lương đã khai báo trên hệ thống.</w:t>
      </w:r>
    </w:p>
    <w:p w14:paraId="70E1C11F"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1FBAA70B" w14:textId="77777777" w:rsidR="006F116E" w:rsidRPr="00C902D4" w:rsidRDefault="006F116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56A7104F"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6F116E" w:rsidRPr="00C902D4" w14:paraId="4C6090EF" w14:textId="77777777" w:rsidTr="004F5ABB">
        <w:trPr>
          <w:trHeight w:val="377"/>
        </w:trPr>
        <w:tc>
          <w:tcPr>
            <w:tcW w:w="0" w:type="auto"/>
            <w:vAlign w:val="center"/>
          </w:tcPr>
          <w:p w14:paraId="62299332"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7000BF9A"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67C35A00"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24832F52" w14:textId="77777777" w:rsidTr="004F5ABB">
        <w:tc>
          <w:tcPr>
            <w:tcW w:w="0" w:type="auto"/>
            <w:vAlign w:val="center"/>
          </w:tcPr>
          <w:p w14:paraId="2FA4FFFC" w14:textId="77777777" w:rsidR="006F116E" w:rsidRPr="00C902D4" w:rsidRDefault="006F116E" w:rsidP="00AF7805">
            <w:pPr>
              <w:pStyle w:val="ListParagraph"/>
              <w:numPr>
                <w:ilvl w:val="0"/>
                <w:numId w:val="92"/>
              </w:numPr>
              <w:tabs>
                <w:tab w:val="left" w:pos="630"/>
              </w:tabs>
              <w:spacing w:before="60" w:after="60" w:line="360" w:lineRule="auto"/>
              <w:ind w:left="504"/>
              <w:contextualSpacing/>
              <w:jc w:val="center"/>
              <w:rPr>
                <w:rFonts w:cs="Arial"/>
                <w:sz w:val="20"/>
                <w:szCs w:val="20"/>
              </w:rPr>
            </w:pPr>
          </w:p>
        </w:tc>
        <w:tc>
          <w:tcPr>
            <w:tcW w:w="0" w:type="auto"/>
            <w:vAlign w:val="center"/>
          </w:tcPr>
          <w:p w14:paraId="67FD343F"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77CA3C96"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59C7EBED" w14:textId="77777777" w:rsidTr="004F5ABB">
        <w:tc>
          <w:tcPr>
            <w:tcW w:w="0" w:type="auto"/>
            <w:vAlign w:val="center"/>
          </w:tcPr>
          <w:p w14:paraId="57BB14C2" w14:textId="77777777" w:rsidR="006F116E" w:rsidRPr="00C902D4" w:rsidRDefault="006F116E" w:rsidP="00AF7805">
            <w:pPr>
              <w:pStyle w:val="ListParagraph"/>
              <w:numPr>
                <w:ilvl w:val="0"/>
                <w:numId w:val="92"/>
              </w:numPr>
              <w:tabs>
                <w:tab w:val="left" w:pos="630"/>
              </w:tabs>
              <w:spacing w:before="60" w:after="60" w:line="360" w:lineRule="auto"/>
              <w:ind w:left="504"/>
              <w:contextualSpacing/>
              <w:jc w:val="center"/>
              <w:rPr>
                <w:rFonts w:cs="Arial"/>
                <w:sz w:val="20"/>
                <w:szCs w:val="20"/>
              </w:rPr>
            </w:pPr>
          </w:p>
        </w:tc>
        <w:tc>
          <w:tcPr>
            <w:tcW w:w="0" w:type="auto"/>
            <w:vAlign w:val="center"/>
          </w:tcPr>
          <w:p w14:paraId="3F184A9E"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1F357B5" w14:textId="77777777" w:rsidR="006F116E" w:rsidRPr="00C902D4" w:rsidRDefault="006F116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F787919"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1BCA6C5B"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3FABA258"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367FE828" w14:textId="77777777" w:rsidR="006F116E" w:rsidRPr="00C902D4" w:rsidRDefault="006F116E" w:rsidP="00AF7805">
            <w:pPr>
              <w:pStyle w:val="ListParagraph"/>
              <w:numPr>
                <w:ilvl w:val="0"/>
                <w:numId w:val="14"/>
              </w:numPr>
              <w:spacing w:before="0" w:after="0" w:line="360" w:lineRule="auto"/>
              <w:ind w:left="720"/>
              <w:rPr>
                <w:rFonts w:cs="Arial"/>
                <w:sz w:val="20"/>
                <w:szCs w:val="20"/>
              </w:rPr>
            </w:pPr>
            <w:r w:rsidRPr="00C902D4">
              <w:rPr>
                <w:rFonts w:cs="Arial"/>
                <w:sz w:val="20"/>
                <w:szCs w:val="20"/>
              </w:rPr>
              <w:lastRenderedPageBreak/>
              <w:t>Thông tin vừa nhập sẽ được hiển thị tại danh sách bên trái.</w:t>
            </w:r>
          </w:p>
          <w:p w14:paraId="63FA065E" w14:textId="77777777" w:rsidR="006F116E" w:rsidRPr="00C902D4" w:rsidRDefault="006F116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9D33B10" w14:textId="77777777" w:rsidR="006F116E" w:rsidRPr="00C902D4" w:rsidRDefault="006F116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078D9268"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5D365F18" w14:textId="77777777" w:rsidR="006F116E" w:rsidRPr="00C902D4" w:rsidRDefault="006F116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09EB0838"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18A7006C"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6F116E" w:rsidRPr="00C902D4" w14:paraId="49C319AC" w14:textId="77777777" w:rsidTr="004F5ABB">
        <w:tc>
          <w:tcPr>
            <w:tcW w:w="0" w:type="auto"/>
            <w:vAlign w:val="center"/>
          </w:tcPr>
          <w:p w14:paraId="65B2C1E1" w14:textId="77777777" w:rsidR="006F116E" w:rsidRPr="00C902D4" w:rsidRDefault="006F116E" w:rsidP="00AF7805">
            <w:pPr>
              <w:pStyle w:val="ListParagraph"/>
              <w:numPr>
                <w:ilvl w:val="0"/>
                <w:numId w:val="92"/>
              </w:numPr>
              <w:tabs>
                <w:tab w:val="left" w:pos="630"/>
              </w:tabs>
              <w:spacing w:before="60" w:after="60" w:line="360" w:lineRule="auto"/>
              <w:ind w:left="504"/>
              <w:contextualSpacing/>
              <w:jc w:val="center"/>
              <w:rPr>
                <w:rFonts w:cs="Arial"/>
                <w:sz w:val="20"/>
                <w:szCs w:val="20"/>
              </w:rPr>
            </w:pPr>
          </w:p>
        </w:tc>
        <w:tc>
          <w:tcPr>
            <w:tcW w:w="0" w:type="auto"/>
            <w:vAlign w:val="center"/>
          </w:tcPr>
          <w:p w14:paraId="15C4CC54"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39DF6219"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6F116E" w:rsidRPr="00C902D4" w14:paraId="1BF25205" w14:textId="77777777" w:rsidTr="004F5ABB">
        <w:tc>
          <w:tcPr>
            <w:tcW w:w="0" w:type="auto"/>
            <w:vAlign w:val="center"/>
          </w:tcPr>
          <w:p w14:paraId="5CBCA4FD" w14:textId="77777777" w:rsidR="006F116E" w:rsidRPr="00C902D4" w:rsidRDefault="006F116E" w:rsidP="00AF7805">
            <w:pPr>
              <w:pStyle w:val="ListParagraph"/>
              <w:numPr>
                <w:ilvl w:val="0"/>
                <w:numId w:val="92"/>
              </w:numPr>
              <w:tabs>
                <w:tab w:val="left" w:pos="630"/>
              </w:tabs>
              <w:spacing w:before="60" w:after="60" w:line="360" w:lineRule="auto"/>
              <w:ind w:left="504"/>
              <w:contextualSpacing/>
              <w:jc w:val="center"/>
              <w:rPr>
                <w:rFonts w:cs="Arial"/>
                <w:sz w:val="20"/>
                <w:szCs w:val="20"/>
              </w:rPr>
            </w:pPr>
          </w:p>
        </w:tc>
        <w:tc>
          <w:tcPr>
            <w:tcW w:w="0" w:type="auto"/>
            <w:vAlign w:val="center"/>
          </w:tcPr>
          <w:p w14:paraId="4C125F04"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77D405E0"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6F116E" w:rsidRPr="00C902D4" w14:paraId="4DF5C39A" w14:textId="77777777" w:rsidTr="004F5ABB">
        <w:tc>
          <w:tcPr>
            <w:tcW w:w="0" w:type="auto"/>
            <w:vAlign w:val="center"/>
          </w:tcPr>
          <w:p w14:paraId="3A41562B" w14:textId="77777777" w:rsidR="006F116E" w:rsidRPr="00C902D4" w:rsidRDefault="006F116E" w:rsidP="00AF7805">
            <w:pPr>
              <w:pStyle w:val="ListParagraph"/>
              <w:numPr>
                <w:ilvl w:val="0"/>
                <w:numId w:val="92"/>
              </w:numPr>
              <w:tabs>
                <w:tab w:val="left" w:pos="630"/>
              </w:tabs>
              <w:spacing w:before="60" w:after="60" w:line="360" w:lineRule="auto"/>
              <w:ind w:left="504"/>
              <w:contextualSpacing/>
              <w:jc w:val="center"/>
              <w:rPr>
                <w:rFonts w:cs="Arial"/>
                <w:sz w:val="20"/>
                <w:szCs w:val="20"/>
              </w:rPr>
            </w:pPr>
          </w:p>
        </w:tc>
        <w:tc>
          <w:tcPr>
            <w:tcW w:w="0" w:type="auto"/>
            <w:vAlign w:val="center"/>
          </w:tcPr>
          <w:p w14:paraId="77938CFB"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72945F75" w14:textId="77777777" w:rsidR="006F116E" w:rsidRPr="00C902D4" w:rsidRDefault="006F116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411F0975"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5EBAB461"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3BA6D623" w14:textId="77777777" w:rsidR="006F116E" w:rsidRPr="00C902D4" w:rsidRDefault="006F116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0A71E1F2"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Xử lý lương tháng.</w:t>
            </w:r>
          </w:p>
        </w:tc>
      </w:tr>
    </w:tbl>
    <w:p w14:paraId="685DB7BF" w14:textId="77777777" w:rsidR="006F116E" w:rsidRPr="00C902D4" w:rsidRDefault="006F116E"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t xml:space="preserve">Màn hình </w:t>
      </w:r>
    </w:p>
    <w:p w14:paraId="6E5EFB31" w14:textId="77777777" w:rsidR="006F116E" w:rsidRPr="00C902D4" w:rsidRDefault="006F116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30B9EF68" wp14:editId="68223E6C">
            <wp:extent cx="5761990" cy="22466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2246630"/>
                    </a:xfrm>
                    <a:prstGeom prst="rect">
                      <a:avLst/>
                    </a:prstGeom>
                  </pic:spPr>
                </pic:pic>
              </a:graphicData>
            </a:graphic>
          </wp:inline>
        </w:drawing>
      </w:r>
    </w:p>
    <w:p w14:paraId="4CD77AB7" w14:textId="77777777" w:rsidR="006F116E" w:rsidRPr="00C902D4" w:rsidRDefault="006F116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tham số hệ thống lương</w:t>
      </w:r>
    </w:p>
    <w:p w14:paraId="018B9853" w14:textId="77777777" w:rsidR="006F116E" w:rsidRPr="00C902D4" w:rsidRDefault="006F116E" w:rsidP="00AF7805">
      <w:pPr>
        <w:pStyle w:val="Heading5"/>
        <w:tabs>
          <w:tab w:val="num" w:pos="1008"/>
        </w:tabs>
        <w:spacing w:line="360" w:lineRule="auto"/>
        <w:ind w:left="1008"/>
        <w:rPr>
          <w:rFonts w:ascii="Arial" w:hAnsi="Arial" w:cs="Arial"/>
          <w:sz w:val="20"/>
          <w:szCs w:val="20"/>
        </w:rPr>
      </w:pPr>
      <w:bookmarkStart w:id="148" w:name="_Toc500541220"/>
      <w:r w:rsidRPr="00C902D4">
        <w:rPr>
          <w:rFonts w:ascii="Arial" w:hAnsi="Arial" w:cs="Arial"/>
          <w:sz w:val="20"/>
          <w:szCs w:val="20"/>
        </w:rPr>
        <w:t>Thiết lập công thức lương</w:t>
      </w:r>
      <w:bookmarkEnd w:id="148"/>
    </w:p>
    <w:p w14:paraId="635F5376"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lastRenderedPageBreak/>
        <w:t>Mối quan hệ giữa các chức năng</w:t>
      </w:r>
    </w:p>
    <w:p w14:paraId="5B11AF42"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2900" w:dyaOrig="3285" w14:anchorId="79A8EFF7">
          <v:shape id="_x0000_i2538" type="#_x0000_t75" style="width:453.5pt;height:115pt" o:ole="">
            <v:imagedata r:id="rId149" o:title=""/>
          </v:shape>
          <o:OLEObject Type="Embed" ProgID="Visio.Drawing.15" ShapeID="_x0000_i2538" DrawAspect="Content" ObjectID="_1574283839" r:id="rId150"/>
        </w:object>
      </w:r>
    </w:p>
    <w:p w14:paraId="507D50AA"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28C73DA" w14:textId="77777777" w:rsidR="006F116E" w:rsidRPr="00C902D4" w:rsidRDefault="006F116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1457A31" w14:textId="77777777" w:rsidR="006F116E" w:rsidRPr="00C902D4" w:rsidRDefault="006F116E" w:rsidP="00AF7805">
      <w:pPr>
        <w:pStyle w:val="-Thng"/>
        <w:numPr>
          <w:ilvl w:val="0"/>
          <w:numId w:val="12"/>
        </w:numPr>
        <w:rPr>
          <w:rFonts w:cs="Arial"/>
        </w:rPr>
      </w:pPr>
      <w:r w:rsidRPr="00C902D4">
        <w:rPr>
          <w:rFonts w:cs="Arial"/>
        </w:rPr>
        <w:t>Thiết lập công thức lương để tính lương như: Tổng lương, Lương theo ngày công hưởng lương, Các loại phụ cấp, Các khoản thưởng, Tổng thu nhập, Các loại giảm trừ, Thu nhập thực nhận.</w:t>
      </w:r>
    </w:p>
    <w:p w14:paraId="316D775A"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F889175" w14:textId="77777777" w:rsidR="006F116E" w:rsidRPr="00C902D4" w:rsidRDefault="006F116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thiết lập công thức lương.</w:t>
      </w:r>
    </w:p>
    <w:p w14:paraId="45412692" w14:textId="77777777" w:rsidR="006F116E" w:rsidRPr="00C902D4" w:rsidRDefault="006F116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F718C8C" w14:textId="77777777" w:rsidR="006F116E" w:rsidRPr="00C902D4" w:rsidRDefault="006F116E" w:rsidP="00AF7805">
      <w:pPr>
        <w:pStyle w:val="atext"/>
        <w:numPr>
          <w:ilvl w:val="0"/>
          <w:numId w:val="9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Tính lương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công thức lương.</w:t>
      </w:r>
    </w:p>
    <w:p w14:paraId="7229CB12" w14:textId="77777777" w:rsidR="006F116E" w:rsidRPr="00C902D4" w:rsidRDefault="006F116E" w:rsidP="00AF7805">
      <w:pPr>
        <w:pStyle w:val="atext"/>
        <w:numPr>
          <w:ilvl w:val="0"/>
          <w:numId w:val="9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thiết lập công thức lương như sau: </w:t>
      </w:r>
    </w:p>
    <w:p w14:paraId="48606740" w14:textId="77777777" w:rsidR="006F116E" w:rsidRPr="00C902D4" w:rsidRDefault="006F116E" w:rsidP="00AF7805">
      <w:pPr>
        <w:pStyle w:val="atext"/>
        <w:numPr>
          <w:ilvl w:val="1"/>
          <w:numId w:val="9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Tại vùng Công thức lương: Chọn 1 cột lương cần thiết lập công thức</w:t>
      </w:r>
    </w:p>
    <w:p w14:paraId="3565E9E0" w14:textId="77777777" w:rsidR="006F116E" w:rsidRPr="00C902D4" w:rsidRDefault="006F116E" w:rsidP="00AF7805">
      <w:pPr>
        <w:pStyle w:val="atext"/>
        <w:numPr>
          <w:ilvl w:val="1"/>
          <w:numId w:val="9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Tại vùng thiết lập công thức: Tại vùng Cột đầu vào chọn cột lương đầu vào cần đưa vào công thức. Và sử dụng các toán tử cộng, trừ, nhân, chia để thiết lập công thức.</w:t>
      </w:r>
    </w:p>
    <w:p w14:paraId="21CA183C" w14:textId="77777777" w:rsidR="006F116E" w:rsidRPr="00C902D4" w:rsidRDefault="006F116E" w:rsidP="00AF7805">
      <w:pPr>
        <w:pStyle w:val="atext"/>
        <w:numPr>
          <w:ilvl w:val="1"/>
          <w:numId w:val="94"/>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 xml:space="preserve">Người dùng nhấn nút [Kiểm tra CT] để kiểm tra công thức. Chọn nút [Ghi] để lưu lại công thức đã thiết lập. </w:t>
      </w:r>
    </w:p>
    <w:p w14:paraId="611071D0"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EEB255C"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9089" w:type="dxa"/>
        <w:tblInd w:w="-75" w:type="dxa"/>
        <w:tblLook w:val="04A0" w:firstRow="1" w:lastRow="0" w:firstColumn="1" w:lastColumn="0" w:noHBand="0" w:noVBand="1"/>
      </w:tblPr>
      <w:tblGrid>
        <w:gridCol w:w="595"/>
        <w:gridCol w:w="1055"/>
        <w:gridCol w:w="760"/>
        <w:gridCol w:w="677"/>
        <w:gridCol w:w="821"/>
        <w:gridCol w:w="969"/>
        <w:gridCol w:w="743"/>
        <w:gridCol w:w="2154"/>
        <w:gridCol w:w="1315"/>
      </w:tblGrid>
      <w:tr w:rsidR="006F116E" w:rsidRPr="00C902D4" w14:paraId="296C92A3" w14:textId="77777777" w:rsidTr="004F5ABB">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2E050A5F"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26BB116"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87552E9"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FA9E24"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491C1B1"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6C06B62"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E45E67"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065A0D"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0B98D3F" w14:textId="77777777" w:rsidR="006F116E" w:rsidRPr="00C902D4" w:rsidRDefault="006F116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0089105A" w14:textId="77777777" w:rsidTr="004F5ABB">
        <w:trPr>
          <w:trHeight w:val="1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5424E82"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BCA9C2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46D5769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063319F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178829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7366426"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bCs/>
                <w:color w:val="000000"/>
                <w:sz w:val="20"/>
                <w:lang w:eastAsia="ja-JP"/>
              </w:rPr>
              <w:t xml:space="preserve">Thiết lập cơ </w:t>
            </w:r>
            <w:r w:rsidRPr="00C902D4">
              <w:rPr>
                <w:rFonts w:ascii="Arial" w:hAnsi="Arial" w:cs="Arial"/>
                <w:bCs/>
                <w:color w:val="000000"/>
                <w:sz w:val="20"/>
                <w:lang w:eastAsia="ja-JP"/>
              </w:rPr>
              <w:lastRenderedPageBreak/>
              <w:t>cấu tổ chức</w:t>
            </w:r>
          </w:p>
        </w:tc>
        <w:tc>
          <w:tcPr>
            <w:tcW w:w="0" w:type="auto"/>
            <w:tcBorders>
              <w:top w:val="single" w:sz="4" w:space="0" w:color="auto"/>
              <w:left w:val="nil"/>
              <w:bottom w:val="single" w:sz="4" w:space="0" w:color="auto"/>
              <w:right w:val="single" w:sz="4" w:space="0" w:color="auto"/>
            </w:tcBorders>
            <w:shd w:val="clear" w:color="auto" w:fill="auto"/>
            <w:vAlign w:val="center"/>
          </w:tcPr>
          <w:p w14:paraId="3CACCD5D"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4F2E2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bCs/>
                <w:color w:val="000000"/>
                <w:sz w:val="20"/>
                <w:lang w:eastAsia="ja-JP"/>
              </w:rPr>
              <w:t xml:space="preserve">Chỉ hiển thị danh sách công ty thành </w:t>
            </w:r>
            <w:r w:rsidRPr="00C902D4">
              <w:rPr>
                <w:rFonts w:ascii="Arial" w:hAnsi="Arial" w:cs="Arial"/>
                <w:bCs/>
                <w:color w:val="000000"/>
                <w:sz w:val="20"/>
                <w:lang w:eastAsia="ja-JP"/>
              </w:rPr>
              <w:lastRenderedPageBreak/>
              <w:t>viên (Cấp 2, gồm 9 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14AB091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lastRenderedPageBreak/>
              <w:t>Combobox</w:t>
            </w:r>
          </w:p>
        </w:tc>
      </w:tr>
      <w:tr w:rsidR="006F116E" w:rsidRPr="00C902D4" w14:paraId="333BED53" w14:textId="77777777" w:rsidTr="004F5ABB">
        <w:trPr>
          <w:trHeight w:val="19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545015F"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526796"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Hình thức tính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6B5CD52C"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636ADBE3"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5828AAE"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C0EE850"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lang w:eastAsia="ja-JP"/>
              </w:rPr>
              <w:t>Danh mục tham số hệ thống</w:t>
            </w:r>
          </w:p>
        </w:tc>
        <w:tc>
          <w:tcPr>
            <w:tcW w:w="0" w:type="auto"/>
            <w:tcBorders>
              <w:top w:val="single" w:sz="4" w:space="0" w:color="auto"/>
              <w:left w:val="nil"/>
              <w:bottom w:val="single" w:sz="4" w:space="0" w:color="auto"/>
              <w:right w:val="single" w:sz="4" w:space="0" w:color="auto"/>
            </w:tcBorders>
            <w:shd w:val="clear" w:color="auto" w:fill="auto"/>
            <w:vAlign w:val="center"/>
          </w:tcPr>
          <w:p w14:paraId="72F31A41" w14:textId="77777777" w:rsidR="006F116E" w:rsidRPr="00C902D4" w:rsidRDefault="006F116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3431D9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3 nhóm lương:</w:t>
            </w:r>
          </w:p>
          <w:p w14:paraId="70D3B605" w14:textId="77777777" w:rsidR="006F116E" w:rsidRPr="00C902D4" w:rsidRDefault="006F116E" w:rsidP="00AF7805">
            <w:pPr>
              <w:spacing w:before="0" w:line="360" w:lineRule="auto"/>
              <w:rPr>
                <w:rFonts w:ascii="Arial" w:hAnsi="Arial" w:cs="Arial"/>
                <w:color w:val="000000"/>
                <w:sz w:val="20"/>
              </w:rPr>
            </w:pPr>
            <w:r w:rsidRPr="00C902D4">
              <w:rPr>
                <w:rFonts w:ascii="Arial" w:hAnsi="Arial" w:cs="Arial"/>
                <w:color w:val="000000"/>
                <w:sz w:val="20"/>
              </w:rPr>
              <w:t>+ Lương thời gian</w:t>
            </w:r>
          </w:p>
          <w:p w14:paraId="04FAE19F" w14:textId="77777777" w:rsidR="006F116E" w:rsidRPr="00C902D4" w:rsidRDefault="006F116E" w:rsidP="00AF7805">
            <w:pPr>
              <w:spacing w:before="0" w:line="360" w:lineRule="auto"/>
              <w:rPr>
                <w:rFonts w:ascii="Arial" w:hAnsi="Arial" w:cs="Arial"/>
                <w:color w:val="000000"/>
                <w:sz w:val="20"/>
              </w:rPr>
            </w:pPr>
            <w:r w:rsidRPr="00C902D4">
              <w:rPr>
                <w:rFonts w:ascii="Arial" w:hAnsi="Arial" w:cs="Arial"/>
                <w:color w:val="000000"/>
                <w:sz w:val="20"/>
              </w:rPr>
              <w:t>+ Lương sản phẩm</w:t>
            </w:r>
          </w:p>
          <w:p w14:paraId="27AE315B"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rPr>
              <w:t>+ Lương khoán</w:t>
            </w:r>
          </w:p>
        </w:tc>
        <w:tc>
          <w:tcPr>
            <w:tcW w:w="0" w:type="auto"/>
            <w:tcBorders>
              <w:top w:val="single" w:sz="4" w:space="0" w:color="auto"/>
              <w:left w:val="nil"/>
              <w:bottom w:val="single" w:sz="4" w:space="0" w:color="auto"/>
              <w:right w:val="single" w:sz="4" w:space="0" w:color="auto"/>
            </w:tcBorders>
            <w:shd w:val="clear" w:color="auto" w:fill="auto"/>
            <w:vAlign w:val="center"/>
          </w:tcPr>
          <w:p w14:paraId="60A84A6C"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color w:val="000000"/>
                <w:sz w:val="20"/>
                <w:lang w:eastAsia="ja-JP"/>
              </w:rPr>
              <w:t>Combobox</w:t>
            </w:r>
          </w:p>
        </w:tc>
      </w:tr>
      <w:tr w:rsidR="006F116E" w:rsidRPr="00C902D4" w14:paraId="2D9A110E" w14:textId="77777777" w:rsidTr="004F5ABB">
        <w:trPr>
          <w:trHeight w:val="197"/>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D0C45B2" w14:textId="77777777" w:rsidR="006F116E" w:rsidRPr="00C902D4" w:rsidRDefault="006F116E" w:rsidP="00AF7805">
            <w:pPr>
              <w:spacing w:before="0" w:after="0" w:line="360" w:lineRule="auto"/>
              <w:jc w:val="center"/>
              <w:rPr>
                <w:rFonts w:ascii="Arial" w:hAnsi="Arial" w:cs="Arial"/>
                <w:color w:val="000000"/>
                <w:sz w:val="20"/>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7ADA8E82" w14:textId="77777777" w:rsidR="006F116E" w:rsidRPr="00C902D4" w:rsidRDefault="006F116E" w:rsidP="00AF7805">
            <w:pPr>
              <w:spacing w:before="0" w:after="0" w:line="360" w:lineRule="auto"/>
              <w:rPr>
                <w:rFonts w:ascii="Arial" w:hAnsi="Arial" w:cs="Arial"/>
                <w:color w:val="000000"/>
                <w:sz w:val="20"/>
              </w:rPr>
            </w:pPr>
            <w:r w:rsidRPr="00C902D4">
              <w:rPr>
                <w:rFonts w:ascii="Arial" w:hAnsi="Arial" w:cs="Arial"/>
                <w:b/>
                <w:color w:val="000000"/>
                <w:sz w:val="20"/>
                <w:lang w:eastAsia="ja-JP"/>
              </w:rPr>
              <w:t>Vùng Công thức lương (Lưới dữ liệu)</w:t>
            </w:r>
          </w:p>
        </w:tc>
      </w:tr>
      <w:tr w:rsidR="006F116E" w:rsidRPr="00C902D4" w14:paraId="550A6E1D" w14:textId="77777777" w:rsidTr="004F5ABB">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0A8D1B6F"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622087"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TT tính</w:t>
            </w:r>
          </w:p>
        </w:tc>
        <w:tc>
          <w:tcPr>
            <w:tcW w:w="0" w:type="auto"/>
            <w:tcBorders>
              <w:top w:val="nil"/>
              <w:left w:val="nil"/>
              <w:bottom w:val="single" w:sz="4" w:space="0" w:color="auto"/>
              <w:right w:val="single" w:sz="4" w:space="0" w:color="auto"/>
            </w:tcBorders>
            <w:shd w:val="clear" w:color="auto" w:fill="auto"/>
            <w:vAlign w:val="center"/>
          </w:tcPr>
          <w:p w14:paraId="6986C584"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7254370F"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3D1400C"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val="restart"/>
            <w:tcBorders>
              <w:top w:val="nil"/>
              <w:left w:val="nil"/>
              <w:right w:val="single" w:sz="4" w:space="0" w:color="auto"/>
            </w:tcBorders>
            <w:shd w:val="clear" w:color="auto" w:fill="auto"/>
            <w:vAlign w:val="center"/>
          </w:tcPr>
          <w:p w14:paraId="2D92E11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thông tin bảng lương</w:t>
            </w:r>
          </w:p>
        </w:tc>
        <w:tc>
          <w:tcPr>
            <w:tcW w:w="0" w:type="auto"/>
            <w:tcBorders>
              <w:top w:val="nil"/>
              <w:left w:val="nil"/>
              <w:bottom w:val="single" w:sz="4" w:space="0" w:color="auto"/>
              <w:right w:val="single" w:sz="4" w:space="0" w:color="auto"/>
            </w:tcBorders>
            <w:shd w:val="clear" w:color="auto" w:fill="auto"/>
            <w:vAlign w:val="center"/>
          </w:tcPr>
          <w:p w14:paraId="76D28CF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val="restart"/>
            <w:tcBorders>
              <w:top w:val="nil"/>
              <w:left w:val="nil"/>
              <w:right w:val="single" w:sz="4" w:space="0" w:color="auto"/>
            </w:tcBorders>
            <w:shd w:val="clear" w:color="auto" w:fill="auto"/>
            <w:vAlign w:val="center"/>
          </w:tcPr>
          <w:p w14:paraId="0677D15B"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Hiển thị danh sách cột lương có loại dữ liệu là Dữ liệu tính toán và có tích vào Áp dụng tại chức năng Danh mục thông tin bảng lương</w:t>
            </w:r>
          </w:p>
        </w:tc>
        <w:tc>
          <w:tcPr>
            <w:tcW w:w="0" w:type="auto"/>
            <w:tcBorders>
              <w:top w:val="nil"/>
              <w:left w:val="nil"/>
              <w:bottom w:val="single" w:sz="4" w:space="0" w:color="auto"/>
              <w:right w:val="single" w:sz="4" w:space="0" w:color="auto"/>
            </w:tcBorders>
            <w:shd w:val="clear" w:color="auto" w:fill="auto"/>
            <w:vAlign w:val="center"/>
          </w:tcPr>
          <w:p w14:paraId="3DA744E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28D474B4" w14:textId="77777777" w:rsidTr="004F5ABB">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0C2F2A7A"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87D38EE" w14:textId="77777777" w:rsidR="006F116E" w:rsidRPr="00C902D4" w:rsidRDefault="006F116E" w:rsidP="00AF7805">
            <w:pPr>
              <w:spacing w:before="0" w:after="0" w:line="360" w:lineRule="auto"/>
              <w:rPr>
                <w:rFonts w:ascii="Arial" w:hAnsi="Arial" w:cs="Arial"/>
                <w:sz w:val="20"/>
                <w:lang w:val="vi-VN"/>
              </w:rPr>
            </w:pPr>
            <w:r w:rsidRPr="00C902D4">
              <w:rPr>
                <w:rFonts w:ascii="Arial" w:hAnsi="Arial" w:cs="Arial"/>
                <w:sz w:val="20"/>
                <w:lang w:val="vi-VN"/>
              </w:rPr>
              <w:t>Số thứ tự hiển thị</w:t>
            </w:r>
          </w:p>
        </w:tc>
        <w:tc>
          <w:tcPr>
            <w:tcW w:w="0" w:type="auto"/>
            <w:tcBorders>
              <w:top w:val="nil"/>
              <w:left w:val="nil"/>
              <w:bottom w:val="single" w:sz="4" w:space="0" w:color="auto"/>
              <w:right w:val="single" w:sz="4" w:space="0" w:color="auto"/>
            </w:tcBorders>
            <w:shd w:val="clear" w:color="auto" w:fill="auto"/>
            <w:vAlign w:val="center"/>
          </w:tcPr>
          <w:p w14:paraId="46FDB53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0E1CCB28"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AA7369"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031A2744"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60FDF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2CFB1E21"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8BF956E"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46CBD5F1" w14:textId="77777777" w:rsidTr="004F5ABB">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798DEBC3"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9A97E4"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 xml:space="preserve">Mã cột lương </w:t>
            </w:r>
          </w:p>
        </w:tc>
        <w:tc>
          <w:tcPr>
            <w:tcW w:w="0" w:type="auto"/>
            <w:tcBorders>
              <w:top w:val="nil"/>
              <w:left w:val="nil"/>
              <w:bottom w:val="single" w:sz="4" w:space="0" w:color="auto"/>
              <w:right w:val="single" w:sz="4" w:space="0" w:color="auto"/>
            </w:tcBorders>
            <w:shd w:val="clear" w:color="auto" w:fill="auto"/>
            <w:vAlign w:val="center"/>
          </w:tcPr>
          <w:p w14:paraId="49C1F000"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3021189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0B9954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6AA17E24"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0711CBF"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right w:val="single" w:sz="4" w:space="0" w:color="auto"/>
            </w:tcBorders>
            <w:shd w:val="clear" w:color="auto" w:fill="auto"/>
            <w:vAlign w:val="center"/>
          </w:tcPr>
          <w:p w14:paraId="1E689F62"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B73DD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55AA81D0" w14:textId="77777777" w:rsidTr="004F5ABB">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14DB55EC"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7BEA45"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Tên cột lương</w:t>
            </w:r>
          </w:p>
        </w:tc>
        <w:tc>
          <w:tcPr>
            <w:tcW w:w="0" w:type="auto"/>
            <w:tcBorders>
              <w:top w:val="nil"/>
              <w:left w:val="nil"/>
              <w:bottom w:val="single" w:sz="4" w:space="0" w:color="auto"/>
              <w:right w:val="single" w:sz="4" w:space="0" w:color="auto"/>
            </w:tcBorders>
            <w:shd w:val="clear" w:color="auto" w:fill="auto"/>
            <w:vAlign w:val="center"/>
          </w:tcPr>
          <w:p w14:paraId="55D720F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3919BEDD"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BBF12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bottom w:val="single" w:sz="4" w:space="0" w:color="auto"/>
              <w:right w:val="single" w:sz="4" w:space="0" w:color="auto"/>
            </w:tcBorders>
            <w:shd w:val="clear" w:color="auto" w:fill="auto"/>
            <w:vAlign w:val="center"/>
          </w:tcPr>
          <w:p w14:paraId="641F99AB"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B5724EA"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left w:val="nil"/>
              <w:bottom w:val="single" w:sz="4" w:space="0" w:color="auto"/>
              <w:right w:val="single" w:sz="4" w:space="0" w:color="auto"/>
            </w:tcBorders>
            <w:shd w:val="clear" w:color="auto" w:fill="auto"/>
            <w:vAlign w:val="center"/>
          </w:tcPr>
          <w:p w14:paraId="492FFF25"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5C1BF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50094B86" w14:textId="77777777" w:rsidTr="004F5ABB">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0942FEA7" w14:textId="77777777" w:rsidR="006F116E" w:rsidRPr="00C902D4" w:rsidRDefault="006F116E" w:rsidP="00AF7805">
            <w:pPr>
              <w:spacing w:before="0" w:after="0" w:line="360" w:lineRule="auto"/>
              <w:jc w:val="center"/>
              <w:rPr>
                <w:rFonts w:ascii="Arial" w:hAnsi="Arial" w:cs="Arial"/>
                <w:color w:val="000000"/>
                <w:sz w:val="20"/>
                <w:lang w:eastAsia="ja-JP"/>
              </w:rPr>
            </w:pPr>
          </w:p>
        </w:tc>
        <w:tc>
          <w:tcPr>
            <w:tcW w:w="0" w:type="auto"/>
            <w:gridSpan w:val="8"/>
            <w:tcBorders>
              <w:top w:val="nil"/>
              <w:left w:val="nil"/>
              <w:bottom w:val="single" w:sz="4" w:space="0" w:color="auto"/>
              <w:right w:val="single" w:sz="4" w:space="0" w:color="auto"/>
            </w:tcBorders>
            <w:shd w:val="clear" w:color="auto" w:fill="auto"/>
            <w:vAlign w:val="center"/>
          </w:tcPr>
          <w:p w14:paraId="6A300A5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b/>
                <w:color w:val="000000"/>
                <w:sz w:val="20"/>
                <w:lang w:eastAsia="ja-JP"/>
              </w:rPr>
              <w:t>Vùng Cột đầu vào (Lưới dữ liệu)</w:t>
            </w:r>
          </w:p>
        </w:tc>
      </w:tr>
      <w:tr w:rsidR="006F116E" w:rsidRPr="00C902D4" w14:paraId="15DA7AED"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A33C0F"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443BFE7"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Mã cột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3625BA1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060CE88"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CE030DD"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val="restart"/>
            <w:tcBorders>
              <w:top w:val="single" w:sz="4" w:space="0" w:color="auto"/>
              <w:left w:val="nil"/>
              <w:bottom w:val="single" w:sz="4" w:space="0" w:color="auto"/>
              <w:right w:val="single" w:sz="4" w:space="0" w:color="auto"/>
            </w:tcBorders>
            <w:shd w:val="clear" w:color="auto" w:fill="auto"/>
            <w:vAlign w:val="center"/>
          </w:tcPr>
          <w:p w14:paraId="3FBF78FC"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thông tin bảng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2F91283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val="restart"/>
            <w:tcBorders>
              <w:top w:val="single" w:sz="4" w:space="0" w:color="auto"/>
              <w:left w:val="nil"/>
              <w:bottom w:val="single" w:sz="4" w:space="0" w:color="auto"/>
              <w:right w:val="single" w:sz="4" w:space="0" w:color="auto"/>
            </w:tcBorders>
            <w:shd w:val="clear" w:color="auto" w:fill="auto"/>
            <w:vAlign w:val="center"/>
          </w:tcPr>
          <w:p w14:paraId="6EBFFF6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sz w:val="20"/>
              </w:rPr>
              <w:t>Hiển thị danh sách cột lương có loại dữ liệu là: Dũ liệu cơ bản, Dữ liệu đầu vào, Dữ liệu import và có tích vào Áp dụng tại chức năng Danh mục thông tin bảng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6B5C1D9"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5BD27B3E"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9AA8872"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E418004" w14:textId="77777777" w:rsidR="006F116E" w:rsidRPr="00C902D4" w:rsidRDefault="006F116E" w:rsidP="00AF7805">
            <w:pPr>
              <w:spacing w:before="0" w:after="0" w:line="360" w:lineRule="auto"/>
              <w:rPr>
                <w:rFonts w:ascii="Arial" w:hAnsi="Arial" w:cs="Arial"/>
                <w:sz w:val="20"/>
              </w:rPr>
            </w:pPr>
            <w:r w:rsidRPr="00C902D4">
              <w:rPr>
                <w:rFonts w:ascii="Arial" w:hAnsi="Arial" w:cs="Arial"/>
                <w:sz w:val="20"/>
              </w:rPr>
              <w:t>Tên cột lương</w:t>
            </w:r>
          </w:p>
        </w:tc>
        <w:tc>
          <w:tcPr>
            <w:tcW w:w="0" w:type="auto"/>
            <w:tcBorders>
              <w:top w:val="single" w:sz="4" w:space="0" w:color="auto"/>
              <w:left w:val="nil"/>
              <w:bottom w:val="single" w:sz="4" w:space="0" w:color="auto"/>
              <w:right w:val="single" w:sz="4" w:space="0" w:color="auto"/>
            </w:tcBorders>
            <w:shd w:val="clear" w:color="auto" w:fill="auto"/>
            <w:vAlign w:val="center"/>
          </w:tcPr>
          <w:p w14:paraId="51D8E402"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8AFF04E"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A29010"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top w:val="single" w:sz="4" w:space="0" w:color="auto"/>
              <w:left w:val="nil"/>
              <w:bottom w:val="single" w:sz="4" w:space="0" w:color="auto"/>
              <w:right w:val="single" w:sz="4" w:space="0" w:color="auto"/>
            </w:tcBorders>
            <w:shd w:val="clear" w:color="auto" w:fill="auto"/>
            <w:vAlign w:val="center"/>
          </w:tcPr>
          <w:p w14:paraId="577DAAB3"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B0A7CA8"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vMerge/>
            <w:tcBorders>
              <w:top w:val="single" w:sz="4" w:space="0" w:color="auto"/>
              <w:left w:val="nil"/>
              <w:bottom w:val="single" w:sz="4" w:space="0" w:color="auto"/>
              <w:right w:val="single" w:sz="4" w:space="0" w:color="auto"/>
            </w:tcBorders>
            <w:shd w:val="clear" w:color="auto" w:fill="auto"/>
            <w:vAlign w:val="center"/>
          </w:tcPr>
          <w:p w14:paraId="2C5CF487"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51D9B11"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6F116E" w:rsidRPr="00C902D4" w14:paraId="322C5859"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CEEFD6" w14:textId="77777777" w:rsidR="006F116E" w:rsidRPr="00C902D4" w:rsidRDefault="006F116E" w:rsidP="00AF7805">
            <w:pPr>
              <w:spacing w:before="0" w:after="0" w:line="360" w:lineRule="auto"/>
              <w:jc w:val="center"/>
              <w:rPr>
                <w:rFonts w:ascii="Arial" w:hAnsi="Arial" w:cs="Arial"/>
                <w:color w:val="000000"/>
                <w:sz w:val="20"/>
                <w:lang w:eastAsia="ja-JP"/>
              </w:rPr>
            </w:pPr>
          </w:p>
        </w:tc>
        <w:tc>
          <w:tcPr>
            <w:tcW w:w="0" w:type="auto"/>
            <w:gridSpan w:val="8"/>
            <w:tcBorders>
              <w:top w:val="single" w:sz="4" w:space="0" w:color="auto"/>
              <w:left w:val="nil"/>
              <w:bottom w:val="single" w:sz="4" w:space="0" w:color="auto"/>
              <w:right w:val="single" w:sz="4" w:space="0" w:color="auto"/>
            </w:tcBorders>
            <w:shd w:val="clear" w:color="auto" w:fill="auto"/>
            <w:vAlign w:val="center"/>
          </w:tcPr>
          <w:p w14:paraId="01D3B751" w14:textId="77777777" w:rsidR="006F116E" w:rsidRPr="00C902D4" w:rsidRDefault="006F116E" w:rsidP="00AF7805">
            <w:pPr>
              <w:spacing w:before="0" w:after="0" w:line="360" w:lineRule="auto"/>
              <w:rPr>
                <w:rFonts w:ascii="Arial" w:hAnsi="Arial" w:cs="Arial"/>
                <w:b/>
                <w:color w:val="000000"/>
                <w:sz w:val="20"/>
                <w:lang w:eastAsia="ja-JP"/>
              </w:rPr>
            </w:pPr>
            <w:r w:rsidRPr="00C902D4">
              <w:rPr>
                <w:rFonts w:ascii="Arial" w:hAnsi="Arial" w:cs="Arial"/>
                <w:b/>
                <w:sz w:val="20"/>
              </w:rPr>
              <w:t>Vùng hiển thị công thức</w:t>
            </w:r>
          </w:p>
        </w:tc>
      </w:tr>
      <w:tr w:rsidR="006F116E" w:rsidRPr="00C902D4" w14:paraId="08111078" w14:textId="77777777" w:rsidTr="004F5ABB">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461178" w14:textId="77777777" w:rsidR="006F116E" w:rsidRPr="00C902D4" w:rsidRDefault="006F116E" w:rsidP="00AF7805">
            <w:pPr>
              <w:pStyle w:val="ListParagraph"/>
              <w:numPr>
                <w:ilvl w:val="0"/>
                <w:numId w:val="9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D190FD9" w14:textId="77777777" w:rsidR="006F116E" w:rsidRPr="00C902D4" w:rsidRDefault="006F116E" w:rsidP="00AF7805">
            <w:pPr>
              <w:spacing w:before="0" w:after="0" w:line="360" w:lineRule="auto"/>
              <w:rPr>
                <w:rFonts w:ascii="Arial" w:hAnsi="Arial" w:cs="Arial"/>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581B6D8"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C50737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756A140F"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1908B60"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13F822C" w14:textId="77777777" w:rsidR="006F116E" w:rsidRPr="00C902D4" w:rsidRDefault="006F116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71907A"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Vùng để thiết lập công thức cho từng cột công thức lương</w:t>
            </w:r>
          </w:p>
          <w:p w14:paraId="4BC06A07"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xml:space="preserve">- Chọn cột lương cần thiết lập công thức tại </w:t>
            </w:r>
            <w:r w:rsidRPr="00C902D4">
              <w:rPr>
                <w:rFonts w:ascii="Arial" w:hAnsi="Arial" w:cs="Arial"/>
                <w:color w:val="000000"/>
                <w:sz w:val="20"/>
                <w:lang w:eastAsia="ja-JP"/>
              </w:rPr>
              <w:lastRenderedPageBreak/>
              <w:t>vùng Công thức lương</w:t>
            </w:r>
          </w:p>
          <w:p w14:paraId="2FB07E99"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xml:space="preserve">- Sau đó: tại vùng Cột đầu vào, chọn các cột lương cần đưa vào công thức và sử dụng các toán tử để thiết lập. </w:t>
            </w:r>
          </w:p>
        </w:tc>
        <w:tc>
          <w:tcPr>
            <w:tcW w:w="0" w:type="auto"/>
            <w:tcBorders>
              <w:top w:val="single" w:sz="4" w:space="0" w:color="auto"/>
              <w:left w:val="nil"/>
              <w:bottom w:val="single" w:sz="4" w:space="0" w:color="auto"/>
              <w:right w:val="single" w:sz="4" w:space="0" w:color="auto"/>
            </w:tcBorders>
            <w:shd w:val="clear" w:color="auto" w:fill="auto"/>
            <w:vAlign w:val="center"/>
          </w:tcPr>
          <w:p w14:paraId="20F592E5" w14:textId="77777777" w:rsidR="006F116E" w:rsidRPr="00C902D4" w:rsidRDefault="006F116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lastRenderedPageBreak/>
              <w:t>Textbox</w:t>
            </w:r>
          </w:p>
        </w:tc>
      </w:tr>
    </w:tbl>
    <w:p w14:paraId="11B184B1"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77"/>
        <w:gridCol w:w="7293"/>
      </w:tblGrid>
      <w:tr w:rsidR="006F116E" w:rsidRPr="00C902D4" w14:paraId="08BC6312" w14:textId="77777777" w:rsidTr="004F5ABB">
        <w:trPr>
          <w:trHeight w:val="377"/>
        </w:trPr>
        <w:tc>
          <w:tcPr>
            <w:tcW w:w="0" w:type="auto"/>
            <w:vAlign w:val="center"/>
          </w:tcPr>
          <w:p w14:paraId="623C3D82"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3C10A1CF"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651C4628" w14:textId="77777777" w:rsidR="006F116E" w:rsidRPr="00C902D4" w:rsidRDefault="006F116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66CF526B" w14:textId="77777777" w:rsidTr="004F5ABB">
        <w:tc>
          <w:tcPr>
            <w:tcW w:w="0" w:type="auto"/>
            <w:vAlign w:val="center"/>
          </w:tcPr>
          <w:p w14:paraId="3E316AA7" w14:textId="77777777" w:rsidR="006F116E" w:rsidRPr="00C902D4" w:rsidRDefault="006F116E" w:rsidP="00AF7805">
            <w:pPr>
              <w:pStyle w:val="ListParagraph"/>
              <w:numPr>
                <w:ilvl w:val="0"/>
                <w:numId w:val="96"/>
              </w:numPr>
              <w:tabs>
                <w:tab w:val="left" w:pos="630"/>
              </w:tabs>
              <w:spacing w:before="60" w:after="60" w:line="360" w:lineRule="auto"/>
              <w:ind w:left="504"/>
              <w:contextualSpacing/>
              <w:jc w:val="center"/>
              <w:rPr>
                <w:rFonts w:cs="Arial"/>
                <w:sz w:val="20"/>
                <w:szCs w:val="20"/>
              </w:rPr>
            </w:pPr>
          </w:p>
        </w:tc>
        <w:tc>
          <w:tcPr>
            <w:tcW w:w="0" w:type="auto"/>
            <w:vAlign w:val="center"/>
          </w:tcPr>
          <w:p w14:paraId="08D55C97"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Kiểm tra CT</w:t>
            </w:r>
          </w:p>
        </w:tc>
        <w:tc>
          <w:tcPr>
            <w:tcW w:w="0" w:type="auto"/>
            <w:vAlign w:val="center"/>
          </w:tcPr>
          <w:p w14:paraId="7C4DD11D"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chức năng này để kiểm tra công thức lương trước khi lưu công thức:</w:t>
            </w:r>
          </w:p>
          <w:p w14:paraId="505C3195" w14:textId="77777777" w:rsidR="006F116E" w:rsidRPr="00C902D4" w:rsidRDefault="006F116E" w:rsidP="00AF7805">
            <w:pPr>
              <w:pStyle w:val="ListParagraph"/>
              <w:numPr>
                <w:ilvl w:val="0"/>
                <w:numId w:val="12"/>
              </w:numPr>
              <w:tabs>
                <w:tab w:val="left" w:pos="630"/>
              </w:tabs>
              <w:spacing w:before="60" w:after="60" w:line="360" w:lineRule="auto"/>
              <w:contextualSpacing/>
              <w:jc w:val="both"/>
              <w:rPr>
                <w:rFonts w:cs="Arial"/>
                <w:sz w:val="20"/>
                <w:szCs w:val="20"/>
              </w:rPr>
            </w:pPr>
            <w:r w:rsidRPr="00C902D4">
              <w:rPr>
                <w:rFonts w:cs="Arial"/>
                <w:sz w:val="20"/>
                <w:szCs w:val="20"/>
                <w:lang w:val="en-US"/>
              </w:rPr>
              <w:t>Trường hợp công thức viết sai cú pháp hệ thống sẽ hiển thị thông báo: “Sai cú pháp, bạn kiểm tra lại”.</w:t>
            </w:r>
          </w:p>
          <w:p w14:paraId="7BE6F844" w14:textId="77777777" w:rsidR="006F116E" w:rsidRPr="00C902D4" w:rsidRDefault="006F116E" w:rsidP="00AF7805">
            <w:pPr>
              <w:pStyle w:val="ListParagraph"/>
              <w:numPr>
                <w:ilvl w:val="0"/>
                <w:numId w:val="12"/>
              </w:numPr>
              <w:tabs>
                <w:tab w:val="left" w:pos="630"/>
              </w:tabs>
              <w:spacing w:before="60" w:after="60" w:line="360" w:lineRule="auto"/>
              <w:contextualSpacing/>
              <w:jc w:val="both"/>
              <w:rPr>
                <w:rFonts w:cs="Arial"/>
                <w:sz w:val="20"/>
                <w:szCs w:val="20"/>
              </w:rPr>
            </w:pPr>
            <w:r w:rsidRPr="00C902D4">
              <w:rPr>
                <w:rFonts w:cs="Arial"/>
                <w:sz w:val="20"/>
                <w:szCs w:val="20"/>
              </w:rPr>
              <w:t>Trường hợp nhập đúng hệ thống hiển thị thông báo: “Cú pháp nhập đúng”.</w:t>
            </w:r>
          </w:p>
        </w:tc>
      </w:tr>
      <w:tr w:rsidR="006F116E" w:rsidRPr="00C902D4" w14:paraId="18C8B882" w14:textId="77777777" w:rsidTr="004F5ABB">
        <w:tc>
          <w:tcPr>
            <w:tcW w:w="0" w:type="auto"/>
            <w:vAlign w:val="center"/>
          </w:tcPr>
          <w:p w14:paraId="3A99CDAE" w14:textId="77777777" w:rsidR="006F116E" w:rsidRPr="00C902D4" w:rsidRDefault="006F116E" w:rsidP="00AF7805">
            <w:pPr>
              <w:pStyle w:val="ListParagraph"/>
              <w:numPr>
                <w:ilvl w:val="0"/>
                <w:numId w:val="96"/>
              </w:numPr>
              <w:tabs>
                <w:tab w:val="left" w:pos="630"/>
              </w:tabs>
              <w:spacing w:before="60" w:after="60" w:line="360" w:lineRule="auto"/>
              <w:ind w:left="504"/>
              <w:contextualSpacing/>
              <w:jc w:val="center"/>
              <w:rPr>
                <w:rFonts w:cs="Arial"/>
                <w:sz w:val="20"/>
                <w:szCs w:val="20"/>
              </w:rPr>
            </w:pPr>
          </w:p>
        </w:tc>
        <w:tc>
          <w:tcPr>
            <w:tcW w:w="0" w:type="auto"/>
            <w:vAlign w:val="center"/>
          </w:tcPr>
          <w:p w14:paraId="39745AE3"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3FCF85AA" w14:textId="77777777" w:rsidR="006F116E" w:rsidRPr="00C902D4" w:rsidRDefault="006F116E" w:rsidP="00AF7805">
            <w:pPr>
              <w:spacing w:before="240" w:line="360" w:lineRule="auto"/>
              <w:rPr>
                <w:rFonts w:ascii="Arial" w:hAnsi="Arial" w:cs="Arial"/>
                <w:sz w:val="20"/>
              </w:rPr>
            </w:pPr>
            <w:r w:rsidRPr="00C902D4">
              <w:rPr>
                <w:rFonts w:ascii="Arial" w:hAnsi="Arial" w:cs="Arial"/>
                <w:sz w:val="20"/>
              </w:rPr>
              <w:t>Người dùng sử dụng chức năng này để Ghi lại công thức đã thiết lập:</w:t>
            </w:r>
          </w:p>
          <w:p w14:paraId="1747A460" w14:textId="77777777" w:rsidR="006F116E" w:rsidRPr="00C902D4" w:rsidRDefault="006F116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w:t>
            </w:r>
          </w:p>
          <w:p w14:paraId="3279B3A5"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 xml:space="preserve">Nếu cú pháp hợp lệ </w:t>
            </w:r>
            <w:r w:rsidRPr="00C902D4">
              <w:rPr>
                <w:rFonts w:cs="Arial"/>
                <w:bCs/>
                <w:color w:val="000000"/>
                <w:sz w:val="20"/>
                <w:szCs w:val="20"/>
                <w:lang w:val="en-US" w:eastAsia="ja-JP"/>
              </w:rPr>
              <w:sym w:font="Wingdings" w:char="F0E0"/>
            </w:r>
            <w:r w:rsidRPr="00C902D4">
              <w:rPr>
                <w:rFonts w:cs="Arial"/>
                <w:bCs/>
                <w:color w:val="000000"/>
                <w:sz w:val="20"/>
                <w:szCs w:val="20"/>
                <w:lang w:eastAsia="ja-JP"/>
              </w:rPr>
              <w:t xml:space="preserve"> Hệ thống hiển thị thông báo “Nhập thành công” và lưu lại công thức đã thiết lập vào hệ thống.</w:t>
            </w:r>
          </w:p>
          <w:p w14:paraId="01ED8056" w14:textId="77777777" w:rsidR="006F116E" w:rsidRPr="00C902D4" w:rsidRDefault="006F116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 xml:space="preserve">Nếu cú pháp không hợp lệ </w:t>
            </w:r>
            <w:r w:rsidRPr="00C902D4">
              <w:rPr>
                <w:rFonts w:cs="Arial"/>
                <w:bCs/>
                <w:color w:val="000000"/>
                <w:sz w:val="20"/>
                <w:szCs w:val="20"/>
                <w:lang w:val="en-US" w:eastAsia="ja-JP"/>
              </w:rPr>
              <w:sym w:font="Wingdings" w:char="F0E0"/>
            </w:r>
            <w:r w:rsidRPr="00C902D4">
              <w:rPr>
                <w:rFonts w:cs="Arial"/>
                <w:bCs/>
                <w:color w:val="000000"/>
                <w:sz w:val="20"/>
                <w:szCs w:val="20"/>
                <w:lang w:eastAsia="ja-JP"/>
              </w:rPr>
              <w:t xml:space="preserve"> Hệ thống hiển thị thông báo “Nhập không thành công” và không lưu công thức đã thiết lập vào hệ thống.</w:t>
            </w:r>
          </w:p>
          <w:p w14:paraId="0F6109FC" w14:textId="77777777" w:rsidR="006F116E" w:rsidRPr="00C902D4" w:rsidRDefault="006F116E" w:rsidP="00AF7805">
            <w:pPr>
              <w:spacing w:before="0" w:after="0" w:line="360" w:lineRule="auto"/>
              <w:rPr>
                <w:rFonts w:ascii="Arial" w:hAnsi="Arial" w:cs="Arial"/>
                <w:sz w:val="20"/>
                <w:lang w:val="vi-VN"/>
              </w:rPr>
            </w:pPr>
            <w:r w:rsidRPr="00C902D4">
              <w:rPr>
                <w:rFonts w:ascii="Arial" w:hAnsi="Arial" w:cs="Arial"/>
                <w:sz w:val="20"/>
                <w:lang w:val="vi-VN"/>
              </w:rPr>
              <w:t>Công thức lương được thiết lập thành công sẽ hiển thị tại chức năng Xử lý lương tháng khi tổng hợp.</w:t>
            </w:r>
          </w:p>
        </w:tc>
      </w:tr>
      <w:tr w:rsidR="006F116E" w:rsidRPr="00C902D4" w14:paraId="7098DD80" w14:textId="77777777" w:rsidTr="004F5ABB">
        <w:tc>
          <w:tcPr>
            <w:tcW w:w="0" w:type="auto"/>
            <w:vAlign w:val="center"/>
          </w:tcPr>
          <w:p w14:paraId="675B00EE" w14:textId="77777777" w:rsidR="006F116E" w:rsidRPr="00C902D4" w:rsidRDefault="006F116E" w:rsidP="00AF7805">
            <w:pPr>
              <w:pStyle w:val="ListParagraph"/>
              <w:numPr>
                <w:ilvl w:val="0"/>
                <w:numId w:val="96"/>
              </w:numPr>
              <w:tabs>
                <w:tab w:val="left" w:pos="630"/>
              </w:tabs>
              <w:spacing w:before="60" w:after="60" w:line="360" w:lineRule="auto"/>
              <w:ind w:left="504"/>
              <w:contextualSpacing/>
              <w:jc w:val="center"/>
              <w:rPr>
                <w:rFonts w:cs="Arial"/>
                <w:sz w:val="20"/>
                <w:szCs w:val="20"/>
              </w:rPr>
            </w:pPr>
          </w:p>
        </w:tc>
        <w:tc>
          <w:tcPr>
            <w:tcW w:w="0" w:type="auto"/>
            <w:vAlign w:val="center"/>
          </w:tcPr>
          <w:p w14:paraId="293FA306"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095DDAA0" w14:textId="77777777" w:rsidR="006F116E" w:rsidRPr="00C902D4" w:rsidRDefault="006F116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công thức đã thiết lập tại vùng hiển thị công thức.</w:t>
            </w:r>
          </w:p>
        </w:tc>
      </w:tr>
    </w:tbl>
    <w:p w14:paraId="33766C3D" w14:textId="77777777" w:rsidR="006F116E" w:rsidRPr="00C902D4" w:rsidRDefault="006F116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612339FF" w14:textId="77777777" w:rsidR="006F116E" w:rsidRPr="00C902D4" w:rsidRDefault="006F116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04C1A6AE" wp14:editId="142414D7">
            <wp:extent cx="5761990" cy="4113542"/>
            <wp:effectExtent l="0" t="0" r="0" b="1270"/>
            <wp:docPr id="61" name="Picture 61" descr="C:\Users\Admin\AppData\Local\Temp\flaA212.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flaA212.tmp\Snapsho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1990" cy="4113542"/>
                    </a:xfrm>
                    <a:prstGeom prst="rect">
                      <a:avLst/>
                    </a:prstGeom>
                    <a:noFill/>
                    <a:ln>
                      <a:noFill/>
                    </a:ln>
                  </pic:spPr>
                </pic:pic>
              </a:graphicData>
            </a:graphic>
          </wp:inline>
        </w:drawing>
      </w:r>
    </w:p>
    <w:p w14:paraId="1F74E3AD" w14:textId="77777777" w:rsidR="006F116E" w:rsidRPr="00C902D4" w:rsidRDefault="006F116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Thiết lập công thức lương</w:t>
      </w:r>
    </w:p>
    <w:p w14:paraId="624F16DF" w14:textId="77777777" w:rsidR="006F116E" w:rsidRPr="00C902D4" w:rsidRDefault="006F116E" w:rsidP="00AF7805">
      <w:pPr>
        <w:spacing w:line="360" w:lineRule="auto"/>
        <w:rPr>
          <w:rFonts w:ascii="Arial" w:hAnsi="Arial" w:cs="Arial"/>
          <w:color w:val="FF0000"/>
          <w:sz w:val="20"/>
        </w:rPr>
      </w:pPr>
    </w:p>
    <w:p w14:paraId="2F039EBD" w14:textId="77777777" w:rsidR="006F116E" w:rsidRPr="00C902D4" w:rsidRDefault="006F116E" w:rsidP="00AF7805">
      <w:pPr>
        <w:spacing w:line="360" w:lineRule="auto"/>
        <w:rPr>
          <w:rFonts w:ascii="Arial" w:hAnsi="Arial" w:cs="Arial"/>
          <w:sz w:val="20"/>
        </w:rPr>
      </w:pPr>
    </w:p>
    <w:p w14:paraId="282A2010" w14:textId="1B743789" w:rsidR="00794E09" w:rsidRPr="00C902D4" w:rsidRDefault="00794E09" w:rsidP="00AF7805">
      <w:pPr>
        <w:pStyle w:val="Heading4"/>
        <w:spacing w:line="360" w:lineRule="auto"/>
        <w:rPr>
          <w:rFonts w:ascii="Arial" w:hAnsi="Arial" w:cs="Arial"/>
          <w:sz w:val="20"/>
          <w:szCs w:val="20"/>
        </w:rPr>
      </w:pPr>
      <w:bookmarkStart w:id="149" w:name="_Toc500541221"/>
      <w:r w:rsidRPr="00C902D4">
        <w:rPr>
          <w:rFonts w:ascii="Arial" w:hAnsi="Arial" w:cs="Arial"/>
          <w:sz w:val="20"/>
          <w:szCs w:val="20"/>
        </w:rPr>
        <w:t>Bảo hiểm</w:t>
      </w:r>
      <w:bookmarkEnd w:id="149"/>
    </w:p>
    <w:p w14:paraId="731CDE73"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0" w:name="_Toc500541222"/>
      <w:r w:rsidRPr="00C902D4">
        <w:rPr>
          <w:rFonts w:ascii="Arial" w:hAnsi="Arial" w:cs="Arial"/>
          <w:sz w:val="20"/>
          <w:szCs w:val="20"/>
        </w:rPr>
        <w:t>Danh mục nơi khám chữa bệnh</w:t>
      </w:r>
      <w:bookmarkEnd w:id="150"/>
    </w:p>
    <w:p w14:paraId="358EDD69"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4D0D3E5"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5E558BF4">
          <v:shape id="_x0000_i2525" type="#_x0000_t75" style="width:453.5pt;height:126pt" o:ole="">
            <v:imagedata r:id="rId152" o:title=""/>
          </v:shape>
          <o:OLEObject Type="Embed" ProgID="Visio.Drawing.15" ShapeID="_x0000_i2525" DrawAspect="Content" ObjectID="_1574283840" r:id="rId153"/>
        </w:object>
      </w:r>
    </w:p>
    <w:p w14:paraId="1A5DCE5D"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BC274EB"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lastRenderedPageBreak/>
        <w:t>Mục đích, ý nghĩa:</w:t>
      </w:r>
    </w:p>
    <w:p w14:paraId="0E0C1884"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Thiết lập danh sách nơi khám chữa bệnh hỗ trợ cho việc khai báo nơi khám chữa bệnh cho nhân viên trong chức năng Quản lý thông tin Bảo hiểm và cũng là dữ liệu xuất các báo cáo bảo hiểm.</w:t>
      </w:r>
    </w:p>
    <w:p w14:paraId="01153BD3"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Có thể import danh sách nơi khám chữa bệnh từ file excel vào hệ thống.</w:t>
      </w:r>
    </w:p>
    <w:p w14:paraId="26A4C626"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A527800"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 xml:space="preserve">vào khai báo danh mục </w:t>
      </w:r>
      <w:r w:rsidRPr="00C902D4">
        <w:rPr>
          <w:rFonts w:cs="Arial"/>
        </w:rPr>
        <w:t>nơi khám chữa bệnh</w:t>
      </w:r>
      <w:r w:rsidRPr="00C902D4">
        <w:rPr>
          <w:rFonts w:cs="Arial"/>
          <w:lang w:val="en-US"/>
        </w:rPr>
        <w:t>.</w:t>
      </w:r>
    </w:p>
    <w:p w14:paraId="68D24EF5"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72C02FA" w14:textId="77777777" w:rsidR="00794E09" w:rsidRPr="00C902D4" w:rsidRDefault="00794E09"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nơi khám chữa bệnh</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1E7B1D9E" w14:textId="77777777" w:rsidR="00794E09" w:rsidRPr="00C902D4" w:rsidRDefault="00794E09"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742C0658" w14:textId="77777777" w:rsidR="00794E09" w:rsidRPr="00C902D4" w:rsidRDefault="00794E09" w:rsidP="00AF7805">
      <w:pPr>
        <w:pStyle w:val="atext"/>
        <w:numPr>
          <w:ilvl w:val="1"/>
          <w:numId w:val="42"/>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57FC56E7" w14:textId="77777777" w:rsidR="00794E09" w:rsidRPr="00C902D4" w:rsidRDefault="00794E09" w:rsidP="00AF7805">
      <w:pPr>
        <w:pStyle w:val="atext"/>
        <w:numPr>
          <w:ilvl w:val="1"/>
          <w:numId w:val="42"/>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Lấy mẫu excel, Nhập từ excel, Chọn, Xóa, Xuất excel.</w:t>
      </w:r>
    </w:p>
    <w:p w14:paraId="069EBC5B"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2AC99C5"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55" w:type="dxa"/>
        <w:tblLook w:val="04A0" w:firstRow="1" w:lastRow="0" w:firstColumn="1" w:lastColumn="0" w:noHBand="0" w:noVBand="1"/>
      </w:tblPr>
      <w:tblGrid>
        <w:gridCol w:w="594"/>
        <w:gridCol w:w="1361"/>
        <w:gridCol w:w="763"/>
        <w:gridCol w:w="578"/>
        <w:gridCol w:w="823"/>
        <w:gridCol w:w="960"/>
        <w:gridCol w:w="769"/>
        <w:gridCol w:w="1938"/>
        <w:gridCol w:w="1323"/>
      </w:tblGrid>
      <w:tr w:rsidR="00794E09" w:rsidRPr="00C902D4" w14:paraId="4BE8C460"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0293E29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E67EA3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391C88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AC7C860"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D5EEE28"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DE341D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26259C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21B24B9"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65CA9B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1E548B82"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BC2755C"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E1D262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Mã bệnh viện</w:t>
            </w:r>
          </w:p>
        </w:tc>
        <w:tc>
          <w:tcPr>
            <w:tcW w:w="0" w:type="auto"/>
            <w:tcBorders>
              <w:top w:val="single" w:sz="4" w:space="0" w:color="auto"/>
              <w:left w:val="nil"/>
              <w:bottom w:val="single" w:sz="4" w:space="0" w:color="auto"/>
              <w:right w:val="single" w:sz="4" w:space="0" w:color="auto"/>
            </w:tcBorders>
            <w:shd w:val="clear" w:color="auto" w:fill="auto"/>
            <w:vAlign w:val="center"/>
          </w:tcPr>
          <w:p w14:paraId="2F4CCCC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058D3B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5AC01DF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74AE6A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F7E43B2"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9F7C6A7" w14:textId="77777777" w:rsidR="00794E09" w:rsidRPr="00C902D4" w:rsidRDefault="00794E09" w:rsidP="00AF7805">
            <w:pPr>
              <w:spacing w:before="0" w:after="0" w:line="360" w:lineRule="auto"/>
              <w:rPr>
                <w:rFonts w:ascii="Arial" w:hAnsi="Arial" w:cs="Arial"/>
                <w:sz w:val="20"/>
              </w:rPr>
            </w:pPr>
            <w:r w:rsidRPr="00C902D4">
              <w:rPr>
                <w:rFonts w:ascii="Arial" w:hAnsi="Arial" w:cs="Arial"/>
                <w:color w:val="000000"/>
                <w:sz w:val="20"/>
                <w:lang w:eastAsia="ja-JP"/>
              </w:rPr>
              <w:t>Mã bệnh viên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518CB6F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5EBEFED0"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78C947"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CE747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Tên bệnh viện</w:t>
            </w:r>
          </w:p>
        </w:tc>
        <w:tc>
          <w:tcPr>
            <w:tcW w:w="0" w:type="auto"/>
            <w:tcBorders>
              <w:top w:val="single" w:sz="4" w:space="0" w:color="auto"/>
              <w:left w:val="nil"/>
              <w:bottom w:val="single" w:sz="4" w:space="0" w:color="auto"/>
              <w:right w:val="single" w:sz="4" w:space="0" w:color="auto"/>
            </w:tcBorders>
            <w:shd w:val="clear" w:color="auto" w:fill="auto"/>
            <w:vAlign w:val="center"/>
          </w:tcPr>
          <w:p w14:paraId="7B570AF6"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54C8ABC"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4732270"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FFD2236"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D1677D1"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1FF4CB0"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2DEBE1"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794E09" w:rsidRPr="00C902D4" w14:paraId="36B7B1C1" w14:textId="77777777" w:rsidTr="006B3274">
        <w:trPr>
          <w:trHeight w:val="98"/>
        </w:trPr>
        <w:tc>
          <w:tcPr>
            <w:tcW w:w="0" w:type="auto"/>
            <w:tcBorders>
              <w:top w:val="nil"/>
              <w:left w:val="single" w:sz="4" w:space="0" w:color="auto"/>
              <w:bottom w:val="single" w:sz="4" w:space="0" w:color="auto"/>
              <w:right w:val="single" w:sz="4" w:space="0" w:color="auto"/>
            </w:tcBorders>
            <w:shd w:val="clear" w:color="auto" w:fill="auto"/>
            <w:vAlign w:val="center"/>
          </w:tcPr>
          <w:p w14:paraId="604256DD"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0B4C4D"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Địa chỉ</w:t>
            </w:r>
          </w:p>
        </w:tc>
        <w:tc>
          <w:tcPr>
            <w:tcW w:w="0" w:type="auto"/>
            <w:tcBorders>
              <w:top w:val="nil"/>
              <w:left w:val="nil"/>
              <w:bottom w:val="single" w:sz="4" w:space="0" w:color="auto"/>
              <w:right w:val="single" w:sz="4" w:space="0" w:color="auto"/>
            </w:tcBorders>
            <w:shd w:val="clear" w:color="auto" w:fill="auto"/>
            <w:vAlign w:val="center"/>
          </w:tcPr>
          <w:p w14:paraId="087B150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4E21BC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2150C5F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2C837F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6184D1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52019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E14957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75F2EEB7"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02B0EAF"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DF13AF"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Tỉnh/thành phố</w:t>
            </w:r>
          </w:p>
        </w:tc>
        <w:tc>
          <w:tcPr>
            <w:tcW w:w="0" w:type="auto"/>
            <w:tcBorders>
              <w:top w:val="nil"/>
              <w:left w:val="nil"/>
              <w:bottom w:val="single" w:sz="4" w:space="0" w:color="auto"/>
              <w:right w:val="single" w:sz="4" w:space="0" w:color="auto"/>
            </w:tcBorders>
            <w:shd w:val="clear" w:color="auto" w:fill="auto"/>
            <w:vAlign w:val="center"/>
          </w:tcPr>
          <w:p w14:paraId="5F02FEA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10F15ED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6CEFFD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E3ACB3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tỉnh thành phố</w:t>
            </w:r>
          </w:p>
        </w:tc>
        <w:tc>
          <w:tcPr>
            <w:tcW w:w="0" w:type="auto"/>
            <w:tcBorders>
              <w:top w:val="nil"/>
              <w:left w:val="nil"/>
              <w:bottom w:val="single" w:sz="4" w:space="0" w:color="auto"/>
              <w:right w:val="single" w:sz="4" w:space="0" w:color="auto"/>
            </w:tcBorders>
            <w:shd w:val="clear" w:color="auto" w:fill="auto"/>
            <w:vAlign w:val="center"/>
          </w:tcPr>
          <w:p w14:paraId="5093594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D486C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Hiển thị danh sách tỉnh/thành phố có trạng thái Áp dụng.</w:t>
            </w:r>
          </w:p>
        </w:tc>
        <w:tc>
          <w:tcPr>
            <w:tcW w:w="0" w:type="auto"/>
            <w:tcBorders>
              <w:top w:val="nil"/>
              <w:left w:val="nil"/>
              <w:bottom w:val="single" w:sz="4" w:space="0" w:color="auto"/>
              <w:right w:val="single" w:sz="4" w:space="0" w:color="auto"/>
            </w:tcBorders>
            <w:shd w:val="clear" w:color="auto" w:fill="auto"/>
            <w:vAlign w:val="center"/>
          </w:tcPr>
          <w:p w14:paraId="5744656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074E8B47"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3BCDB92"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F401187"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Quận/huyện</w:t>
            </w:r>
          </w:p>
        </w:tc>
        <w:tc>
          <w:tcPr>
            <w:tcW w:w="0" w:type="auto"/>
            <w:tcBorders>
              <w:top w:val="nil"/>
              <w:left w:val="nil"/>
              <w:bottom w:val="single" w:sz="4" w:space="0" w:color="auto"/>
              <w:right w:val="single" w:sz="4" w:space="0" w:color="auto"/>
            </w:tcBorders>
            <w:shd w:val="clear" w:color="auto" w:fill="auto"/>
            <w:vAlign w:val="center"/>
          </w:tcPr>
          <w:p w14:paraId="57ED6FA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4AE19DE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C739C4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A3E54B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quận huyện</w:t>
            </w:r>
          </w:p>
        </w:tc>
        <w:tc>
          <w:tcPr>
            <w:tcW w:w="0" w:type="auto"/>
            <w:tcBorders>
              <w:top w:val="nil"/>
              <w:left w:val="nil"/>
              <w:bottom w:val="single" w:sz="4" w:space="0" w:color="auto"/>
              <w:right w:val="single" w:sz="4" w:space="0" w:color="auto"/>
            </w:tcBorders>
            <w:shd w:val="clear" w:color="auto" w:fill="auto"/>
            <w:vAlign w:val="center"/>
          </w:tcPr>
          <w:p w14:paraId="1443AD12"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35349C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Hiển thị danh sách quận/huyện đang có trạng thái Áp dụng theo tỉnh/thành phố đã chọn</w:t>
            </w:r>
          </w:p>
        </w:tc>
        <w:tc>
          <w:tcPr>
            <w:tcW w:w="0" w:type="auto"/>
            <w:tcBorders>
              <w:top w:val="nil"/>
              <w:left w:val="nil"/>
              <w:bottom w:val="single" w:sz="4" w:space="0" w:color="auto"/>
              <w:right w:val="single" w:sz="4" w:space="0" w:color="auto"/>
            </w:tcBorders>
            <w:shd w:val="clear" w:color="auto" w:fill="auto"/>
            <w:vAlign w:val="center"/>
          </w:tcPr>
          <w:p w14:paraId="2D433B8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63A4EB0C"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B41CAE1" w14:textId="77777777" w:rsidR="00794E09" w:rsidRPr="00C902D4" w:rsidRDefault="00794E09" w:rsidP="00AF7805">
            <w:pPr>
              <w:pStyle w:val="ListParagraph"/>
              <w:numPr>
                <w:ilvl w:val="0"/>
                <w:numId w:val="113"/>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10FA6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6462DAD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3F7173D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E76F3B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3470E58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A219C3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2673E59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473ACCD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35D1DDF4"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4F3C9EC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bl>
    <w:p w14:paraId="48DA1DA0"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95"/>
        <w:gridCol w:w="2559"/>
      </w:tblGrid>
      <w:tr w:rsidR="00794E09" w:rsidRPr="00C902D4" w14:paraId="072DD6C3" w14:textId="77777777" w:rsidTr="006B3274">
        <w:trPr>
          <w:tblHeader/>
        </w:trPr>
        <w:tc>
          <w:tcPr>
            <w:tcW w:w="0" w:type="auto"/>
            <w:vAlign w:val="center"/>
          </w:tcPr>
          <w:p w14:paraId="72AF5D09" w14:textId="77777777" w:rsidR="00794E09" w:rsidRPr="00C902D4" w:rsidRDefault="00794E09" w:rsidP="00AF7805">
            <w:pPr>
              <w:pStyle w:val="-Tiubng"/>
              <w:rPr>
                <w:rFonts w:cs="Arial"/>
              </w:rPr>
            </w:pPr>
            <w:r w:rsidRPr="00C902D4">
              <w:rPr>
                <w:rFonts w:cs="Arial"/>
              </w:rPr>
              <w:t>STT</w:t>
            </w:r>
          </w:p>
        </w:tc>
        <w:tc>
          <w:tcPr>
            <w:tcW w:w="0" w:type="auto"/>
            <w:vAlign w:val="center"/>
          </w:tcPr>
          <w:p w14:paraId="4C912146"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76B64FC5"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4B1F347F"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0386607F" w14:textId="77777777" w:rsidTr="006B3274">
        <w:trPr>
          <w:tblHeader/>
        </w:trPr>
        <w:tc>
          <w:tcPr>
            <w:tcW w:w="0" w:type="auto"/>
            <w:vAlign w:val="center"/>
          </w:tcPr>
          <w:p w14:paraId="0494BC87" w14:textId="77777777" w:rsidR="00794E09" w:rsidRPr="00C902D4" w:rsidRDefault="00794E09" w:rsidP="00AF7805">
            <w:pPr>
              <w:pStyle w:val="-Thng"/>
              <w:ind w:firstLine="0"/>
              <w:jc w:val="center"/>
              <w:rPr>
                <w:rFonts w:cs="Arial"/>
                <w:lang w:val="en-US"/>
              </w:rPr>
            </w:pPr>
            <w:r w:rsidRPr="00C902D4">
              <w:rPr>
                <w:rFonts w:cs="Arial"/>
              </w:rPr>
              <w:t>1</w:t>
            </w:r>
          </w:p>
        </w:tc>
        <w:tc>
          <w:tcPr>
            <w:tcW w:w="0" w:type="auto"/>
            <w:vAlign w:val="center"/>
          </w:tcPr>
          <w:p w14:paraId="591137AC" w14:textId="77777777" w:rsidR="00794E09" w:rsidRPr="00C902D4" w:rsidRDefault="00794E09" w:rsidP="00AF7805">
            <w:pPr>
              <w:pStyle w:val="-Thng"/>
              <w:ind w:firstLine="0"/>
              <w:jc w:val="left"/>
              <w:rPr>
                <w:rFonts w:cs="Arial"/>
                <w:lang w:val="en-US"/>
              </w:rPr>
            </w:pPr>
            <w:r w:rsidRPr="00C902D4">
              <w:rPr>
                <w:rFonts w:cs="Arial"/>
              </w:rPr>
              <w:t>Mã bệnh viện</w:t>
            </w:r>
          </w:p>
        </w:tc>
        <w:tc>
          <w:tcPr>
            <w:tcW w:w="0" w:type="auto"/>
            <w:vAlign w:val="center"/>
          </w:tcPr>
          <w:p w14:paraId="049196E8" w14:textId="77777777" w:rsidR="00794E09" w:rsidRPr="00C902D4" w:rsidRDefault="00794E09" w:rsidP="00AF7805">
            <w:pPr>
              <w:pStyle w:val="-Thng"/>
              <w:ind w:firstLine="0"/>
              <w:jc w:val="left"/>
              <w:rPr>
                <w:rFonts w:cs="Arial"/>
                <w:lang w:val="en-US"/>
              </w:rPr>
            </w:pPr>
            <w:r w:rsidRPr="00C902D4">
              <w:rPr>
                <w:rFonts w:cs="Arial"/>
              </w:rPr>
              <w:t>Hiển thị theo trường Mã bệnh viện</w:t>
            </w:r>
          </w:p>
        </w:tc>
        <w:tc>
          <w:tcPr>
            <w:tcW w:w="0" w:type="auto"/>
            <w:vAlign w:val="center"/>
          </w:tcPr>
          <w:p w14:paraId="6056F874" w14:textId="77777777" w:rsidR="00794E09" w:rsidRPr="00C902D4" w:rsidRDefault="00794E09" w:rsidP="00AF7805">
            <w:pPr>
              <w:pStyle w:val="-Thng"/>
              <w:ind w:firstLine="0"/>
              <w:jc w:val="left"/>
              <w:rPr>
                <w:rFonts w:cs="Arial"/>
                <w:lang w:val="en-US"/>
              </w:rPr>
            </w:pPr>
            <w:r w:rsidRPr="00C902D4">
              <w:rPr>
                <w:rFonts w:cs="Arial"/>
              </w:rPr>
              <w:t>Grid</w:t>
            </w:r>
          </w:p>
        </w:tc>
      </w:tr>
      <w:tr w:rsidR="00794E09" w:rsidRPr="00C902D4" w14:paraId="50B3ADE7" w14:textId="77777777" w:rsidTr="006B3274">
        <w:trPr>
          <w:tblHeader/>
        </w:trPr>
        <w:tc>
          <w:tcPr>
            <w:tcW w:w="0" w:type="auto"/>
            <w:vAlign w:val="center"/>
          </w:tcPr>
          <w:p w14:paraId="5530A042" w14:textId="77777777" w:rsidR="00794E09" w:rsidRPr="00C902D4" w:rsidRDefault="00794E09" w:rsidP="00AF7805">
            <w:pPr>
              <w:pStyle w:val="-Thng"/>
              <w:ind w:firstLine="0"/>
              <w:jc w:val="center"/>
              <w:rPr>
                <w:rFonts w:cs="Arial"/>
                <w:lang w:val="en-US"/>
              </w:rPr>
            </w:pPr>
            <w:r w:rsidRPr="00C902D4">
              <w:rPr>
                <w:rFonts w:cs="Arial"/>
              </w:rPr>
              <w:t>2</w:t>
            </w:r>
          </w:p>
        </w:tc>
        <w:tc>
          <w:tcPr>
            <w:tcW w:w="0" w:type="auto"/>
            <w:vAlign w:val="center"/>
          </w:tcPr>
          <w:p w14:paraId="4580DFB0" w14:textId="77777777" w:rsidR="00794E09" w:rsidRPr="00C902D4" w:rsidRDefault="00794E09" w:rsidP="00AF7805">
            <w:pPr>
              <w:pStyle w:val="-Thng"/>
              <w:ind w:firstLine="0"/>
              <w:jc w:val="left"/>
              <w:rPr>
                <w:rFonts w:cs="Arial"/>
                <w:lang w:val="en-US"/>
              </w:rPr>
            </w:pPr>
            <w:r w:rsidRPr="00C902D4">
              <w:rPr>
                <w:rFonts w:cs="Arial"/>
              </w:rPr>
              <w:t>Tên bệnh viện</w:t>
            </w:r>
          </w:p>
        </w:tc>
        <w:tc>
          <w:tcPr>
            <w:tcW w:w="0" w:type="auto"/>
            <w:vAlign w:val="center"/>
          </w:tcPr>
          <w:p w14:paraId="7C12495C" w14:textId="77777777" w:rsidR="00794E09" w:rsidRPr="00C902D4" w:rsidRDefault="00794E09" w:rsidP="00AF7805">
            <w:pPr>
              <w:pStyle w:val="-Thng"/>
              <w:ind w:firstLine="0"/>
              <w:jc w:val="left"/>
              <w:rPr>
                <w:rFonts w:cs="Arial"/>
                <w:lang w:val="en-US"/>
              </w:rPr>
            </w:pPr>
            <w:r w:rsidRPr="00C902D4">
              <w:rPr>
                <w:rFonts w:cs="Arial"/>
              </w:rPr>
              <w:t>Hiển thị theo trường Tên bệnh viện</w:t>
            </w:r>
          </w:p>
        </w:tc>
        <w:tc>
          <w:tcPr>
            <w:tcW w:w="0" w:type="auto"/>
            <w:vAlign w:val="center"/>
          </w:tcPr>
          <w:p w14:paraId="64955A3C" w14:textId="77777777" w:rsidR="00794E09" w:rsidRPr="00C902D4" w:rsidRDefault="00794E09" w:rsidP="00AF7805">
            <w:pPr>
              <w:pStyle w:val="-Thng"/>
              <w:ind w:firstLine="0"/>
              <w:jc w:val="left"/>
              <w:rPr>
                <w:rFonts w:cs="Arial"/>
                <w:lang w:val="en-US"/>
              </w:rPr>
            </w:pPr>
            <w:r w:rsidRPr="00C902D4">
              <w:rPr>
                <w:rFonts w:cs="Arial"/>
              </w:rPr>
              <w:t>Grid</w:t>
            </w:r>
          </w:p>
        </w:tc>
      </w:tr>
      <w:tr w:rsidR="00794E09" w:rsidRPr="00C902D4" w14:paraId="3DC693B3" w14:textId="77777777" w:rsidTr="006B3274">
        <w:trPr>
          <w:tblHeader/>
        </w:trPr>
        <w:tc>
          <w:tcPr>
            <w:tcW w:w="0" w:type="auto"/>
            <w:vAlign w:val="center"/>
          </w:tcPr>
          <w:p w14:paraId="1823454C" w14:textId="77777777" w:rsidR="00794E09" w:rsidRPr="00C902D4" w:rsidRDefault="00794E09" w:rsidP="00AF7805">
            <w:pPr>
              <w:pStyle w:val="-Thng"/>
              <w:ind w:firstLine="0"/>
              <w:jc w:val="center"/>
              <w:rPr>
                <w:rFonts w:cs="Arial"/>
                <w:lang w:val="en-US"/>
              </w:rPr>
            </w:pPr>
            <w:r w:rsidRPr="00C902D4">
              <w:rPr>
                <w:rFonts w:cs="Arial"/>
              </w:rPr>
              <w:t>3</w:t>
            </w:r>
          </w:p>
        </w:tc>
        <w:tc>
          <w:tcPr>
            <w:tcW w:w="0" w:type="auto"/>
            <w:vAlign w:val="center"/>
          </w:tcPr>
          <w:p w14:paraId="1C2627F0" w14:textId="77777777" w:rsidR="00794E09" w:rsidRPr="00C902D4" w:rsidRDefault="00794E09" w:rsidP="00AF7805">
            <w:pPr>
              <w:pStyle w:val="-Thng"/>
              <w:ind w:firstLine="0"/>
              <w:jc w:val="left"/>
              <w:rPr>
                <w:rFonts w:cs="Arial"/>
                <w:lang w:val="en-US"/>
              </w:rPr>
            </w:pPr>
            <w:r w:rsidRPr="00C902D4">
              <w:rPr>
                <w:rFonts w:cs="Arial"/>
              </w:rPr>
              <w:t>Địa chỉ</w:t>
            </w:r>
          </w:p>
        </w:tc>
        <w:tc>
          <w:tcPr>
            <w:tcW w:w="0" w:type="auto"/>
            <w:vAlign w:val="center"/>
          </w:tcPr>
          <w:p w14:paraId="7ED6E5EB" w14:textId="77777777" w:rsidR="00794E09" w:rsidRPr="00C902D4" w:rsidRDefault="00794E09" w:rsidP="00AF7805">
            <w:pPr>
              <w:pStyle w:val="-Thng"/>
              <w:ind w:firstLine="0"/>
              <w:jc w:val="left"/>
              <w:rPr>
                <w:rFonts w:cs="Arial"/>
                <w:lang w:val="en-US"/>
              </w:rPr>
            </w:pPr>
            <w:r w:rsidRPr="00C902D4">
              <w:rPr>
                <w:rFonts w:cs="Arial"/>
              </w:rPr>
              <w:t>Hiển thị theo trường Địa chỉ</w:t>
            </w:r>
          </w:p>
        </w:tc>
        <w:tc>
          <w:tcPr>
            <w:tcW w:w="0" w:type="auto"/>
            <w:vAlign w:val="center"/>
          </w:tcPr>
          <w:p w14:paraId="153F705E" w14:textId="77777777" w:rsidR="00794E09" w:rsidRPr="00C902D4" w:rsidRDefault="00794E09" w:rsidP="00AF7805">
            <w:pPr>
              <w:pStyle w:val="-Thng"/>
              <w:ind w:firstLine="0"/>
              <w:jc w:val="left"/>
              <w:rPr>
                <w:rFonts w:cs="Arial"/>
                <w:lang w:val="en-US"/>
              </w:rPr>
            </w:pPr>
            <w:r w:rsidRPr="00C902D4">
              <w:rPr>
                <w:rFonts w:cs="Arial"/>
              </w:rPr>
              <w:t>Grid</w:t>
            </w:r>
          </w:p>
        </w:tc>
      </w:tr>
      <w:tr w:rsidR="00794E09" w:rsidRPr="00C902D4" w14:paraId="052F0193" w14:textId="77777777" w:rsidTr="006B3274">
        <w:trPr>
          <w:tblHeader/>
        </w:trPr>
        <w:tc>
          <w:tcPr>
            <w:tcW w:w="0" w:type="auto"/>
            <w:vAlign w:val="center"/>
          </w:tcPr>
          <w:p w14:paraId="061D13CC" w14:textId="77777777" w:rsidR="00794E09" w:rsidRPr="00C902D4" w:rsidRDefault="00794E09" w:rsidP="00AF7805">
            <w:pPr>
              <w:pStyle w:val="-Thng"/>
              <w:ind w:firstLine="0"/>
              <w:jc w:val="center"/>
              <w:rPr>
                <w:rFonts w:cs="Arial"/>
                <w:lang w:val="en-US"/>
              </w:rPr>
            </w:pPr>
            <w:r w:rsidRPr="00C902D4">
              <w:rPr>
                <w:rFonts w:cs="Arial"/>
              </w:rPr>
              <w:t>4</w:t>
            </w:r>
          </w:p>
        </w:tc>
        <w:tc>
          <w:tcPr>
            <w:tcW w:w="0" w:type="auto"/>
            <w:vAlign w:val="center"/>
          </w:tcPr>
          <w:p w14:paraId="248D1D74" w14:textId="77777777" w:rsidR="00794E09" w:rsidRPr="00C902D4" w:rsidRDefault="00794E09" w:rsidP="00AF7805">
            <w:pPr>
              <w:pStyle w:val="-Thng"/>
              <w:ind w:firstLine="0"/>
              <w:jc w:val="left"/>
              <w:rPr>
                <w:rFonts w:cs="Arial"/>
                <w:lang w:val="en-US"/>
              </w:rPr>
            </w:pPr>
            <w:r w:rsidRPr="00C902D4">
              <w:rPr>
                <w:rFonts w:cs="Arial"/>
              </w:rPr>
              <w:t>Tỉnh/thành phố</w:t>
            </w:r>
          </w:p>
        </w:tc>
        <w:tc>
          <w:tcPr>
            <w:tcW w:w="0" w:type="auto"/>
            <w:vAlign w:val="center"/>
          </w:tcPr>
          <w:p w14:paraId="54AFA249" w14:textId="77777777" w:rsidR="00794E09" w:rsidRPr="00C902D4" w:rsidRDefault="00794E09" w:rsidP="00AF7805">
            <w:pPr>
              <w:pStyle w:val="-Thng"/>
              <w:ind w:firstLine="0"/>
              <w:jc w:val="left"/>
              <w:rPr>
                <w:rFonts w:cs="Arial"/>
                <w:lang w:val="en-US"/>
              </w:rPr>
            </w:pPr>
            <w:r w:rsidRPr="00C902D4">
              <w:rPr>
                <w:rFonts w:cs="Arial"/>
              </w:rPr>
              <w:t>Hiển thị theo trường Tỉnh/thành phố</w:t>
            </w:r>
          </w:p>
        </w:tc>
        <w:tc>
          <w:tcPr>
            <w:tcW w:w="0" w:type="auto"/>
            <w:vAlign w:val="center"/>
          </w:tcPr>
          <w:p w14:paraId="70F1BEBB" w14:textId="77777777" w:rsidR="00794E09" w:rsidRPr="00C902D4" w:rsidRDefault="00794E09" w:rsidP="00AF7805">
            <w:pPr>
              <w:pStyle w:val="-Thng"/>
              <w:ind w:firstLine="0"/>
              <w:jc w:val="left"/>
              <w:rPr>
                <w:rFonts w:cs="Arial"/>
                <w:lang w:val="en-US"/>
              </w:rPr>
            </w:pPr>
            <w:r w:rsidRPr="00C902D4">
              <w:rPr>
                <w:rFonts w:cs="Arial"/>
              </w:rPr>
              <w:t>Grid</w:t>
            </w:r>
          </w:p>
        </w:tc>
      </w:tr>
      <w:tr w:rsidR="00794E09" w:rsidRPr="00C902D4" w14:paraId="63198E1E" w14:textId="77777777" w:rsidTr="006B3274">
        <w:trPr>
          <w:tblHeader/>
        </w:trPr>
        <w:tc>
          <w:tcPr>
            <w:tcW w:w="0" w:type="auto"/>
            <w:vAlign w:val="center"/>
          </w:tcPr>
          <w:p w14:paraId="775C1EC5" w14:textId="77777777" w:rsidR="00794E09" w:rsidRPr="00C902D4" w:rsidRDefault="00794E09" w:rsidP="00AF7805">
            <w:pPr>
              <w:pStyle w:val="-Thng"/>
              <w:ind w:firstLine="0"/>
              <w:jc w:val="center"/>
              <w:rPr>
                <w:rFonts w:cs="Arial"/>
                <w:lang w:val="en-US"/>
              </w:rPr>
            </w:pPr>
            <w:r w:rsidRPr="00C902D4">
              <w:rPr>
                <w:rFonts w:cs="Arial"/>
              </w:rPr>
              <w:t>5</w:t>
            </w:r>
          </w:p>
        </w:tc>
        <w:tc>
          <w:tcPr>
            <w:tcW w:w="0" w:type="auto"/>
            <w:vAlign w:val="center"/>
          </w:tcPr>
          <w:p w14:paraId="24155884" w14:textId="77777777" w:rsidR="00794E09" w:rsidRPr="00C902D4" w:rsidRDefault="00794E09" w:rsidP="00AF7805">
            <w:pPr>
              <w:pStyle w:val="-Thng"/>
              <w:ind w:firstLine="0"/>
              <w:jc w:val="left"/>
              <w:rPr>
                <w:rFonts w:cs="Arial"/>
                <w:lang w:val="en-US"/>
              </w:rPr>
            </w:pPr>
            <w:r w:rsidRPr="00C902D4">
              <w:rPr>
                <w:rFonts w:cs="Arial"/>
              </w:rPr>
              <w:t>Quận/huyện</w:t>
            </w:r>
          </w:p>
        </w:tc>
        <w:tc>
          <w:tcPr>
            <w:tcW w:w="0" w:type="auto"/>
            <w:vAlign w:val="center"/>
          </w:tcPr>
          <w:p w14:paraId="61F177A0" w14:textId="77777777" w:rsidR="00794E09" w:rsidRPr="00C902D4" w:rsidRDefault="00794E09" w:rsidP="00AF7805">
            <w:pPr>
              <w:pStyle w:val="-Thng"/>
              <w:ind w:firstLine="0"/>
              <w:jc w:val="left"/>
              <w:rPr>
                <w:rFonts w:cs="Arial"/>
                <w:lang w:val="en-US"/>
              </w:rPr>
            </w:pPr>
            <w:r w:rsidRPr="00C902D4">
              <w:rPr>
                <w:rFonts w:cs="Arial"/>
              </w:rPr>
              <w:t>Hiển thị theo trường Quận/huyện</w:t>
            </w:r>
          </w:p>
        </w:tc>
        <w:tc>
          <w:tcPr>
            <w:tcW w:w="0" w:type="auto"/>
            <w:vAlign w:val="center"/>
          </w:tcPr>
          <w:p w14:paraId="07870D65" w14:textId="77777777" w:rsidR="00794E09" w:rsidRPr="00C902D4" w:rsidRDefault="00794E09" w:rsidP="00AF7805">
            <w:pPr>
              <w:pStyle w:val="-Thng"/>
              <w:ind w:firstLine="0"/>
              <w:jc w:val="left"/>
              <w:rPr>
                <w:rFonts w:cs="Arial"/>
                <w:lang w:val="en-US"/>
              </w:rPr>
            </w:pPr>
            <w:r w:rsidRPr="00C902D4">
              <w:rPr>
                <w:rFonts w:cs="Arial"/>
              </w:rPr>
              <w:t>Grid</w:t>
            </w:r>
          </w:p>
        </w:tc>
      </w:tr>
      <w:tr w:rsidR="00794E09" w:rsidRPr="00C902D4" w14:paraId="25CB6B20" w14:textId="77777777" w:rsidTr="006B3274">
        <w:trPr>
          <w:tblHeader/>
        </w:trPr>
        <w:tc>
          <w:tcPr>
            <w:tcW w:w="0" w:type="auto"/>
            <w:vAlign w:val="center"/>
          </w:tcPr>
          <w:p w14:paraId="666DF81A" w14:textId="77777777" w:rsidR="00794E09" w:rsidRPr="00C902D4" w:rsidRDefault="00794E09" w:rsidP="00AF7805">
            <w:pPr>
              <w:pStyle w:val="-Thng"/>
              <w:ind w:firstLine="0"/>
              <w:jc w:val="center"/>
              <w:rPr>
                <w:rFonts w:cs="Arial"/>
                <w:lang w:val="en-US"/>
              </w:rPr>
            </w:pPr>
            <w:r w:rsidRPr="00C902D4">
              <w:rPr>
                <w:rFonts w:cs="Arial"/>
                <w:lang w:val="en-US"/>
              </w:rPr>
              <w:t>6</w:t>
            </w:r>
          </w:p>
        </w:tc>
        <w:tc>
          <w:tcPr>
            <w:tcW w:w="0" w:type="auto"/>
            <w:vAlign w:val="center"/>
          </w:tcPr>
          <w:p w14:paraId="23D3EA2B" w14:textId="77777777" w:rsidR="00794E09" w:rsidRPr="00C902D4" w:rsidRDefault="00794E09" w:rsidP="00AF7805">
            <w:pPr>
              <w:pStyle w:val="-Thng"/>
              <w:ind w:firstLine="0"/>
              <w:jc w:val="left"/>
              <w:rPr>
                <w:rFonts w:cs="Arial"/>
                <w:lang w:val="en-US"/>
              </w:rPr>
            </w:pPr>
            <w:r w:rsidRPr="00C902D4">
              <w:rPr>
                <w:rFonts w:cs="Arial"/>
              </w:rPr>
              <w:t>Trạng thái</w:t>
            </w:r>
          </w:p>
        </w:tc>
        <w:tc>
          <w:tcPr>
            <w:tcW w:w="0" w:type="auto"/>
            <w:vAlign w:val="center"/>
          </w:tcPr>
          <w:p w14:paraId="13CB3C9B" w14:textId="77777777" w:rsidR="00794E09" w:rsidRPr="00C902D4" w:rsidRDefault="00794E09" w:rsidP="00AF7805">
            <w:pPr>
              <w:pStyle w:val="-Thng"/>
              <w:ind w:firstLine="0"/>
              <w:jc w:val="left"/>
              <w:rPr>
                <w:rFonts w:cs="Arial"/>
                <w:lang w:val="en-US"/>
              </w:rPr>
            </w:pPr>
            <w:r w:rsidRPr="00C902D4">
              <w:rPr>
                <w:rFonts w:cs="Arial"/>
              </w:rPr>
              <w:t>Hiển thị theo trường Trạng thái</w:t>
            </w:r>
          </w:p>
        </w:tc>
        <w:tc>
          <w:tcPr>
            <w:tcW w:w="0" w:type="auto"/>
            <w:vAlign w:val="center"/>
          </w:tcPr>
          <w:p w14:paraId="76E0B6A2" w14:textId="77777777" w:rsidR="00794E09" w:rsidRPr="00C902D4" w:rsidRDefault="00794E09" w:rsidP="00AF7805">
            <w:pPr>
              <w:pStyle w:val="-Thng"/>
              <w:ind w:firstLine="0"/>
              <w:jc w:val="left"/>
              <w:rPr>
                <w:rFonts w:cs="Arial"/>
                <w:lang w:val="en-US"/>
              </w:rPr>
            </w:pPr>
            <w:r w:rsidRPr="00C902D4">
              <w:rPr>
                <w:rFonts w:cs="Arial"/>
              </w:rPr>
              <w:t>Grid</w:t>
            </w:r>
          </w:p>
        </w:tc>
      </w:tr>
    </w:tbl>
    <w:p w14:paraId="07D97149"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nơi khám chữa bệnh đã khai báo trên hệ thống.</w:t>
      </w:r>
    </w:p>
    <w:p w14:paraId="3BDBBC03"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7C8854B"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62AE9604"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597BD7DA" w14:textId="77777777" w:rsidTr="006B3274">
        <w:trPr>
          <w:trHeight w:val="377"/>
        </w:trPr>
        <w:tc>
          <w:tcPr>
            <w:tcW w:w="0" w:type="auto"/>
            <w:vAlign w:val="center"/>
          </w:tcPr>
          <w:p w14:paraId="5EBDF663"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38A21320"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CC48053"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55AACC12" w14:textId="77777777" w:rsidTr="006B3274">
        <w:tc>
          <w:tcPr>
            <w:tcW w:w="0" w:type="auto"/>
            <w:vAlign w:val="center"/>
          </w:tcPr>
          <w:p w14:paraId="7F14AF04"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578B3113"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11E6933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7CA5093D" w14:textId="77777777" w:rsidTr="006B3274">
        <w:tc>
          <w:tcPr>
            <w:tcW w:w="0" w:type="auto"/>
            <w:vAlign w:val="center"/>
          </w:tcPr>
          <w:p w14:paraId="1463AAA1"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4E959F08"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5D02C6C1"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E8FB394"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lastRenderedPageBreak/>
              <w:t>Khi thêm mới: Chương trình sẽ đưa ra thông báo “Nhập thành công” và lưu thông tin vào hệ thống</w:t>
            </w:r>
          </w:p>
          <w:p w14:paraId="79E909F5"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7C2FE9FF"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5530CE5A"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C693021"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7A684F3B"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0EB48432"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E402C16"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3EE80B21"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66FFC13C"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7C5B6122" w14:textId="77777777" w:rsidTr="006B3274">
        <w:tc>
          <w:tcPr>
            <w:tcW w:w="0" w:type="auto"/>
            <w:vAlign w:val="center"/>
          </w:tcPr>
          <w:p w14:paraId="62605F52"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2635B7DD"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75DB626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624F7B96" w14:textId="77777777" w:rsidTr="006B3274">
        <w:tc>
          <w:tcPr>
            <w:tcW w:w="0" w:type="auto"/>
            <w:vAlign w:val="center"/>
          </w:tcPr>
          <w:p w14:paraId="58AA5374"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19507DF5"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Lấy mẫu excel</w:t>
            </w:r>
          </w:p>
        </w:tc>
        <w:tc>
          <w:tcPr>
            <w:tcW w:w="0" w:type="auto"/>
            <w:vAlign w:val="center"/>
          </w:tcPr>
          <w:p w14:paraId="3FFCDA4C"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794E09" w:rsidRPr="00C902D4" w14:paraId="4914CD34" w14:textId="77777777" w:rsidTr="006B3274">
        <w:tc>
          <w:tcPr>
            <w:tcW w:w="0" w:type="auto"/>
            <w:vAlign w:val="center"/>
          </w:tcPr>
          <w:p w14:paraId="1E450B80"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59D6F774"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Nhập từ excel</w:t>
            </w:r>
          </w:p>
        </w:tc>
        <w:tc>
          <w:tcPr>
            <w:tcW w:w="0" w:type="auto"/>
            <w:vAlign w:val="center"/>
          </w:tcPr>
          <w:p w14:paraId="26E001B2"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7AADDA5C" w14:textId="77777777" w:rsidR="00794E09" w:rsidRPr="00C902D4" w:rsidRDefault="00794E09"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7A9EED4F" w14:textId="77777777" w:rsidR="00794E09" w:rsidRPr="00C902D4" w:rsidRDefault="00794E09"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3E02F380" w14:textId="77777777" w:rsidR="00794E09" w:rsidRPr="00C902D4" w:rsidRDefault="00794E09"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12443C76" w14:textId="77777777" w:rsidR="00794E09" w:rsidRPr="00C902D4" w:rsidRDefault="00794E09"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5ED02EDE" w14:textId="77777777" w:rsidR="00794E09" w:rsidRPr="00C902D4" w:rsidRDefault="00794E09"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73A2D6BC" w14:textId="77777777" w:rsidR="00794E09" w:rsidRPr="00C902D4" w:rsidRDefault="00794E09" w:rsidP="00AF7805">
            <w:pPr>
              <w:pStyle w:val="ListParagraph"/>
              <w:numPr>
                <w:ilvl w:val="0"/>
                <w:numId w:val="15"/>
              </w:numPr>
              <w:spacing w:before="0" w:after="0" w:line="360" w:lineRule="auto"/>
              <w:ind w:left="450"/>
              <w:rPr>
                <w:rFonts w:cs="Arial"/>
                <w:sz w:val="20"/>
                <w:szCs w:val="20"/>
              </w:rPr>
            </w:pPr>
            <w:r w:rsidRPr="00C902D4">
              <w:rPr>
                <w:rFonts w:cs="Arial"/>
                <w:bCs/>
                <w:color w:val="000000"/>
                <w:sz w:val="20"/>
                <w:szCs w:val="20"/>
                <w:lang w:eastAsia="ja-JP"/>
              </w:rPr>
              <w:t>Thông tin chưa tồn tại trong CSDL thì thực hiện thêm mới vào CSDL.</w:t>
            </w:r>
          </w:p>
        </w:tc>
      </w:tr>
      <w:tr w:rsidR="00794E09" w:rsidRPr="00C902D4" w14:paraId="25184FEC" w14:textId="77777777" w:rsidTr="006B3274">
        <w:tc>
          <w:tcPr>
            <w:tcW w:w="0" w:type="auto"/>
            <w:vAlign w:val="center"/>
          </w:tcPr>
          <w:p w14:paraId="3E1114BD"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30557020"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8BB50D1"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517CF20C" w14:textId="77777777" w:rsidTr="006B3274">
        <w:tc>
          <w:tcPr>
            <w:tcW w:w="0" w:type="auto"/>
            <w:vAlign w:val="center"/>
          </w:tcPr>
          <w:p w14:paraId="30BEDD16"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2534725B"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6813CCF8"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5AAB43F9"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775B874A"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0D6207F0"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04D744F4"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thông tin bảo hiểm</w:t>
            </w:r>
          </w:p>
        </w:tc>
      </w:tr>
      <w:tr w:rsidR="00794E09" w:rsidRPr="00C902D4" w14:paraId="390ACC4D" w14:textId="77777777" w:rsidTr="006B3274">
        <w:tc>
          <w:tcPr>
            <w:tcW w:w="0" w:type="auto"/>
            <w:vAlign w:val="center"/>
          </w:tcPr>
          <w:p w14:paraId="415E930C" w14:textId="77777777" w:rsidR="00794E09" w:rsidRPr="00C902D4" w:rsidRDefault="00794E09" w:rsidP="00AF7805">
            <w:pPr>
              <w:pStyle w:val="ListParagraph"/>
              <w:numPr>
                <w:ilvl w:val="0"/>
                <w:numId w:val="114"/>
              </w:numPr>
              <w:tabs>
                <w:tab w:val="left" w:pos="630"/>
              </w:tabs>
              <w:spacing w:before="60" w:after="60" w:line="360" w:lineRule="auto"/>
              <w:ind w:left="504"/>
              <w:contextualSpacing/>
              <w:jc w:val="center"/>
              <w:rPr>
                <w:rFonts w:cs="Arial"/>
                <w:sz w:val="20"/>
                <w:szCs w:val="20"/>
              </w:rPr>
            </w:pPr>
          </w:p>
        </w:tc>
        <w:tc>
          <w:tcPr>
            <w:tcW w:w="0" w:type="auto"/>
            <w:vAlign w:val="center"/>
          </w:tcPr>
          <w:p w14:paraId="643C0148"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6D0A23C2"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6E4C8581"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08AA9669"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1DCA64A6" wp14:editId="7883E5E7">
            <wp:extent cx="5761990" cy="2110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1990" cy="2110740"/>
                    </a:xfrm>
                    <a:prstGeom prst="rect">
                      <a:avLst/>
                    </a:prstGeom>
                  </pic:spPr>
                </pic:pic>
              </a:graphicData>
            </a:graphic>
          </wp:inline>
        </w:drawing>
      </w:r>
    </w:p>
    <w:p w14:paraId="1358E708"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nơi khám chữa bệnh</w:t>
      </w:r>
    </w:p>
    <w:p w14:paraId="54A3C9D0"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1" w:name="_Toc500541223"/>
      <w:r w:rsidRPr="00C902D4">
        <w:rPr>
          <w:rFonts w:ascii="Arial" w:hAnsi="Arial" w:cs="Arial"/>
          <w:sz w:val="20"/>
          <w:szCs w:val="20"/>
        </w:rPr>
        <w:t>Quy định % đóng bảo hiểm</w:t>
      </w:r>
      <w:bookmarkEnd w:id="151"/>
    </w:p>
    <w:p w14:paraId="2A821B56"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C5F85DC"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12E6F7B8">
          <v:shape id="_x0000_i2526" type="#_x0000_t75" style="width:453.5pt;height:126pt" o:ole="">
            <v:imagedata r:id="rId155" o:title=""/>
          </v:shape>
          <o:OLEObject Type="Embed" ProgID="Visio.Drawing.15" ShapeID="_x0000_i2526" DrawAspect="Content" ObjectID="_1574283841" r:id="rId156"/>
        </w:object>
      </w:r>
    </w:p>
    <w:p w14:paraId="579F3E09"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31BB571"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290C5F2F" w14:textId="77777777" w:rsidR="00794E09" w:rsidRPr="00C902D4" w:rsidRDefault="00794E09" w:rsidP="00AF7805">
      <w:pPr>
        <w:pStyle w:val="atext"/>
        <w:numPr>
          <w:ilvl w:val="0"/>
          <w:numId w:val="15"/>
        </w:numPr>
        <w:spacing w:line="360" w:lineRule="auto"/>
        <w:ind w:left="720"/>
        <w:rPr>
          <w:rFonts w:ascii="Arial" w:hAnsi="Arial" w:cs="Arial"/>
          <w:sz w:val="20"/>
          <w:szCs w:val="20"/>
        </w:rPr>
      </w:pPr>
      <w:r w:rsidRPr="00C902D4">
        <w:rPr>
          <w:rFonts w:ascii="Arial" w:hAnsi="Arial" w:cs="Arial"/>
          <w:sz w:val="20"/>
          <w:szCs w:val="20"/>
        </w:rPr>
        <w:t xml:space="preserve">Thiết lập % mức đóng bảo hiểm theo quy định của cơ quan bảo hiểm và mức trần đóng BHTN </w:t>
      </w:r>
    </w:p>
    <w:p w14:paraId="5AAC4B37"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lastRenderedPageBreak/>
        <w:t>Vai trò thực hiện:</w:t>
      </w:r>
    </w:p>
    <w:p w14:paraId="1ECE5F37"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thiết lập quy định % đóng bảo hiểm.</w:t>
      </w:r>
    </w:p>
    <w:p w14:paraId="6E277979"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B6C1582" w14:textId="77777777" w:rsidR="00794E09" w:rsidRPr="00C902D4" w:rsidRDefault="00794E09" w:rsidP="00AF7805">
      <w:pPr>
        <w:pStyle w:val="atext"/>
        <w:numPr>
          <w:ilvl w:val="0"/>
          <w:numId w:val="11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Quy định % đóng bảo hiểm.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7C82147C" w14:textId="77777777" w:rsidR="00794E09" w:rsidRPr="00C902D4" w:rsidRDefault="00794E09" w:rsidP="00AF7805">
      <w:pPr>
        <w:pStyle w:val="atext"/>
        <w:numPr>
          <w:ilvl w:val="0"/>
          <w:numId w:val="11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2558C76B" w14:textId="77777777" w:rsidR="00794E09" w:rsidRPr="00C902D4" w:rsidRDefault="00794E09" w:rsidP="00AF7805">
      <w:pPr>
        <w:pStyle w:val="atext"/>
        <w:numPr>
          <w:ilvl w:val="1"/>
          <w:numId w:val="11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59E71CC6" w14:textId="77777777" w:rsidR="00794E09" w:rsidRPr="00C902D4" w:rsidRDefault="00794E09" w:rsidP="00AF7805">
      <w:pPr>
        <w:pStyle w:val="atext"/>
        <w:numPr>
          <w:ilvl w:val="1"/>
          <w:numId w:val="115"/>
        </w:numPr>
        <w:spacing w:line="360" w:lineRule="auto"/>
        <w:rPr>
          <w:rFonts w:ascii="Arial" w:hAnsi="Arial" w:cs="Arial"/>
          <w:sz w:val="20"/>
          <w:szCs w:val="20"/>
        </w:rPr>
      </w:pPr>
      <w:r w:rsidRPr="00C902D4">
        <w:rPr>
          <w:rFonts w:ascii="Arial" w:hAnsi="Arial" w:cs="Arial"/>
          <w:color w:val="000000" w:themeColor="text1"/>
          <w:sz w:val="20"/>
          <w:szCs w:val="20"/>
        </w:rPr>
        <w:t>Người dùng thao tác tại các nút chức năng: Làm mới, Ghi, Xóa</w:t>
      </w:r>
    </w:p>
    <w:p w14:paraId="1247CE0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67B7537B"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15" w:type="dxa"/>
        <w:tblLook w:val="04A0" w:firstRow="1" w:lastRow="0" w:firstColumn="1" w:lastColumn="0" w:noHBand="0" w:noVBand="1"/>
      </w:tblPr>
      <w:tblGrid>
        <w:gridCol w:w="595"/>
        <w:gridCol w:w="1144"/>
        <w:gridCol w:w="857"/>
        <w:gridCol w:w="574"/>
        <w:gridCol w:w="854"/>
        <w:gridCol w:w="1176"/>
        <w:gridCol w:w="889"/>
        <w:gridCol w:w="1502"/>
        <w:gridCol w:w="1478"/>
      </w:tblGrid>
      <w:tr w:rsidR="00794E09" w:rsidRPr="00C902D4" w14:paraId="0F8ACB1F"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F0A8253"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136B8E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B5FDDB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7C99BF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71D89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68F85C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B0C0A7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FA7C15"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F76E70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3BE66D65"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9F1F3B"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57DF26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Ngày hiệu lực</w:t>
            </w:r>
          </w:p>
        </w:tc>
        <w:tc>
          <w:tcPr>
            <w:tcW w:w="0" w:type="auto"/>
            <w:tcBorders>
              <w:top w:val="single" w:sz="4" w:space="0" w:color="auto"/>
              <w:left w:val="nil"/>
              <w:bottom w:val="single" w:sz="4" w:space="0" w:color="auto"/>
              <w:right w:val="single" w:sz="4" w:space="0" w:color="auto"/>
            </w:tcBorders>
            <w:shd w:val="clear" w:color="auto" w:fill="auto"/>
            <w:vAlign w:val="center"/>
          </w:tcPr>
          <w:p w14:paraId="6BC9165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1C6AAE9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43B7DBE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F7BDD9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DF1F92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EFFF4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5021CDF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794E09" w:rsidRPr="00C902D4" w14:paraId="60AFF546"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1FF832D"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25813C4"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57FB0571"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40CA594"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438FD54"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95B3BD6"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133CAF"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690BEB6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0952A27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4230679B"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603891D"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794E09" w:rsidRPr="00C902D4" w14:paraId="0A8C1250" w14:textId="77777777" w:rsidTr="006B3274">
        <w:trPr>
          <w:trHeight w:val="278"/>
        </w:trPr>
        <w:tc>
          <w:tcPr>
            <w:tcW w:w="0" w:type="auto"/>
            <w:gridSpan w:val="9"/>
            <w:tcBorders>
              <w:top w:val="nil"/>
              <w:left w:val="single" w:sz="4" w:space="0" w:color="auto"/>
              <w:bottom w:val="single" w:sz="4" w:space="0" w:color="auto"/>
              <w:right w:val="single" w:sz="4" w:space="0" w:color="auto"/>
            </w:tcBorders>
            <w:shd w:val="clear" w:color="auto" w:fill="auto"/>
            <w:vAlign w:val="center"/>
          </w:tcPr>
          <w:p w14:paraId="5961732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
                <w:color w:val="000000"/>
                <w:sz w:val="20"/>
                <w:lang w:eastAsia="ja-JP"/>
              </w:rPr>
              <w:t>Mức trần đóng bảo hiểm</w:t>
            </w:r>
          </w:p>
        </w:tc>
      </w:tr>
      <w:tr w:rsidR="00794E09" w:rsidRPr="00C902D4" w14:paraId="2D6F68EC"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AA74ACC"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EED55BE"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BHXH</w:t>
            </w:r>
          </w:p>
        </w:tc>
        <w:tc>
          <w:tcPr>
            <w:tcW w:w="0" w:type="auto"/>
            <w:tcBorders>
              <w:top w:val="nil"/>
              <w:left w:val="nil"/>
              <w:bottom w:val="single" w:sz="4" w:space="0" w:color="auto"/>
              <w:right w:val="single" w:sz="4" w:space="0" w:color="auto"/>
            </w:tcBorders>
            <w:shd w:val="clear" w:color="auto" w:fill="auto"/>
            <w:vAlign w:val="center"/>
          </w:tcPr>
          <w:p w14:paraId="31FF278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w:t>
            </w:r>
          </w:p>
        </w:tc>
        <w:tc>
          <w:tcPr>
            <w:tcW w:w="0" w:type="auto"/>
            <w:tcBorders>
              <w:top w:val="nil"/>
              <w:left w:val="nil"/>
              <w:bottom w:val="single" w:sz="4" w:space="0" w:color="auto"/>
              <w:right w:val="single" w:sz="4" w:space="0" w:color="auto"/>
            </w:tcBorders>
            <w:shd w:val="clear" w:color="auto" w:fill="auto"/>
            <w:vAlign w:val="center"/>
          </w:tcPr>
          <w:p w14:paraId="249B2C4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6FFF2E6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BA5357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00C15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0504E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w:t>
            </w:r>
          </w:p>
          <w:p w14:paraId="0F9A396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VNĐ</w:t>
            </w:r>
          </w:p>
        </w:tc>
        <w:tc>
          <w:tcPr>
            <w:tcW w:w="0" w:type="auto"/>
            <w:tcBorders>
              <w:top w:val="nil"/>
              <w:left w:val="nil"/>
              <w:bottom w:val="single" w:sz="4" w:space="0" w:color="auto"/>
              <w:right w:val="single" w:sz="4" w:space="0" w:color="auto"/>
            </w:tcBorders>
            <w:shd w:val="clear" w:color="auto" w:fill="auto"/>
            <w:vAlign w:val="center"/>
          </w:tcPr>
          <w:p w14:paraId="2A983D2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6DFD096F"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618F875"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00685D"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BHYT</w:t>
            </w:r>
          </w:p>
        </w:tc>
        <w:tc>
          <w:tcPr>
            <w:tcW w:w="0" w:type="auto"/>
            <w:tcBorders>
              <w:top w:val="nil"/>
              <w:left w:val="nil"/>
              <w:bottom w:val="single" w:sz="4" w:space="0" w:color="auto"/>
              <w:right w:val="single" w:sz="4" w:space="0" w:color="auto"/>
            </w:tcBorders>
            <w:shd w:val="clear" w:color="auto" w:fill="auto"/>
            <w:vAlign w:val="center"/>
          </w:tcPr>
          <w:p w14:paraId="55B072A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w:t>
            </w:r>
          </w:p>
        </w:tc>
        <w:tc>
          <w:tcPr>
            <w:tcW w:w="0" w:type="auto"/>
            <w:tcBorders>
              <w:top w:val="nil"/>
              <w:left w:val="nil"/>
              <w:bottom w:val="single" w:sz="4" w:space="0" w:color="auto"/>
              <w:right w:val="single" w:sz="4" w:space="0" w:color="auto"/>
            </w:tcBorders>
            <w:shd w:val="clear" w:color="auto" w:fill="auto"/>
            <w:vAlign w:val="center"/>
          </w:tcPr>
          <w:p w14:paraId="6D2C4E3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7C12EA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927AFF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971EE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A8A55C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w:t>
            </w:r>
          </w:p>
          <w:p w14:paraId="1809412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VNĐ</w:t>
            </w:r>
          </w:p>
        </w:tc>
        <w:tc>
          <w:tcPr>
            <w:tcW w:w="0" w:type="auto"/>
            <w:tcBorders>
              <w:top w:val="nil"/>
              <w:left w:val="nil"/>
              <w:bottom w:val="single" w:sz="4" w:space="0" w:color="auto"/>
              <w:right w:val="single" w:sz="4" w:space="0" w:color="auto"/>
            </w:tcBorders>
            <w:shd w:val="clear" w:color="auto" w:fill="auto"/>
            <w:vAlign w:val="center"/>
          </w:tcPr>
          <w:p w14:paraId="3615662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6BA33DAA"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F5FDFA9"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C142572"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BHTN</w:t>
            </w:r>
          </w:p>
        </w:tc>
        <w:tc>
          <w:tcPr>
            <w:tcW w:w="0" w:type="auto"/>
            <w:tcBorders>
              <w:top w:val="single" w:sz="4" w:space="0" w:color="auto"/>
              <w:left w:val="nil"/>
              <w:bottom w:val="single" w:sz="4" w:space="0" w:color="auto"/>
              <w:right w:val="single" w:sz="4" w:space="0" w:color="auto"/>
            </w:tcBorders>
            <w:shd w:val="clear" w:color="auto" w:fill="auto"/>
            <w:vAlign w:val="center"/>
          </w:tcPr>
          <w:p w14:paraId="6BED521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0A7327B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EC7EFA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7418E6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90173E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C8B81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w:t>
            </w:r>
          </w:p>
          <w:p w14:paraId="0A4A38C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VNĐ</w:t>
            </w:r>
          </w:p>
        </w:tc>
        <w:tc>
          <w:tcPr>
            <w:tcW w:w="0" w:type="auto"/>
            <w:tcBorders>
              <w:top w:val="single" w:sz="4" w:space="0" w:color="auto"/>
              <w:left w:val="nil"/>
              <w:bottom w:val="single" w:sz="4" w:space="0" w:color="auto"/>
              <w:right w:val="single" w:sz="4" w:space="0" w:color="auto"/>
            </w:tcBorders>
            <w:shd w:val="clear" w:color="auto" w:fill="auto"/>
            <w:vAlign w:val="center"/>
          </w:tcPr>
          <w:p w14:paraId="5C70BA2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3869A849" w14:textId="77777777" w:rsidTr="006B3274">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7081A37B" w14:textId="77777777" w:rsidR="00794E09" w:rsidRPr="00C902D4" w:rsidRDefault="00794E09" w:rsidP="00AF7805">
            <w:pPr>
              <w:spacing w:before="0" w:after="0" w:line="360" w:lineRule="auto"/>
              <w:rPr>
                <w:rFonts w:ascii="Arial" w:hAnsi="Arial" w:cs="Arial"/>
                <w:b/>
                <w:color w:val="000000"/>
                <w:sz w:val="20"/>
                <w:lang w:eastAsia="ja-JP"/>
              </w:rPr>
            </w:pPr>
            <w:r w:rsidRPr="00C902D4">
              <w:rPr>
                <w:rFonts w:ascii="Arial" w:hAnsi="Arial" w:cs="Arial"/>
                <w:b/>
                <w:sz w:val="20"/>
              </w:rPr>
              <w:t>Tỷ lệ CBNV đóng</w:t>
            </w:r>
          </w:p>
        </w:tc>
      </w:tr>
      <w:tr w:rsidR="00794E09" w:rsidRPr="00C902D4" w14:paraId="1ABA4215"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869C313"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C6D7F7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BHXH </w:t>
            </w:r>
          </w:p>
        </w:tc>
        <w:tc>
          <w:tcPr>
            <w:tcW w:w="0" w:type="auto"/>
            <w:tcBorders>
              <w:top w:val="single" w:sz="4" w:space="0" w:color="auto"/>
              <w:left w:val="nil"/>
              <w:bottom w:val="single" w:sz="4" w:space="0" w:color="auto"/>
              <w:right w:val="single" w:sz="4" w:space="0" w:color="auto"/>
            </w:tcBorders>
            <w:shd w:val="clear" w:color="auto" w:fill="auto"/>
            <w:vAlign w:val="center"/>
          </w:tcPr>
          <w:p w14:paraId="2FC0416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D9A4E0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3B0708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2D9F35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E59139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A51708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2156E1B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1D1E91F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38D33C3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6DE30800"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85DE44"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ACD137"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BHYT </w:t>
            </w:r>
          </w:p>
        </w:tc>
        <w:tc>
          <w:tcPr>
            <w:tcW w:w="0" w:type="auto"/>
            <w:tcBorders>
              <w:top w:val="single" w:sz="4" w:space="0" w:color="auto"/>
              <w:left w:val="nil"/>
              <w:bottom w:val="single" w:sz="4" w:space="0" w:color="auto"/>
              <w:right w:val="single" w:sz="4" w:space="0" w:color="auto"/>
            </w:tcBorders>
            <w:shd w:val="clear" w:color="auto" w:fill="auto"/>
            <w:vAlign w:val="center"/>
          </w:tcPr>
          <w:p w14:paraId="68E2DDD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266013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E49489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C737A4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526444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815BC1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34DCD07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1635209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0F3135A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0CD74A72"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B6CFC7"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4DCECC"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BHTN </w:t>
            </w:r>
          </w:p>
        </w:tc>
        <w:tc>
          <w:tcPr>
            <w:tcW w:w="0" w:type="auto"/>
            <w:tcBorders>
              <w:top w:val="single" w:sz="4" w:space="0" w:color="auto"/>
              <w:left w:val="nil"/>
              <w:bottom w:val="single" w:sz="4" w:space="0" w:color="auto"/>
              <w:right w:val="single" w:sz="4" w:space="0" w:color="auto"/>
            </w:tcBorders>
            <w:shd w:val="clear" w:color="auto" w:fill="auto"/>
            <w:vAlign w:val="center"/>
          </w:tcPr>
          <w:p w14:paraId="0503493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A1CAC6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690EDB0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9F6C10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5785E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AB7D0E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58D5B7F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19FF18E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6A6A58A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1FA34440" w14:textId="77777777" w:rsidTr="006B3274">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3A4FBA1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
                <w:sz w:val="20"/>
              </w:rPr>
              <w:t>Tỷ lệ Tỷ lệ công ty đóng cho nhân viên</w:t>
            </w:r>
          </w:p>
        </w:tc>
      </w:tr>
      <w:tr w:rsidR="00794E09" w:rsidRPr="00C902D4" w14:paraId="4A817C9C"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57E05B1"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EAD4B37"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BHXH </w:t>
            </w:r>
          </w:p>
        </w:tc>
        <w:tc>
          <w:tcPr>
            <w:tcW w:w="0" w:type="auto"/>
            <w:tcBorders>
              <w:top w:val="single" w:sz="4" w:space="0" w:color="auto"/>
              <w:left w:val="nil"/>
              <w:bottom w:val="single" w:sz="4" w:space="0" w:color="auto"/>
              <w:right w:val="single" w:sz="4" w:space="0" w:color="auto"/>
            </w:tcBorders>
            <w:shd w:val="clear" w:color="auto" w:fill="auto"/>
            <w:vAlign w:val="center"/>
          </w:tcPr>
          <w:p w14:paraId="392B56B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4EABA81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A5C57D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3A3AD8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943D6C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934A8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6F9E629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2A396DB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7832A8C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33965477"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4964E00"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53B545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BHYT </w:t>
            </w:r>
          </w:p>
        </w:tc>
        <w:tc>
          <w:tcPr>
            <w:tcW w:w="0" w:type="auto"/>
            <w:tcBorders>
              <w:top w:val="single" w:sz="4" w:space="0" w:color="auto"/>
              <w:left w:val="nil"/>
              <w:bottom w:val="single" w:sz="4" w:space="0" w:color="auto"/>
              <w:right w:val="single" w:sz="4" w:space="0" w:color="auto"/>
            </w:tcBorders>
            <w:shd w:val="clear" w:color="auto" w:fill="auto"/>
            <w:vAlign w:val="center"/>
          </w:tcPr>
          <w:p w14:paraId="001EFDC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3FFB488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2619956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E860B3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68A1D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1631D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2282D26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0FCFB13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2DCD2F2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1FF2E4D5"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3331A6"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C046DA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BHTN </w:t>
            </w:r>
          </w:p>
        </w:tc>
        <w:tc>
          <w:tcPr>
            <w:tcW w:w="0" w:type="auto"/>
            <w:tcBorders>
              <w:top w:val="single" w:sz="4" w:space="0" w:color="auto"/>
              <w:left w:val="nil"/>
              <w:bottom w:val="single" w:sz="4" w:space="0" w:color="auto"/>
              <w:right w:val="single" w:sz="4" w:space="0" w:color="auto"/>
            </w:tcBorders>
            <w:shd w:val="clear" w:color="auto" w:fill="auto"/>
            <w:vAlign w:val="center"/>
          </w:tcPr>
          <w:p w14:paraId="40F0141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53F571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9FD426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3E87D7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921622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BEF63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18F86E7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0DB317A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2A9E8F7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217DA397" w14:textId="77777777" w:rsidTr="006B3274">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44418AF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
                <w:sz w:val="20"/>
              </w:rPr>
              <w:t>Hệ số hưởng ốm đau, thai sản</w:t>
            </w:r>
          </w:p>
        </w:tc>
      </w:tr>
      <w:tr w:rsidR="00794E09" w:rsidRPr="00C902D4" w14:paraId="0E8F5B50"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BF99A9D"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1AD732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Ốm đau</w:t>
            </w:r>
          </w:p>
        </w:tc>
        <w:tc>
          <w:tcPr>
            <w:tcW w:w="0" w:type="auto"/>
            <w:tcBorders>
              <w:top w:val="single" w:sz="4" w:space="0" w:color="auto"/>
              <w:left w:val="nil"/>
              <w:bottom w:val="single" w:sz="4" w:space="0" w:color="auto"/>
              <w:right w:val="single" w:sz="4" w:space="0" w:color="auto"/>
            </w:tcBorders>
            <w:shd w:val="clear" w:color="auto" w:fill="auto"/>
            <w:vAlign w:val="center"/>
          </w:tcPr>
          <w:p w14:paraId="5628157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ACC055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5FF6B52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690500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95A81C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32288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7F48BBF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245F200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705BD88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56C97EEB"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CAEC7A2"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82D54D6"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Thai sản</w:t>
            </w:r>
          </w:p>
        </w:tc>
        <w:tc>
          <w:tcPr>
            <w:tcW w:w="0" w:type="auto"/>
            <w:tcBorders>
              <w:top w:val="single" w:sz="4" w:space="0" w:color="auto"/>
              <w:left w:val="nil"/>
              <w:bottom w:val="single" w:sz="4" w:space="0" w:color="auto"/>
              <w:right w:val="single" w:sz="4" w:space="0" w:color="auto"/>
            </w:tcBorders>
            <w:shd w:val="clear" w:color="auto" w:fill="auto"/>
            <w:vAlign w:val="center"/>
          </w:tcPr>
          <w:p w14:paraId="0E1C7E6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62A9F3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5C2A103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4BCD9B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F9CD4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944D74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1104ECA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04F7C5A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306611E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06A1406A" w14:textId="77777777" w:rsidTr="006B3274">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0B16D97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
                <w:sz w:val="20"/>
              </w:rPr>
              <w:t>Hệ số hưởng chế độ DS, PHSK</w:t>
            </w:r>
          </w:p>
        </w:tc>
      </w:tr>
      <w:tr w:rsidR="00794E09" w:rsidRPr="00C902D4" w14:paraId="2FB7D022"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30CCFD"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3505BD"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Nghỉ tập trung</w:t>
            </w:r>
          </w:p>
        </w:tc>
        <w:tc>
          <w:tcPr>
            <w:tcW w:w="0" w:type="auto"/>
            <w:tcBorders>
              <w:top w:val="single" w:sz="4" w:space="0" w:color="auto"/>
              <w:left w:val="nil"/>
              <w:bottom w:val="single" w:sz="4" w:space="0" w:color="auto"/>
              <w:right w:val="single" w:sz="4" w:space="0" w:color="auto"/>
            </w:tcBorders>
            <w:shd w:val="clear" w:color="auto" w:fill="auto"/>
            <w:vAlign w:val="center"/>
          </w:tcPr>
          <w:p w14:paraId="3729F90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04270E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6FF344E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2A862E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0E84A0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A6DF61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0787C0A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7DF5B14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559E29D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4BB749C2"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B87694"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4A9D78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Nghỉ tại nhà</w:t>
            </w:r>
          </w:p>
        </w:tc>
        <w:tc>
          <w:tcPr>
            <w:tcW w:w="0" w:type="auto"/>
            <w:tcBorders>
              <w:top w:val="single" w:sz="4" w:space="0" w:color="auto"/>
              <w:left w:val="nil"/>
              <w:bottom w:val="single" w:sz="4" w:space="0" w:color="auto"/>
              <w:right w:val="single" w:sz="4" w:space="0" w:color="auto"/>
            </w:tcBorders>
            <w:shd w:val="clear" w:color="auto" w:fill="auto"/>
            <w:vAlign w:val="center"/>
          </w:tcPr>
          <w:p w14:paraId="32BDD54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37AC7F4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6F9BA93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1B8C9A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91CD79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286D5F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 &amp;</w:t>
            </w:r>
          </w:p>
          <w:p w14:paraId="59CACA4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&lt;= 100</w:t>
            </w:r>
          </w:p>
          <w:p w14:paraId="53BF016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w:t>
            </w:r>
          </w:p>
        </w:tc>
        <w:tc>
          <w:tcPr>
            <w:tcW w:w="0" w:type="auto"/>
            <w:tcBorders>
              <w:top w:val="single" w:sz="4" w:space="0" w:color="auto"/>
              <w:left w:val="nil"/>
              <w:bottom w:val="single" w:sz="4" w:space="0" w:color="auto"/>
              <w:right w:val="single" w:sz="4" w:space="0" w:color="auto"/>
            </w:tcBorders>
            <w:shd w:val="clear" w:color="auto" w:fill="auto"/>
            <w:vAlign w:val="center"/>
          </w:tcPr>
          <w:p w14:paraId="61A6813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6DBE7B5F" w14:textId="77777777" w:rsidTr="006B3274">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5195753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
                <w:sz w:val="20"/>
              </w:rPr>
              <w:t>Tuổi về hưu</w:t>
            </w:r>
          </w:p>
        </w:tc>
      </w:tr>
      <w:tr w:rsidR="00794E09" w:rsidRPr="00C902D4" w14:paraId="1364E18F"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F8FD4C9"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BE304CE"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Nam</w:t>
            </w:r>
          </w:p>
        </w:tc>
        <w:tc>
          <w:tcPr>
            <w:tcW w:w="0" w:type="auto"/>
            <w:tcBorders>
              <w:top w:val="single" w:sz="4" w:space="0" w:color="auto"/>
              <w:left w:val="nil"/>
              <w:bottom w:val="single" w:sz="4" w:space="0" w:color="auto"/>
              <w:right w:val="single" w:sz="4" w:space="0" w:color="auto"/>
            </w:tcBorders>
            <w:shd w:val="clear" w:color="auto" w:fill="auto"/>
            <w:vAlign w:val="center"/>
          </w:tcPr>
          <w:p w14:paraId="1F3C07E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D075A0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7E15416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07A6F6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41150D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56E9F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&gt; 0</w:t>
            </w:r>
          </w:p>
        </w:tc>
        <w:tc>
          <w:tcPr>
            <w:tcW w:w="0" w:type="auto"/>
            <w:tcBorders>
              <w:top w:val="single" w:sz="4" w:space="0" w:color="auto"/>
              <w:left w:val="nil"/>
              <w:bottom w:val="single" w:sz="4" w:space="0" w:color="auto"/>
              <w:right w:val="single" w:sz="4" w:space="0" w:color="auto"/>
            </w:tcBorders>
            <w:shd w:val="clear" w:color="auto" w:fill="auto"/>
            <w:vAlign w:val="center"/>
          </w:tcPr>
          <w:p w14:paraId="0C5AD33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0F289BBA" w14:textId="77777777" w:rsidTr="006B3274">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2DEDDD" w14:textId="77777777" w:rsidR="00794E09" w:rsidRPr="00C902D4" w:rsidRDefault="00794E09" w:rsidP="00AF7805">
            <w:pPr>
              <w:pStyle w:val="ListParagraph"/>
              <w:numPr>
                <w:ilvl w:val="0"/>
                <w:numId w:val="116"/>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D0AF2A1"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Nữ</w:t>
            </w:r>
          </w:p>
        </w:tc>
        <w:tc>
          <w:tcPr>
            <w:tcW w:w="0" w:type="auto"/>
            <w:tcBorders>
              <w:top w:val="single" w:sz="4" w:space="0" w:color="auto"/>
              <w:left w:val="nil"/>
              <w:bottom w:val="single" w:sz="4" w:space="0" w:color="auto"/>
              <w:right w:val="single" w:sz="4" w:space="0" w:color="auto"/>
            </w:tcBorders>
            <w:shd w:val="clear" w:color="auto" w:fill="auto"/>
            <w:vAlign w:val="center"/>
          </w:tcPr>
          <w:p w14:paraId="480ADEE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641745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6BD20EB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48AC2A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59F0B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74359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Tuổi &gt; 0</w:t>
            </w:r>
          </w:p>
        </w:tc>
        <w:tc>
          <w:tcPr>
            <w:tcW w:w="0" w:type="auto"/>
            <w:tcBorders>
              <w:top w:val="single" w:sz="4" w:space="0" w:color="auto"/>
              <w:left w:val="nil"/>
              <w:bottom w:val="single" w:sz="4" w:space="0" w:color="auto"/>
              <w:right w:val="single" w:sz="4" w:space="0" w:color="auto"/>
            </w:tcBorders>
            <w:shd w:val="clear" w:color="auto" w:fill="auto"/>
            <w:vAlign w:val="center"/>
          </w:tcPr>
          <w:p w14:paraId="0038693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23EAEC04"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497"/>
        <w:gridCol w:w="3852"/>
        <w:gridCol w:w="2121"/>
      </w:tblGrid>
      <w:tr w:rsidR="00794E09" w:rsidRPr="00C902D4" w14:paraId="40E531BA" w14:textId="77777777" w:rsidTr="006B3274">
        <w:tc>
          <w:tcPr>
            <w:tcW w:w="0" w:type="auto"/>
            <w:vAlign w:val="center"/>
          </w:tcPr>
          <w:p w14:paraId="066D1534" w14:textId="77777777" w:rsidR="00794E09" w:rsidRPr="00C902D4" w:rsidRDefault="00794E09" w:rsidP="00AF7805">
            <w:pPr>
              <w:pStyle w:val="-Tiubng"/>
              <w:rPr>
                <w:rFonts w:cs="Arial"/>
              </w:rPr>
            </w:pPr>
            <w:r w:rsidRPr="00C902D4">
              <w:rPr>
                <w:rFonts w:cs="Arial"/>
              </w:rPr>
              <w:t>STT</w:t>
            </w:r>
          </w:p>
        </w:tc>
        <w:tc>
          <w:tcPr>
            <w:tcW w:w="0" w:type="auto"/>
            <w:vAlign w:val="center"/>
          </w:tcPr>
          <w:p w14:paraId="21D316FA"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3A25394E"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41143FED"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7752452E" w14:textId="77777777" w:rsidTr="006B3274">
        <w:trPr>
          <w:tblHeader/>
        </w:trPr>
        <w:tc>
          <w:tcPr>
            <w:tcW w:w="0" w:type="auto"/>
            <w:vAlign w:val="center"/>
          </w:tcPr>
          <w:p w14:paraId="33B1831D"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3BFFC182" w14:textId="77777777" w:rsidR="00794E09" w:rsidRPr="00C902D4" w:rsidRDefault="00794E09" w:rsidP="00AF7805">
            <w:pPr>
              <w:pStyle w:val="-Thng"/>
              <w:ind w:firstLine="0"/>
              <w:jc w:val="left"/>
              <w:rPr>
                <w:rFonts w:cs="Arial"/>
                <w:lang w:val="en-US"/>
              </w:rPr>
            </w:pPr>
            <w:r w:rsidRPr="00C902D4">
              <w:rPr>
                <w:rFonts w:cs="Arial"/>
                <w:color w:val="000000"/>
              </w:rPr>
              <w:t>Ngày hiệu lực</w:t>
            </w:r>
          </w:p>
        </w:tc>
        <w:tc>
          <w:tcPr>
            <w:tcW w:w="0" w:type="auto"/>
            <w:vAlign w:val="center"/>
          </w:tcPr>
          <w:p w14:paraId="5DAF6720"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Ngày hiệu lực</w:t>
            </w:r>
          </w:p>
        </w:tc>
        <w:tc>
          <w:tcPr>
            <w:tcW w:w="0" w:type="auto"/>
            <w:vAlign w:val="center"/>
          </w:tcPr>
          <w:p w14:paraId="2D141ABB"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6AFC982" w14:textId="77777777" w:rsidTr="006B3274">
        <w:trPr>
          <w:tblHeader/>
        </w:trPr>
        <w:tc>
          <w:tcPr>
            <w:tcW w:w="0" w:type="auto"/>
            <w:vAlign w:val="center"/>
          </w:tcPr>
          <w:p w14:paraId="2A350054" w14:textId="77777777" w:rsidR="00794E09" w:rsidRPr="00C902D4" w:rsidRDefault="00794E09" w:rsidP="00AF7805">
            <w:pPr>
              <w:pStyle w:val="-Thng"/>
              <w:ind w:firstLine="0"/>
              <w:jc w:val="center"/>
              <w:rPr>
                <w:rFonts w:cs="Arial"/>
                <w:lang w:val="en-US"/>
              </w:rPr>
            </w:pPr>
            <w:r w:rsidRPr="00C902D4">
              <w:rPr>
                <w:rFonts w:cs="Arial"/>
                <w:color w:val="000000"/>
              </w:rPr>
              <w:lastRenderedPageBreak/>
              <w:t>2</w:t>
            </w:r>
          </w:p>
        </w:tc>
        <w:tc>
          <w:tcPr>
            <w:tcW w:w="0" w:type="auto"/>
            <w:vAlign w:val="center"/>
          </w:tcPr>
          <w:p w14:paraId="4E5A71DA" w14:textId="77777777" w:rsidR="00794E09" w:rsidRPr="00C902D4" w:rsidRDefault="00794E09" w:rsidP="00AF7805">
            <w:pPr>
              <w:pStyle w:val="-Thng"/>
              <w:ind w:firstLine="0"/>
              <w:jc w:val="left"/>
              <w:rPr>
                <w:rFonts w:cs="Arial"/>
                <w:lang w:val="en-US"/>
              </w:rPr>
            </w:pPr>
            <w:r w:rsidRPr="00C902D4">
              <w:rPr>
                <w:rFonts w:cs="Arial"/>
                <w:color w:val="000000"/>
              </w:rPr>
              <w:t>Trạng thái</w:t>
            </w:r>
          </w:p>
        </w:tc>
        <w:tc>
          <w:tcPr>
            <w:tcW w:w="0" w:type="auto"/>
            <w:vAlign w:val="center"/>
          </w:tcPr>
          <w:p w14:paraId="7ECEA224"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Trạng thái</w:t>
            </w:r>
          </w:p>
        </w:tc>
        <w:tc>
          <w:tcPr>
            <w:tcW w:w="0" w:type="auto"/>
            <w:vAlign w:val="center"/>
          </w:tcPr>
          <w:p w14:paraId="582F3923"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8036C85" w14:textId="77777777" w:rsidTr="006B3274">
        <w:trPr>
          <w:tblHeader/>
        </w:trPr>
        <w:tc>
          <w:tcPr>
            <w:tcW w:w="0" w:type="auto"/>
            <w:vAlign w:val="center"/>
          </w:tcPr>
          <w:p w14:paraId="40D2593E"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60B67145" w14:textId="77777777" w:rsidR="00794E09" w:rsidRPr="00C902D4" w:rsidRDefault="00794E09" w:rsidP="00AF7805">
            <w:pPr>
              <w:pStyle w:val="-Thng"/>
              <w:ind w:firstLine="0"/>
              <w:jc w:val="left"/>
              <w:rPr>
                <w:rFonts w:cs="Arial"/>
                <w:lang w:val="en-US"/>
              </w:rPr>
            </w:pPr>
            <w:r w:rsidRPr="00C902D4">
              <w:rPr>
                <w:rFonts w:cs="Arial"/>
                <w:color w:val="000000"/>
              </w:rPr>
              <w:t>Mức trần BHXH</w:t>
            </w:r>
          </w:p>
        </w:tc>
        <w:tc>
          <w:tcPr>
            <w:tcW w:w="0" w:type="auto"/>
            <w:vAlign w:val="center"/>
          </w:tcPr>
          <w:p w14:paraId="5224446C"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Mức trần BHXH</w:t>
            </w:r>
          </w:p>
        </w:tc>
        <w:tc>
          <w:tcPr>
            <w:tcW w:w="0" w:type="auto"/>
            <w:vAlign w:val="center"/>
          </w:tcPr>
          <w:p w14:paraId="5461D3B3"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645A7D9E" w14:textId="77777777" w:rsidTr="006B3274">
        <w:trPr>
          <w:tblHeader/>
        </w:trPr>
        <w:tc>
          <w:tcPr>
            <w:tcW w:w="0" w:type="auto"/>
            <w:vAlign w:val="center"/>
          </w:tcPr>
          <w:p w14:paraId="4666F2C6" w14:textId="77777777" w:rsidR="00794E09" w:rsidRPr="00C902D4" w:rsidRDefault="00794E09" w:rsidP="00AF7805">
            <w:pPr>
              <w:pStyle w:val="-Thng"/>
              <w:ind w:firstLine="0"/>
              <w:jc w:val="center"/>
              <w:rPr>
                <w:rFonts w:cs="Arial"/>
                <w:lang w:val="en-US"/>
              </w:rPr>
            </w:pPr>
            <w:r w:rsidRPr="00C902D4">
              <w:rPr>
                <w:rFonts w:cs="Arial"/>
                <w:color w:val="000000"/>
              </w:rPr>
              <w:t>4</w:t>
            </w:r>
          </w:p>
        </w:tc>
        <w:tc>
          <w:tcPr>
            <w:tcW w:w="0" w:type="auto"/>
            <w:vAlign w:val="center"/>
          </w:tcPr>
          <w:p w14:paraId="767C6234" w14:textId="77777777" w:rsidR="00794E09" w:rsidRPr="00C902D4" w:rsidRDefault="00794E09" w:rsidP="00AF7805">
            <w:pPr>
              <w:pStyle w:val="-Thng"/>
              <w:ind w:firstLine="0"/>
              <w:jc w:val="left"/>
              <w:rPr>
                <w:rFonts w:cs="Arial"/>
                <w:lang w:val="en-US"/>
              </w:rPr>
            </w:pPr>
            <w:r w:rsidRPr="00C902D4">
              <w:rPr>
                <w:rFonts w:cs="Arial"/>
                <w:color w:val="000000"/>
              </w:rPr>
              <w:t>Mức trần BHYT</w:t>
            </w:r>
          </w:p>
        </w:tc>
        <w:tc>
          <w:tcPr>
            <w:tcW w:w="0" w:type="auto"/>
            <w:vAlign w:val="center"/>
          </w:tcPr>
          <w:p w14:paraId="1CD061A6"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Mức trần BHYT</w:t>
            </w:r>
          </w:p>
        </w:tc>
        <w:tc>
          <w:tcPr>
            <w:tcW w:w="0" w:type="auto"/>
            <w:vAlign w:val="center"/>
          </w:tcPr>
          <w:p w14:paraId="013EE16B"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F60E6FB" w14:textId="77777777" w:rsidTr="006B3274">
        <w:trPr>
          <w:tblHeader/>
        </w:trPr>
        <w:tc>
          <w:tcPr>
            <w:tcW w:w="0" w:type="auto"/>
            <w:vAlign w:val="center"/>
          </w:tcPr>
          <w:p w14:paraId="7E91F5A1" w14:textId="77777777" w:rsidR="00794E09" w:rsidRPr="00C902D4" w:rsidRDefault="00794E09" w:rsidP="00AF7805">
            <w:pPr>
              <w:pStyle w:val="-Thng"/>
              <w:ind w:firstLine="0"/>
              <w:jc w:val="center"/>
              <w:rPr>
                <w:rFonts w:cs="Arial"/>
                <w:lang w:val="en-US"/>
              </w:rPr>
            </w:pPr>
            <w:r w:rsidRPr="00C902D4">
              <w:rPr>
                <w:rFonts w:cs="Arial"/>
                <w:color w:val="000000"/>
              </w:rPr>
              <w:t>5</w:t>
            </w:r>
          </w:p>
        </w:tc>
        <w:tc>
          <w:tcPr>
            <w:tcW w:w="0" w:type="auto"/>
            <w:vAlign w:val="center"/>
          </w:tcPr>
          <w:p w14:paraId="408927FC" w14:textId="77777777" w:rsidR="00794E09" w:rsidRPr="00C902D4" w:rsidRDefault="00794E09" w:rsidP="00AF7805">
            <w:pPr>
              <w:pStyle w:val="-Thng"/>
              <w:ind w:firstLine="0"/>
              <w:jc w:val="left"/>
              <w:rPr>
                <w:rFonts w:cs="Arial"/>
                <w:lang w:val="en-US"/>
              </w:rPr>
            </w:pPr>
            <w:r w:rsidRPr="00C902D4">
              <w:rPr>
                <w:rFonts w:cs="Arial"/>
                <w:color w:val="000000"/>
              </w:rPr>
              <w:t>Mức trần BHTN</w:t>
            </w:r>
          </w:p>
        </w:tc>
        <w:tc>
          <w:tcPr>
            <w:tcW w:w="0" w:type="auto"/>
            <w:vAlign w:val="center"/>
          </w:tcPr>
          <w:p w14:paraId="68CFCA2F"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Mức trần BHTN</w:t>
            </w:r>
          </w:p>
        </w:tc>
        <w:tc>
          <w:tcPr>
            <w:tcW w:w="0" w:type="auto"/>
            <w:vAlign w:val="center"/>
          </w:tcPr>
          <w:p w14:paraId="068C4C89"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7D0206D" w14:textId="77777777" w:rsidTr="006B3274">
        <w:trPr>
          <w:tblHeader/>
        </w:trPr>
        <w:tc>
          <w:tcPr>
            <w:tcW w:w="0" w:type="auto"/>
            <w:vAlign w:val="center"/>
          </w:tcPr>
          <w:p w14:paraId="538A0266" w14:textId="77777777" w:rsidR="00794E09" w:rsidRPr="00C902D4" w:rsidRDefault="00794E09" w:rsidP="00AF7805">
            <w:pPr>
              <w:pStyle w:val="-Thng"/>
              <w:ind w:firstLine="0"/>
              <w:jc w:val="center"/>
              <w:rPr>
                <w:rFonts w:cs="Arial"/>
                <w:lang w:val="en-US"/>
              </w:rPr>
            </w:pPr>
            <w:r w:rsidRPr="00C902D4">
              <w:rPr>
                <w:rFonts w:cs="Arial"/>
                <w:color w:val="000000"/>
              </w:rPr>
              <w:t>6</w:t>
            </w:r>
          </w:p>
        </w:tc>
        <w:tc>
          <w:tcPr>
            <w:tcW w:w="0" w:type="auto"/>
            <w:vAlign w:val="center"/>
          </w:tcPr>
          <w:p w14:paraId="708AED60" w14:textId="77777777" w:rsidR="00794E09" w:rsidRPr="00C902D4" w:rsidRDefault="00794E09" w:rsidP="00AF7805">
            <w:pPr>
              <w:pStyle w:val="-Thng"/>
              <w:ind w:firstLine="0"/>
              <w:jc w:val="left"/>
              <w:rPr>
                <w:rFonts w:cs="Arial"/>
                <w:lang w:val="en-US"/>
              </w:rPr>
            </w:pPr>
            <w:r w:rsidRPr="00C902D4">
              <w:rPr>
                <w:rFonts w:cs="Arial"/>
                <w:color w:val="000000"/>
              </w:rPr>
              <w:t>% Nhân viên đóng BHXH</w:t>
            </w:r>
          </w:p>
        </w:tc>
        <w:tc>
          <w:tcPr>
            <w:tcW w:w="0" w:type="auto"/>
            <w:vAlign w:val="center"/>
          </w:tcPr>
          <w:p w14:paraId="1CC1726A"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Nhân viên đóng BHXH</w:t>
            </w:r>
          </w:p>
        </w:tc>
        <w:tc>
          <w:tcPr>
            <w:tcW w:w="0" w:type="auto"/>
            <w:vAlign w:val="center"/>
          </w:tcPr>
          <w:p w14:paraId="444F0DC5"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C5CE446" w14:textId="77777777" w:rsidTr="006B3274">
        <w:trPr>
          <w:tblHeader/>
        </w:trPr>
        <w:tc>
          <w:tcPr>
            <w:tcW w:w="0" w:type="auto"/>
            <w:vAlign w:val="center"/>
          </w:tcPr>
          <w:p w14:paraId="7678B19D" w14:textId="77777777" w:rsidR="00794E09" w:rsidRPr="00C902D4" w:rsidRDefault="00794E09" w:rsidP="00AF7805">
            <w:pPr>
              <w:pStyle w:val="-Thng"/>
              <w:ind w:firstLine="0"/>
              <w:jc w:val="center"/>
              <w:rPr>
                <w:rFonts w:cs="Arial"/>
                <w:lang w:val="en-US"/>
              </w:rPr>
            </w:pPr>
            <w:r w:rsidRPr="00C902D4">
              <w:rPr>
                <w:rFonts w:cs="Arial"/>
                <w:color w:val="000000"/>
              </w:rPr>
              <w:t>7</w:t>
            </w:r>
          </w:p>
        </w:tc>
        <w:tc>
          <w:tcPr>
            <w:tcW w:w="0" w:type="auto"/>
            <w:vAlign w:val="center"/>
          </w:tcPr>
          <w:p w14:paraId="0F42C0D6" w14:textId="77777777" w:rsidR="00794E09" w:rsidRPr="00C902D4" w:rsidRDefault="00794E09" w:rsidP="00AF7805">
            <w:pPr>
              <w:pStyle w:val="-Thng"/>
              <w:ind w:firstLine="0"/>
              <w:jc w:val="left"/>
              <w:rPr>
                <w:rFonts w:cs="Arial"/>
                <w:lang w:val="en-US"/>
              </w:rPr>
            </w:pPr>
            <w:r w:rsidRPr="00C902D4">
              <w:rPr>
                <w:rFonts w:cs="Arial"/>
                <w:color w:val="000000"/>
              </w:rPr>
              <w:t>% Nhân viên đóng BHYT</w:t>
            </w:r>
          </w:p>
        </w:tc>
        <w:tc>
          <w:tcPr>
            <w:tcW w:w="0" w:type="auto"/>
            <w:vAlign w:val="center"/>
          </w:tcPr>
          <w:p w14:paraId="0EEC7B55"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Nhân viên đóng BHYT</w:t>
            </w:r>
          </w:p>
        </w:tc>
        <w:tc>
          <w:tcPr>
            <w:tcW w:w="0" w:type="auto"/>
            <w:vAlign w:val="center"/>
          </w:tcPr>
          <w:p w14:paraId="21441817"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05E3926" w14:textId="77777777" w:rsidTr="006B3274">
        <w:trPr>
          <w:tblHeader/>
        </w:trPr>
        <w:tc>
          <w:tcPr>
            <w:tcW w:w="0" w:type="auto"/>
            <w:vAlign w:val="center"/>
          </w:tcPr>
          <w:p w14:paraId="22AE3AEE" w14:textId="77777777" w:rsidR="00794E09" w:rsidRPr="00C902D4" w:rsidRDefault="00794E09" w:rsidP="00AF7805">
            <w:pPr>
              <w:pStyle w:val="-Thng"/>
              <w:ind w:firstLine="0"/>
              <w:jc w:val="center"/>
              <w:rPr>
                <w:rFonts w:cs="Arial"/>
                <w:lang w:val="en-US"/>
              </w:rPr>
            </w:pPr>
            <w:r w:rsidRPr="00C902D4">
              <w:rPr>
                <w:rFonts w:cs="Arial"/>
                <w:color w:val="000000"/>
              </w:rPr>
              <w:t>8</w:t>
            </w:r>
          </w:p>
        </w:tc>
        <w:tc>
          <w:tcPr>
            <w:tcW w:w="0" w:type="auto"/>
            <w:vAlign w:val="center"/>
          </w:tcPr>
          <w:p w14:paraId="11178CB6" w14:textId="77777777" w:rsidR="00794E09" w:rsidRPr="00C902D4" w:rsidRDefault="00794E09" w:rsidP="00AF7805">
            <w:pPr>
              <w:pStyle w:val="-Thng"/>
              <w:ind w:firstLine="0"/>
              <w:jc w:val="left"/>
              <w:rPr>
                <w:rFonts w:cs="Arial"/>
                <w:lang w:val="en-US"/>
              </w:rPr>
            </w:pPr>
            <w:r w:rsidRPr="00C902D4">
              <w:rPr>
                <w:rFonts w:cs="Arial"/>
                <w:color w:val="000000"/>
              </w:rPr>
              <w:t>% Nhân viên đóng BHTN</w:t>
            </w:r>
          </w:p>
        </w:tc>
        <w:tc>
          <w:tcPr>
            <w:tcW w:w="0" w:type="auto"/>
            <w:vAlign w:val="center"/>
          </w:tcPr>
          <w:p w14:paraId="4F7DEA33"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Nhân viên đóng BHTN</w:t>
            </w:r>
          </w:p>
        </w:tc>
        <w:tc>
          <w:tcPr>
            <w:tcW w:w="0" w:type="auto"/>
            <w:vAlign w:val="center"/>
          </w:tcPr>
          <w:p w14:paraId="2C8E7654"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D4FACED" w14:textId="77777777" w:rsidTr="006B3274">
        <w:trPr>
          <w:tblHeader/>
        </w:trPr>
        <w:tc>
          <w:tcPr>
            <w:tcW w:w="0" w:type="auto"/>
            <w:vAlign w:val="center"/>
          </w:tcPr>
          <w:p w14:paraId="69C34F54" w14:textId="77777777" w:rsidR="00794E09" w:rsidRPr="00C902D4" w:rsidRDefault="00794E09" w:rsidP="00AF7805">
            <w:pPr>
              <w:pStyle w:val="-Thng"/>
              <w:ind w:firstLine="0"/>
              <w:jc w:val="center"/>
              <w:rPr>
                <w:rFonts w:cs="Arial"/>
                <w:lang w:val="en-US"/>
              </w:rPr>
            </w:pPr>
            <w:r w:rsidRPr="00C902D4">
              <w:rPr>
                <w:rFonts w:cs="Arial"/>
                <w:color w:val="000000"/>
              </w:rPr>
              <w:t>9</w:t>
            </w:r>
          </w:p>
        </w:tc>
        <w:tc>
          <w:tcPr>
            <w:tcW w:w="0" w:type="auto"/>
            <w:vAlign w:val="center"/>
          </w:tcPr>
          <w:p w14:paraId="04C73258" w14:textId="77777777" w:rsidR="00794E09" w:rsidRPr="00C902D4" w:rsidRDefault="00794E09" w:rsidP="00AF7805">
            <w:pPr>
              <w:pStyle w:val="-Thng"/>
              <w:ind w:firstLine="0"/>
              <w:jc w:val="left"/>
              <w:rPr>
                <w:rFonts w:cs="Arial"/>
                <w:lang w:val="en-US"/>
              </w:rPr>
            </w:pPr>
            <w:r w:rsidRPr="00C902D4">
              <w:rPr>
                <w:rFonts w:cs="Arial"/>
                <w:color w:val="000000"/>
              </w:rPr>
              <w:t>% Công ty đóng BHXH</w:t>
            </w:r>
          </w:p>
        </w:tc>
        <w:tc>
          <w:tcPr>
            <w:tcW w:w="0" w:type="auto"/>
            <w:vAlign w:val="center"/>
          </w:tcPr>
          <w:p w14:paraId="68E311D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Công ty đóng BHXH</w:t>
            </w:r>
          </w:p>
        </w:tc>
        <w:tc>
          <w:tcPr>
            <w:tcW w:w="0" w:type="auto"/>
            <w:vAlign w:val="center"/>
          </w:tcPr>
          <w:p w14:paraId="6A313874"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3EE60A77" w14:textId="77777777" w:rsidTr="006B3274">
        <w:trPr>
          <w:tblHeader/>
        </w:trPr>
        <w:tc>
          <w:tcPr>
            <w:tcW w:w="0" w:type="auto"/>
            <w:vAlign w:val="center"/>
          </w:tcPr>
          <w:p w14:paraId="74AA0AC9" w14:textId="77777777" w:rsidR="00794E09" w:rsidRPr="00C902D4" w:rsidRDefault="00794E09" w:rsidP="00AF7805">
            <w:pPr>
              <w:pStyle w:val="-Thng"/>
              <w:ind w:firstLine="0"/>
              <w:jc w:val="center"/>
              <w:rPr>
                <w:rFonts w:cs="Arial"/>
                <w:lang w:val="en-US"/>
              </w:rPr>
            </w:pPr>
            <w:r w:rsidRPr="00C902D4">
              <w:rPr>
                <w:rFonts w:cs="Arial"/>
                <w:color w:val="000000"/>
              </w:rPr>
              <w:t>10</w:t>
            </w:r>
          </w:p>
        </w:tc>
        <w:tc>
          <w:tcPr>
            <w:tcW w:w="0" w:type="auto"/>
            <w:vAlign w:val="center"/>
          </w:tcPr>
          <w:p w14:paraId="3A6CC99D" w14:textId="77777777" w:rsidR="00794E09" w:rsidRPr="00C902D4" w:rsidRDefault="00794E09" w:rsidP="00AF7805">
            <w:pPr>
              <w:pStyle w:val="-Thng"/>
              <w:ind w:firstLine="0"/>
              <w:jc w:val="left"/>
              <w:rPr>
                <w:rFonts w:cs="Arial"/>
                <w:lang w:val="en-US"/>
              </w:rPr>
            </w:pPr>
            <w:r w:rsidRPr="00C902D4">
              <w:rPr>
                <w:rFonts w:cs="Arial"/>
                <w:color w:val="000000"/>
              </w:rPr>
              <w:t>% Công ty đóng BHYT</w:t>
            </w:r>
          </w:p>
        </w:tc>
        <w:tc>
          <w:tcPr>
            <w:tcW w:w="0" w:type="auto"/>
            <w:vAlign w:val="center"/>
          </w:tcPr>
          <w:p w14:paraId="7A7F6AF7"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Công ty đóng BHYT</w:t>
            </w:r>
          </w:p>
        </w:tc>
        <w:tc>
          <w:tcPr>
            <w:tcW w:w="0" w:type="auto"/>
            <w:vAlign w:val="center"/>
          </w:tcPr>
          <w:p w14:paraId="05378B42"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07CA1D5E" w14:textId="77777777" w:rsidTr="006B3274">
        <w:trPr>
          <w:tblHeader/>
        </w:trPr>
        <w:tc>
          <w:tcPr>
            <w:tcW w:w="0" w:type="auto"/>
            <w:vAlign w:val="center"/>
          </w:tcPr>
          <w:p w14:paraId="1A2C4682" w14:textId="77777777" w:rsidR="00794E09" w:rsidRPr="00C902D4" w:rsidRDefault="00794E09" w:rsidP="00AF7805">
            <w:pPr>
              <w:pStyle w:val="-Thng"/>
              <w:ind w:firstLine="0"/>
              <w:jc w:val="center"/>
              <w:rPr>
                <w:rFonts w:cs="Arial"/>
                <w:lang w:val="en-US"/>
              </w:rPr>
            </w:pPr>
            <w:r w:rsidRPr="00C902D4">
              <w:rPr>
                <w:rFonts w:cs="Arial"/>
                <w:color w:val="000000"/>
              </w:rPr>
              <w:t>11</w:t>
            </w:r>
          </w:p>
        </w:tc>
        <w:tc>
          <w:tcPr>
            <w:tcW w:w="0" w:type="auto"/>
            <w:vAlign w:val="center"/>
          </w:tcPr>
          <w:p w14:paraId="2F99A372" w14:textId="77777777" w:rsidR="00794E09" w:rsidRPr="00C902D4" w:rsidRDefault="00794E09" w:rsidP="00AF7805">
            <w:pPr>
              <w:pStyle w:val="-Thng"/>
              <w:ind w:firstLine="0"/>
              <w:jc w:val="left"/>
              <w:rPr>
                <w:rFonts w:cs="Arial"/>
                <w:lang w:val="en-US"/>
              </w:rPr>
            </w:pPr>
            <w:r w:rsidRPr="00C902D4">
              <w:rPr>
                <w:rFonts w:cs="Arial"/>
                <w:color w:val="000000"/>
              </w:rPr>
              <w:t>% Công ty đóng BHTN</w:t>
            </w:r>
          </w:p>
        </w:tc>
        <w:tc>
          <w:tcPr>
            <w:tcW w:w="0" w:type="auto"/>
            <w:vAlign w:val="center"/>
          </w:tcPr>
          <w:p w14:paraId="34202B6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Công ty đóng BHTN</w:t>
            </w:r>
          </w:p>
        </w:tc>
        <w:tc>
          <w:tcPr>
            <w:tcW w:w="0" w:type="auto"/>
            <w:vAlign w:val="center"/>
          </w:tcPr>
          <w:p w14:paraId="512EB45C"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511AFB6E" w14:textId="77777777" w:rsidTr="006B3274">
        <w:trPr>
          <w:tblHeader/>
        </w:trPr>
        <w:tc>
          <w:tcPr>
            <w:tcW w:w="0" w:type="auto"/>
            <w:vAlign w:val="center"/>
          </w:tcPr>
          <w:p w14:paraId="6FD560DC" w14:textId="77777777" w:rsidR="00794E09" w:rsidRPr="00C902D4" w:rsidRDefault="00794E09" w:rsidP="00AF7805">
            <w:pPr>
              <w:pStyle w:val="-Thng"/>
              <w:ind w:firstLine="0"/>
              <w:jc w:val="center"/>
              <w:rPr>
                <w:rFonts w:cs="Arial"/>
                <w:lang w:val="en-US"/>
              </w:rPr>
            </w:pPr>
            <w:r w:rsidRPr="00C902D4">
              <w:rPr>
                <w:rFonts w:cs="Arial"/>
                <w:color w:val="000000"/>
              </w:rPr>
              <w:t>12</w:t>
            </w:r>
          </w:p>
        </w:tc>
        <w:tc>
          <w:tcPr>
            <w:tcW w:w="0" w:type="auto"/>
            <w:vAlign w:val="center"/>
          </w:tcPr>
          <w:p w14:paraId="67F1BD39" w14:textId="77777777" w:rsidR="00794E09" w:rsidRPr="00C902D4" w:rsidRDefault="00794E09" w:rsidP="00AF7805">
            <w:pPr>
              <w:pStyle w:val="-Thng"/>
              <w:ind w:firstLine="0"/>
              <w:jc w:val="left"/>
              <w:rPr>
                <w:rFonts w:cs="Arial"/>
                <w:lang w:val="en-US"/>
              </w:rPr>
            </w:pPr>
            <w:r w:rsidRPr="00C902D4">
              <w:rPr>
                <w:rFonts w:cs="Arial"/>
                <w:color w:val="000000"/>
              </w:rPr>
              <w:t>% Hưởng chế độ ốm đau</w:t>
            </w:r>
          </w:p>
        </w:tc>
        <w:tc>
          <w:tcPr>
            <w:tcW w:w="0" w:type="auto"/>
            <w:vAlign w:val="center"/>
          </w:tcPr>
          <w:p w14:paraId="3FF523BA"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Hưởng chế độ ốm đau</w:t>
            </w:r>
          </w:p>
        </w:tc>
        <w:tc>
          <w:tcPr>
            <w:tcW w:w="0" w:type="auto"/>
            <w:vAlign w:val="center"/>
          </w:tcPr>
          <w:p w14:paraId="3A685F40"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34586F22" w14:textId="77777777" w:rsidTr="006B3274">
        <w:trPr>
          <w:tblHeader/>
        </w:trPr>
        <w:tc>
          <w:tcPr>
            <w:tcW w:w="0" w:type="auto"/>
            <w:vAlign w:val="center"/>
          </w:tcPr>
          <w:p w14:paraId="132C9B5B" w14:textId="77777777" w:rsidR="00794E09" w:rsidRPr="00C902D4" w:rsidRDefault="00794E09" w:rsidP="00AF7805">
            <w:pPr>
              <w:pStyle w:val="-Thng"/>
              <w:ind w:firstLine="0"/>
              <w:jc w:val="center"/>
              <w:rPr>
                <w:rFonts w:cs="Arial"/>
                <w:lang w:val="en-US"/>
              </w:rPr>
            </w:pPr>
            <w:r w:rsidRPr="00C902D4">
              <w:rPr>
                <w:rFonts w:cs="Arial"/>
                <w:color w:val="000000"/>
              </w:rPr>
              <w:t>13</w:t>
            </w:r>
          </w:p>
        </w:tc>
        <w:tc>
          <w:tcPr>
            <w:tcW w:w="0" w:type="auto"/>
            <w:vAlign w:val="center"/>
          </w:tcPr>
          <w:p w14:paraId="3150B738" w14:textId="77777777" w:rsidR="00794E09" w:rsidRPr="00C902D4" w:rsidRDefault="00794E09" w:rsidP="00AF7805">
            <w:pPr>
              <w:pStyle w:val="-Thng"/>
              <w:ind w:firstLine="0"/>
              <w:jc w:val="left"/>
              <w:rPr>
                <w:rFonts w:cs="Arial"/>
                <w:lang w:val="en-US"/>
              </w:rPr>
            </w:pPr>
            <w:r w:rsidRPr="00C902D4">
              <w:rPr>
                <w:rFonts w:cs="Arial"/>
                <w:color w:val="000000"/>
              </w:rPr>
              <w:t>% Hưởng chế độ thai sản</w:t>
            </w:r>
          </w:p>
        </w:tc>
        <w:tc>
          <w:tcPr>
            <w:tcW w:w="0" w:type="auto"/>
            <w:vAlign w:val="center"/>
          </w:tcPr>
          <w:p w14:paraId="0091ABE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Hưởng chế độ thai sản</w:t>
            </w:r>
          </w:p>
        </w:tc>
        <w:tc>
          <w:tcPr>
            <w:tcW w:w="0" w:type="auto"/>
            <w:vAlign w:val="center"/>
          </w:tcPr>
          <w:p w14:paraId="6F7D48A2"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1374DEDA" w14:textId="77777777" w:rsidTr="006B3274">
        <w:trPr>
          <w:tblHeader/>
        </w:trPr>
        <w:tc>
          <w:tcPr>
            <w:tcW w:w="0" w:type="auto"/>
            <w:vAlign w:val="center"/>
          </w:tcPr>
          <w:p w14:paraId="3FAC292B" w14:textId="77777777" w:rsidR="00794E09" w:rsidRPr="00C902D4" w:rsidRDefault="00794E09" w:rsidP="00AF7805">
            <w:pPr>
              <w:pStyle w:val="-Thng"/>
              <w:ind w:firstLine="0"/>
              <w:jc w:val="center"/>
              <w:rPr>
                <w:rFonts w:cs="Arial"/>
                <w:lang w:val="en-US"/>
              </w:rPr>
            </w:pPr>
            <w:r w:rsidRPr="00C902D4">
              <w:rPr>
                <w:rFonts w:cs="Arial"/>
                <w:color w:val="000000"/>
              </w:rPr>
              <w:t>14</w:t>
            </w:r>
          </w:p>
        </w:tc>
        <w:tc>
          <w:tcPr>
            <w:tcW w:w="0" w:type="auto"/>
            <w:vAlign w:val="center"/>
          </w:tcPr>
          <w:p w14:paraId="4AB42AD7" w14:textId="77777777" w:rsidR="00794E09" w:rsidRPr="00C902D4" w:rsidRDefault="00794E09" w:rsidP="00AF7805">
            <w:pPr>
              <w:pStyle w:val="-Thng"/>
              <w:ind w:firstLine="0"/>
              <w:jc w:val="left"/>
              <w:rPr>
                <w:rFonts w:cs="Arial"/>
                <w:lang w:val="en-US"/>
              </w:rPr>
            </w:pPr>
            <w:r w:rsidRPr="00C902D4">
              <w:rPr>
                <w:rFonts w:cs="Arial"/>
                <w:color w:val="000000"/>
              </w:rPr>
              <w:t>% Hưởng chế độ nghỉ tại nhà</w:t>
            </w:r>
          </w:p>
        </w:tc>
        <w:tc>
          <w:tcPr>
            <w:tcW w:w="0" w:type="auto"/>
            <w:vAlign w:val="center"/>
          </w:tcPr>
          <w:p w14:paraId="7CDC5A3C"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Hưởng chế độ nghỉ tại nhà</w:t>
            </w:r>
          </w:p>
        </w:tc>
        <w:tc>
          <w:tcPr>
            <w:tcW w:w="0" w:type="auto"/>
            <w:vAlign w:val="center"/>
          </w:tcPr>
          <w:p w14:paraId="2C7EB1B9"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02DC019D" w14:textId="77777777" w:rsidTr="006B3274">
        <w:trPr>
          <w:tblHeader/>
        </w:trPr>
        <w:tc>
          <w:tcPr>
            <w:tcW w:w="0" w:type="auto"/>
            <w:vAlign w:val="center"/>
          </w:tcPr>
          <w:p w14:paraId="0596001B" w14:textId="77777777" w:rsidR="00794E09" w:rsidRPr="00C902D4" w:rsidRDefault="00794E09" w:rsidP="00AF7805">
            <w:pPr>
              <w:pStyle w:val="-Thng"/>
              <w:ind w:firstLine="0"/>
              <w:jc w:val="center"/>
              <w:rPr>
                <w:rFonts w:cs="Arial"/>
                <w:lang w:val="en-US"/>
              </w:rPr>
            </w:pPr>
            <w:r w:rsidRPr="00C902D4">
              <w:rPr>
                <w:rFonts w:cs="Arial"/>
                <w:color w:val="000000"/>
              </w:rPr>
              <w:t>15</w:t>
            </w:r>
          </w:p>
        </w:tc>
        <w:tc>
          <w:tcPr>
            <w:tcW w:w="0" w:type="auto"/>
            <w:vAlign w:val="center"/>
          </w:tcPr>
          <w:p w14:paraId="668EB40B" w14:textId="77777777" w:rsidR="00794E09" w:rsidRPr="00C902D4" w:rsidRDefault="00794E09" w:rsidP="00AF7805">
            <w:pPr>
              <w:pStyle w:val="-Thng"/>
              <w:ind w:firstLine="0"/>
              <w:jc w:val="left"/>
              <w:rPr>
                <w:rFonts w:cs="Arial"/>
                <w:lang w:val="en-US"/>
              </w:rPr>
            </w:pPr>
            <w:r w:rsidRPr="00C902D4">
              <w:rPr>
                <w:rFonts w:cs="Arial"/>
                <w:color w:val="000000"/>
              </w:rPr>
              <w:t>% Hưởng chế độ nghỉ tập trung</w:t>
            </w:r>
          </w:p>
        </w:tc>
        <w:tc>
          <w:tcPr>
            <w:tcW w:w="0" w:type="auto"/>
            <w:vAlign w:val="center"/>
          </w:tcPr>
          <w:p w14:paraId="0B9DF898"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 Hưởng chế độ nghỉ tập trung</w:t>
            </w:r>
          </w:p>
        </w:tc>
        <w:tc>
          <w:tcPr>
            <w:tcW w:w="0" w:type="auto"/>
            <w:vAlign w:val="center"/>
          </w:tcPr>
          <w:p w14:paraId="46569697"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E9A0018" w14:textId="77777777" w:rsidTr="006B3274">
        <w:trPr>
          <w:tblHeader/>
        </w:trPr>
        <w:tc>
          <w:tcPr>
            <w:tcW w:w="0" w:type="auto"/>
            <w:vAlign w:val="center"/>
          </w:tcPr>
          <w:p w14:paraId="4D36A6F2" w14:textId="77777777" w:rsidR="00794E09" w:rsidRPr="00C902D4" w:rsidRDefault="00794E09" w:rsidP="00AF7805">
            <w:pPr>
              <w:pStyle w:val="-Thng"/>
              <w:ind w:firstLine="0"/>
              <w:jc w:val="center"/>
              <w:rPr>
                <w:rFonts w:cs="Arial"/>
                <w:lang w:val="en-US"/>
              </w:rPr>
            </w:pPr>
            <w:r w:rsidRPr="00C902D4">
              <w:rPr>
                <w:rFonts w:cs="Arial"/>
                <w:color w:val="000000"/>
              </w:rPr>
              <w:t>16</w:t>
            </w:r>
          </w:p>
        </w:tc>
        <w:tc>
          <w:tcPr>
            <w:tcW w:w="0" w:type="auto"/>
            <w:vAlign w:val="center"/>
          </w:tcPr>
          <w:p w14:paraId="44AF739F" w14:textId="77777777" w:rsidR="00794E09" w:rsidRPr="00C902D4" w:rsidRDefault="00794E09" w:rsidP="00AF7805">
            <w:pPr>
              <w:pStyle w:val="-Thng"/>
              <w:ind w:firstLine="0"/>
              <w:jc w:val="left"/>
              <w:rPr>
                <w:rFonts w:cs="Arial"/>
                <w:lang w:val="en-US"/>
              </w:rPr>
            </w:pPr>
            <w:r w:rsidRPr="00C902D4">
              <w:rPr>
                <w:rFonts w:cs="Arial"/>
                <w:color w:val="000000"/>
              </w:rPr>
              <w:t>Tuổi về hưu nữ</w:t>
            </w:r>
          </w:p>
        </w:tc>
        <w:tc>
          <w:tcPr>
            <w:tcW w:w="0" w:type="auto"/>
            <w:vAlign w:val="center"/>
          </w:tcPr>
          <w:p w14:paraId="19F38636"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Tuổi về hưu nữ</w:t>
            </w:r>
          </w:p>
        </w:tc>
        <w:tc>
          <w:tcPr>
            <w:tcW w:w="0" w:type="auto"/>
            <w:vAlign w:val="center"/>
          </w:tcPr>
          <w:p w14:paraId="2E708B3A"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A4800F7" w14:textId="77777777" w:rsidTr="006B3274">
        <w:trPr>
          <w:tblHeader/>
        </w:trPr>
        <w:tc>
          <w:tcPr>
            <w:tcW w:w="0" w:type="auto"/>
            <w:vAlign w:val="center"/>
          </w:tcPr>
          <w:p w14:paraId="65027242" w14:textId="77777777" w:rsidR="00794E09" w:rsidRPr="00C902D4" w:rsidRDefault="00794E09" w:rsidP="00AF7805">
            <w:pPr>
              <w:pStyle w:val="-Thng"/>
              <w:ind w:firstLine="0"/>
              <w:jc w:val="center"/>
              <w:rPr>
                <w:rFonts w:cs="Arial"/>
                <w:lang w:val="en-US"/>
              </w:rPr>
            </w:pPr>
            <w:r w:rsidRPr="00C902D4">
              <w:rPr>
                <w:rFonts w:cs="Arial"/>
                <w:color w:val="000000"/>
              </w:rPr>
              <w:t>17</w:t>
            </w:r>
          </w:p>
        </w:tc>
        <w:tc>
          <w:tcPr>
            <w:tcW w:w="0" w:type="auto"/>
            <w:vAlign w:val="center"/>
          </w:tcPr>
          <w:p w14:paraId="29E62A24" w14:textId="77777777" w:rsidR="00794E09" w:rsidRPr="00C902D4" w:rsidRDefault="00794E09" w:rsidP="00AF7805">
            <w:pPr>
              <w:pStyle w:val="-Thng"/>
              <w:ind w:firstLine="0"/>
              <w:jc w:val="left"/>
              <w:rPr>
                <w:rFonts w:cs="Arial"/>
                <w:lang w:val="en-US"/>
              </w:rPr>
            </w:pPr>
            <w:r w:rsidRPr="00C902D4">
              <w:rPr>
                <w:rFonts w:cs="Arial"/>
                <w:color w:val="000000"/>
              </w:rPr>
              <w:t>Tuổi về hưu nam</w:t>
            </w:r>
          </w:p>
        </w:tc>
        <w:tc>
          <w:tcPr>
            <w:tcW w:w="0" w:type="auto"/>
            <w:vAlign w:val="center"/>
          </w:tcPr>
          <w:p w14:paraId="7DEB6A96"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Tuổi về hưu nam</w:t>
            </w:r>
          </w:p>
        </w:tc>
        <w:tc>
          <w:tcPr>
            <w:tcW w:w="0" w:type="auto"/>
            <w:vAlign w:val="center"/>
          </w:tcPr>
          <w:p w14:paraId="4B64EF95"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3759FBC4"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quy định về % đóng bảo hiểm đã khai báo trên hệ thống.</w:t>
      </w:r>
    </w:p>
    <w:p w14:paraId="121C67BF"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6C4C02F"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250DB4F3" w14:textId="77777777" w:rsidR="00794E09" w:rsidRPr="00C902D4" w:rsidRDefault="00794E09" w:rsidP="00AF7805">
      <w:pPr>
        <w:pStyle w:val="-Gch"/>
        <w:ind w:firstLine="0"/>
        <w:rPr>
          <w:rFonts w:cs="Arial"/>
          <w:b/>
          <w:szCs w:val="20"/>
        </w:rPr>
      </w:pPr>
      <w:r w:rsidRPr="00C902D4">
        <w:rPr>
          <w:rFonts w:cs="Arial"/>
          <w:b/>
          <w:szCs w:val="20"/>
        </w:rPr>
        <w:t>Mô tả nghiệp vụ:</w:t>
      </w:r>
    </w:p>
    <w:p w14:paraId="19E39B02" w14:textId="77777777" w:rsidR="00794E09" w:rsidRPr="00C902D4" w:rsidRDefault="00794E09" w:rsidP="00AF7805">
      <w:pPr>
        <w:pStyle w:val="-Gch"/>
        <w:numPr>
          <w:ilvl w:val="0"/>
          <w:numId w:val="14"/>
        </w:numPr>
        <w:ind w:left="540" w:hanging="180"/>
        <w:rPr>
          <w:rFonts w:cs="Arial"/>
          <w:szCs w:val="20"/>
        </w:rPr>
      </w:pPr>
      <w:r w:rsidRPr="00C902D4">
        <w:rPr>
          <w:rFonts w:cs="Arial"/>
          <w:szCs w:val="20"/>
        </w:rPr>
        <w:t>Tỷ lệ % đóng BH theo từng loại bảo hiểm là căn cứ để tính số tiền đóng BH của CBNV phân hệ Tiền lương.</w:t>
      </w:r>
    </w:p>
    <w:p w14:paraId="4BBE4F34" w14:textId="77777777" w:rsidR="00794E09" w:rsidRPr="00C902D4" w:rsidRDefault="00794E09" w:rsidP="00AF7805">
      <w:pPr>
        <w:pStyle w:val="-Gch"/>
        <w:numPr>
          <w:ilvl w:val="0"/>
          <w:numId w:val="14"/>
        </w:numPr>
        <w:ind w:left="540" w:hanging="180"/>
        <w:rPr>
          <w:rFonts w:cs="Arial"/>
          <w:szCs w:val="20"/>
        </w:rPr>
      </w:pPr>
      <w:r w:rsidRPr="00C902D4">
        <w:rPr>
          <w:rFonts w:cs="Arial"/>
          <w:szCs w:val="20"/>
        </w:rPr>
        <w:lastRenderedPageBreak/>
        <w:t>Mức trần và mức sàn được khai báo sẽ ảnh hưởng tới phần chặn mức tối đa và tối thiểu số tiền tham gia BH của CBNV.</w:t>
      </w:r>
    </w:p>
    <w:p w14:paraId="5EF14F90"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480D7825" w14:textId="77777777" w:rsidTr="006B3274">
        <w:trPr>
          <w:trHeight w:val="377"/>
        </w:trPr>
        <w:tc>
          <w:tcPr>
            <w:tcW w:w="0" w:type="auto"/>
            <w:vAlign w:val="center"/>
          </w:tcPr>
          <w:p w14:paraId="6A8620B3"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36A1679E"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6910E426"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0B4DE112" w14:textId="77777777" w:rsidTr="006B3274">
        <w:tc>
          <w:tcPr>
            <w:tcW w:w="0" w:type="auto"/>
            <w:vAlign w:val="center"/>
          </w:tcPr>
          <w:p w14:paraId="47C70453" w14:textId="77777777" w:rsidR="00794E09" w:rsidRPr="00C902D4" w:rsidRDefault="00794E09" w:rsidP="00AF7805">
            <w:pPr>
              <w:pStyle w:val="ListParagraph"/>
              <w:numPr>
                <w:ilvl w:val="0"/>
                <w:numId w:val="117"/>
              </w:numPr>
              <w:tabs>
                <w:tab w:val="left" w:pos="630"/>
              </w:tabs>
              <w:spacing w:before="60" w:after="60" w:line="360" w:lineRule="auto"/>
              <w:ind w:left="504"/>
              <w:contextualSpacing/>
              <w:jc w:val="center"/>
              <w:rPr>
                <w:rFonts w:cs="Arial"/>
                <w:sz w:val="20"/>
                <w:szCs w:val="20"/>
              </w:rPr>
            </w:pPr>
          </w:p>
        </w:tc>
        <w:tc>
          <w:tcPr>
            <w:tcW w:w="0" w:type="auto"/>
            <w:vAlign w:val="center"/>
          </w:tcPr>
          <w:p w14:paraId="38FDB8AC"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78A27420"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4C65F196" w14:textId="77777777" w:rsidTr="006B3274">
        <w:tc>
          <w:tcPr>
            <w:tcW w:w="0" w:type="auto"/>
            <w:vAlign w:val="center"/>
          </w:tcPr>
          <w:p w14:paraId="45C02351" w14:textId="77777777" w:rsidR="00794E09" w:rsidRPr="00C902D4" w:rsidRDefault="00794E09" w:rsidP="00AF7805">
            <w:pPr>
              <w:pStyle w:val="ListParagraph"/>
              <w:numPr>
                <w:ilvl w:val="0"/>
                <w:numId w:val="117"/>
              </w:numPr>
              <w:tabs>
                <w:tab w:val="left" w:pos="630"/>
              </w:tabs>
              <w:spacing w:before="60" w:after="60" w:line="360" w:lineRule="auto"/>
              <w:ind w:left="504"/>
              <w:contextualSpacing/>
              <w:jc w:val="center"/>
              <w:rPr>
                <w:rFonts w:cs="Arial"/>
                <w:sz w:val="20"/>
                <w:szCs w:val="20"/>
              </w:rPr>
            </w:pPr>
          </w:p>
        </w:tc>
        <w:tc>
          <w:tcPr>
            <w:tcW w:w="0" w:type="auto"/>
            <w:vAlign w:val="center"/>
          </w:tcPr>
          <w:p w14:paraId="7717A19B"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609FA693"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67C64B90"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3D4DBE50"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6A8AC539"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68BD0474"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3660D3CC"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BAA040A"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0469BFB0"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67EB846C"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514419F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3CA621A8"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0D41CA98" w14:textId="77777777" w:rsidTr="006B3274">
        <w:tc>
          <w:tcPr>
            <w:tcW w:w="0" w:type="auto"/>
            <w:vAlign w:val="center"/>
          </w:tcPr>
          <w:p w14:paraId="7DF1F33C" w14:textId="77777777" w:rsidR="00794E09" w:rsidRPr="00C902D4" w:rsidRDefault="00794E09" w:rsidP="00AF7805">
            <w:pPr>
              <w:pStyle w:val="ListParagraph"/>
              <w:numPr>
                <w:ilvl w:val="0"/>
                <w:numId w:val="117"/>
              </w:numPr>
              <w:tabs>
                <w:tab w:val="left" w:pos="630"/>
              </w:tabs>
              <w:spacing w:before="60" w:after="60" w:line="360" w:lineRule="auto"/>
              <w:ind w:left="504"/>
              <w:contextualSpacing/>
              <w:jc w:val="center"/>
              <w:rPr>
                <w:rFonts w:cs="Arial"/>
                <w:sz w:val="20"/>
                <w:szCs w:val="20"/>
              </w:rPr>
            </w:pPr>
          </w:p>
        </w:tc>
        <w:tc>
          <w:tcPr>
            <w:tcW w:w="0" w:type="auto"/>
            <w:vAlign w:val="center"/>
          </w:tcPr>
          <w:p w14:paraId="460D4CA4"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0742158F"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7185B24E" w14:textId="77777777" w:rsidTr="006B3274">
        <w:tc>
          <w:tcPr>
            <w:tcW w:w="0" w:type="auto"/>
            <w:vAlign w:val="center"/>
          </w:tcPr>
          <w:p w14:paraId="3005F32D" w14:textId="77777777" w:rsidR="00794E09" w:rsidRPr="00C902D4" w:rsidRDefault="00794E09" w:rsidP="00AF7805">
            <w:pPr>
              <w:pStyle w:val="ListParagraph"/>
              <w:numPr>
                <w:ilvl w:val="0"/>
                <w:numId w:val="117"/>
              </w:numPr>
              <w:tabs>
                <w:tab w:val="left" w:pos="630"/>
              </w:tabs>
              <w:spacing w:before="60" w:after="60" w:line="360" w:lineRule="auto"/>
              <w:ind w:left="504"/>
              <w:contextualSpacing/>
              <w:jc w:val="center"/>
              <w:rPr>
                <w:rFonts w:cs="Arial"/>
                <w:sz w:val="20"/>
                <w:szCs w:val="20"/>
              </w:rPr>
            </w:pPr>
          </w:p>
        </w:tc>
        <w:tc>
          <w:tcPr>
            <w:tcW w:w="0" w:type="auto"/>
            <w:vAlign w:val="center"/>
          </w:tcPr>
          <w:p w14:paraId="6F4EC389"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3BB055D5"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6D997FB"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14A85C97"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19F4CF9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5FCDB42B"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mức quy định % đóng bảo hiểm khi chưa được áp dụng để tính lương.</w:t>
            </w:r>
          </w:p>
        </w:tc>
      </w:tr>
    </w:tbl>
    <w:p w14:paraId="31164EA0"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lastRenderedPageBreak/>
        <w:t xml:space="preserve">Màn hình </w:t>
      </w:r>
    </w:p>
    <w:p w14:paraId="3FD3265E"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7717D88F" wp14:editId="68DBD9B6">
            <wp:extent cx="5761990" cy="2936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1990" cy="2936875"/>
                    </a:xfrm>
                    <a:prstGeom prst="rect">
                      <a:avLst/>
                    </a:prstGeom>
                  </pic:spPr>
                </pic:pic>
              </a:graphicData>
            </a:graphic>
          </wp:inline>
        </w:drawing>
      </w:r>
    </w:p>
    <w:p w14:paraId="2273C09D"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Quy định % đóng bảo hiểm</w:t>
      </w:r>
    </w:p>
    <w:p w14:paraId="4DB1000E"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2" w:name="_Toc500541224"/>
      <w:r w:rsidRPr="00C902D4">
        <w:rPr>
          <w:rFonts w:ascii="Arial" w:hAnsi="Arial" w:cs="Arial"/>
          <w:sz w:val="20"/>
          <w:szCs w:val="20"/>
        </w:rPr>
        <w:t>Danh mục nhóm biến động</w:t>
      </w:r>
      <w:bookmarkEnd w:id="152"/>
    </w:p>
    <w:p w14:paraId="1A5BFBB2"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5D390A3"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4005" w14:anchorId="41BA0CC9">
          <v:shape id="_x0000_i2527" type="#_x0000_t75" style="width:453.5pt;height:154pt" o:ole="">
            <v:imagedata r:id="rId158" o:title=""/>
          </v:shape>
          <o:OLEObject Type="Embed" ProgID="Visio.Drawing.15" ShapeID="_x0000_i2527" DrawAspect="Content" ObjectID="_1574283842" r:id="rId159"/>
        </w:object>
      </w:r>
    </w:p>
    <w:p w14:paraId="3060A72A"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06F9C9F5"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7C56B5C" w14:textId="77777777" w:rsidR="00794E09" w:rsidRPr="00C902D4" w:rsidRDefault="00794E09" w:rsidP="00AF7805">
      <w:pPr>
        <w:pStyle w:val="-Thng"/>
        <w:numPr>
          <w:ilvl w:val="0"/>
          <w:numId w:val="12"/>
        </w:numPr>
        <w:rPr>
          <w:rFonts w:cs="Arial"/>
        </w:rPr>
      </w:pPr>
      <w:r w:rsidRPr="00C902D4">
        <w:rPr>
          <w:rFonts w:cs="Arial"/>
          <w:lang w:val="en-US"/>
        </w:rPr>
        <w:t>Khai báo danh sách nhóm biến động trên hệ thống</w:t>
      </w:r>
    </w:p>
    <w:p w14:paraId="2BB47A78"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5CB2376"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nhóm bảo hiểm.</w:t>
      </w:r>
    </w:p>
    <w:p w14:paraId="1D1C45DA"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0B089D2" w14:textId="77777777" w:rsidR="00794E09" w:rsidRPr="00C902D4" w:rsidRDefault="00794E09" w:rsidP="00AF7805">
      <w:pPr>
        <w:pStyle w:val="atext"/>
        <w:numPr>
          <w:ilvl w:val="0"/>
          <w:numId w:val="11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nhóm biến động.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6FA41E05" w14:textId="77777777" w:rsidR="00794E09" w:rsidRPr="00C902D4" w:rsidRDefault="00794E09" w:rsidP="00AF7805">
      <w:pPr>
        <w:pStyle w:val="atext"/>
        <w:numPr>
          <w:ilvl w:val="0"/>
          <w:numId w:val="11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062092C4" w14:textId="77777777" w:rsidR="00794E09" w:rsidRPr="00C902D4" w:rsidRDefault="00794E09" w:rsidP="00AF7805">
      <w:pPr>
        <w:pStyle w:val="atext"/>
        <w:numPr>
          <w:ilvl w:val="1"/>
          <w:numId w:val="118"/>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2AAB20E0" w14:textId="77777777" w:rsidR="00794E09" w:rsidRPr="00C902D4" w:rsidRDefault="00794E09" w:rsidP="00AF7805">
      <w:pPr>
        <w:pStyle w:val="atext"/>
        <w:numPr>
          <w:ilvl w:val="1"/>
          <w:numId w:val="118"/>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w:t>
      </w:r>
    </w:p>
    <w:p w14:paraId="021909A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593B15F"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40" w:type="dxa"/>
        <w:tblLook w:val="04A0" w:firstRow="1" w:lastRow="0" w:firstColumn="1" w:lastColumn="0" w:noHBand="0" w:noVBand="1"/>
      </w:tblPr>
      <w:tblGrid>
        <w:gridCol w:w="595"/>
        <w:gridCol w:w="1131"/>
        <w:gridCol w:w="808"/>
        <w:gridCol w:w="689"/>
        <w:gridCol w:w="841"/>
        <w:gridCol w:w="1080"/>
        <w:gridCol w:w="838"/>
        <w:gridCol w:w="1700"/>
        <w:gridCol w:w="1412"/>
      </w:tblGrid>
      <w:tr w:rsidR="00794E09" w:rsidRPr="00C902D4" w14:paraId="62C87FB9"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E08465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E7FEE6A"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CEA652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373A66"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C81B7E"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3D392B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6AFECB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619F755"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326E92"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12439901"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0D8CE40" w14:textId="77777777" w:rsidR="00794E09" w:rsidRPr="00C902D4" w:rsidRDefault="00794E09" w:rsidP="00AF7805">
            <w:pPr>
              <w:pStyle w:val="ListParagraph"/>
              <w:numPr>
                <w:ilvl w:val="0"/>
                <w:numId w:val="11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6D324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Mã nhóm biến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702DF2F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DCF5B5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06EF7EC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CDE98C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2976B32"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F84EC2" w14:textId="77777777" w:rsidR="00794E09" w:rsidRPr="00C902D4" w:rsidRDefault="00794E09" w:rsidP="00AF7805">
            <w:pPr>
              <w:spacing w:before="0" w:after="0" w:line="360" w:lineRule="auto"/>
              <w:rPr>
                <w:rFonts w:ascii="Arial" w:hAnsi="Arial" w:cs="Arial"/>
                <w:sz w:val="20"/>
              </w:rPr>
            </w:pPr>
            <w:r w:rsidRPr="00C902D4">
              <w:rPr>
                <w:rFonts w:ascii="Arial" w:hAnsi="Arial" w:cs="Arial"/>
                <w:color w:val="000000"/>
                <w:sz w:val="20"/>
                <w:lang w:eastAsia="ja-JP"/>
              </w:rPr>
              <w:t>Mã nhóm biến động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11F22A0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482B7143"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5166E6" w14:textId="77777777" w:rsidR="00794E09" w:rsidRPr="00C902D4" w:rsidRDefault="00794E09" w:rsidP="00AF7805">
            <w:pPr>
              <w:pStyle w:val="ListParagraph"/>
              <w:numPr>
                <w:ilvl w:val="0"/>
                <w:numId w:val="119"/>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E54D7D"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Tên nhóm biến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66DA7645"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5F8284E"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C2F201C"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6EFC1F7"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6F0FADF"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5D50433"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80EBB1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6BA2F1F5" w14:textId="77777777" w:rsidTr="006B3274">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45A4FB5E" w14:textId="77777777" w:rsidR="00794E09" w:rsidRPr="00C902D4" w:rsidRDefault="00794E09" w:rsidP="00AF7805">
            <w:pPr>
              <w:pStyle w:val="ListParagraph"/>
              <w:numPr>
                <w:ilvl w:val="0"/>
                <w:numId w:val="11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54C31C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371F211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40467D1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B39216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nil"/>
              <w:left w:val="nil"/>
              <w:bottom w:val="single" w:sz="4" w:space="0" w:color="auto"/>
              <w:right w:val="single" w:sz="4" w:space="0" w:color="auto"/>
            </w:tcBorders>
            <w:shd w:val="clear" w:color="auto" w:fill="auto"/>
            <w:vAlign w:val="center"/>
          </w:tcPr>
          <w:p w14:paraId="09C48FD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4D00AE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4C3EC57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1F2A2AA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2FB2A933"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7411D84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3DCAC50E"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5294002" w14:textId="77777777" w:rsidR="00794E09" w:rsidRPr="00C902D4" w:rsidRDefault="00794E09" w:rsidP="00AF7805">
            <w:pPr>
              <w:pStyle w:val="ListParagraph"/>
              <w:numPr>
                <w:ilvl w:val="0"/>
                <w:numId w:val="119"/>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897E3D"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07BCF17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nil"/>
              <w:left w:val="nil"/>
              <w:bottom w:val="single" w:sz="4" w:space="0" w:color="auto"/>
              <w:right w:val="single" w:sz="4" w:space="0" w:color="auto"/>
            </w:tcBorders>
            <w:shd w:val="clear" w:color="auto" w:fill="auto"/>
            <w:vAlign w:val="center"/>
          </w:tcPr>
          <w:p w14:paraId="7688D75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7AB9443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307C0E9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2495BE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3576F9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615A1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26F67EAF"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044"/>
        <w:gridCol w:w="3877"/>
        <w:gridCol w:w="2549"/>
      </w:tblGrid>
      <w:tr w:rsidR="00794E09" w:rsidRPr="00C902D4" w14:paraId="0495D7F8" w14:textId="77777777" w:rsidTr="006B3274">
        <w:trPr>
          <w:tblHeader/>
        </w:trPr>
        <w:tc>
          <w:tcPr>
            <w:tcW w:w="0" w:type="auto"/>
            <w:vAlign w:val="center"/>
          </w:tcPr>
          <w:p w14:paraId="5966B5D2" w14:textId="77777777" w:rsidR="00794E09" w:rsidRPr="00C902D4" w:rsidRDefault="00794E09" w:rsidP="00AF7805">
            <w:pPr>
              <w:pStyle w:val="-Tiubng"/>
              <w:rPr>
                <w:rFonts w:cs="Arial"/>
              </w:rPr>
            </w:pPr>
            <w:r w:rsidRPr="00C902D4">
              <w:rPr>
                <w:rFonts w:cs="Arial"/>
              </w:rPr>
              <w:t>STT</w:t>
            </w:r>
          </w:p>
        </w:tc>
        <w:tc>
          <w:tcPr>
            <w:tcW w:w="0" w:type="auto"/>
            <w:vAlign w:val="center"/>
          </w:tcPr>
          <w:p w14:paraId="545A269C"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2188090A"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7ACF7A5A"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5EA7079D" w14:textId="77777777" w:rsidTr="006B3274">
        <w:trPr>
          <w:tblHeader/>
        </w:trPr>
        <w:tc>
          <w:tcPr>
            <w:tcW w:w="0" w:type="auto"/>
            <w:vAlign w:val="center"/>
          </w:tcPr>
          <w:p w14:paraId="038AEF95"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0415DA3C" w14:textId="77777777" w:rsidR="00794E09" w:rsidRPr="00C902D4" w:rsidRDefault="00794E09" w:rsidP="00AF7805">
            <w:pPr>
              <w:pStyle w:val="-Thng"/>
              <w:ind w:firstLine="0"/>
              <w:jc w:val="left"/>
              <w:rPr>
                <w:rFonts w:cs="Arial"/>
                <w:lang w:val="en-US"/>
              </w:rPr>
            </w:pPr>
            <w:r w:rsidRPr="00C902D4">
              <w:rPr>
                <w:rFonts w:cs="Arial"/>
                <w:color w:val="000000"/>
              </w:rPr>
              <w:t>Mã nhóm biến động</w:t>
            </w:r>
          </w:p>
        </w:tc>
        <w:tc>
          <w:tcPr>
            <w:tcW w:w="0" w:type="auto"/>
            <w:vAlign w:val="center"/>
          </w:tcPr>
          <w:p w14:paraId="5561DEA0"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Mã nhóm biến động</w:t>
            </w:r>
          </w:p>
        </w:tc>
        <w:tc>
          <w:tcPr>
            <w:tcW w:w="0" w:type="auto"/>
            <w:vAlign w:val="center"/>
          </w:tcPr>
          <w:p w14:paraId="26A68E1F"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3B4E8AEB" w14:textId="77777777" w:rsidTr="006B3274">
        <w:trPr>
          <w:tblHeader/>
        </w:trPr>
        <w:tc>
          <w:tcPr>
            <w:tcW w:w="0" w:type="auto"/>
            <w:vAlign w:val="center"/>
          </w:tcPr>
          <w:p w14:paraId="48DBEF65"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387BDBF8" w14:textId="77777777" w:rsidR="00794E09" w:rsidRPr="00C902D4" w:rsidRDefault="00794E09" w:rsidP="00AF7805">
            <w:pPr>
              <w:pStyle w:val="-Thng"/>
              <w:ind w:firstLine="0"/>
              <w:jc w:val="left"/>
              <w:rPr>
                <w:rFonts w:cs="Arial"/>
                <w:lang w:val="en-US"/>
              </w:rPr>
            </w:pPr>
            <w:r w:rsidRPr="00C902D4">
              <w:rPr>
                <w:rFonts w:cs="Arial"/>
                <w:color w:val="000000"/>
              </w:rPr>
              <w:t>Tên nhóm biến động</w:t>
            </w:r>
          </w:p>
        </w:tc>
        <w:tc>
          <w:tcPr>
            <w:tcW w:w="0" w:type="auto"/>
            <w:vAlign w:val="center"/>
          </w:tcPr>
          <w:p w14:paraId="02B2909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Tên nhóm biến động</w:t>
            </w:r>
          </w:p>
        </w:tc>
        <w:tc>
          <w:tcPr>
            <w:tcW w:w="0" w:type="auto"/>
            <w:vAlign w:val="center"/>
          </w:tcPr>
          <w:p w14:paraId="17629082"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86A51AD" w14:textId="77777777" w:rsidTr="006B3274">
        <w:trPr>
          <w:tblHeader/>
        </w:trPr>
        <w:tc>
          <w:tcPr>
            <w:tcW w:w="0" w:type="auto"/>
            <w:vAlign w:val="center"/>
          </w:tcPr>
          <w:p w14:paraId="4F3432FC"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2094D0AE" w14:textId="77777777" w:rsidR="00794E09" w:rsidRPr="00C902D4" w:rsidRDefault="00794E09" w:rsidP="00AF7805">
            <w:pPr>
              <w:pStyle w:val="-Thng"/>
              <w:ind w:firstLine="0"/>
              <w:jc w:val="left"/>
              <w:rPr>
                <w:rFonts w:cs="Arial"/>
                <w:lang w:val="en-US"/>
              </w:rPr>
            </w:pPr>
            <w:r w:rsidRPr="00C902D4">
              <w:rPr>
                <w:rFonts w:cs="Arial"/>
                <w:color w:val="000000"/>
              </w:rPr>
              <w:t>Trạng thái</w:t>
            </w:r>
          </w:p>
        </w:tc>
        <w:tc>
          <w:tcPr>
            <w:tcW w:w="0" w:type="auto"/>
            <w:vAlign w:val="center"/>
          </w:tcPr>
          <w:p w14:paraId="0816629B"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Trạng thái</w:t>
            </w:r>
          </w:p>
        </w:tc>
        <w:tc>
          <w:tcPr>
            <w:tcW w:w="0" w:type="auto"/>
            <w:vAlign w:val="center"/>
          </w:tcPr>
          <w:p w14:paraId="5DD17B0C"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31CC3D47"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biến động đã khai báo trên hệ thống.</w:t>
      </w:r>
    </w:p>
    <w:p w14:paraId="0357A80F"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lastRenderedPageBreak/>
        <w:t xml:space="preserve">Dữ liệu được sắp xếp theo dữ liệu được tạo gần nhất. </w:t>
      </w:r>
    </w:p>
    <w:p w14:paraId="54D70411"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57C3D7FE" w14:textId="77777777" w:rsidR="00794E09" w:rsidRPr="00C902D4" w:rsidRDefault="00794E09" w:rsidP="00AF7805">
      <w:pPr>
        <w:pStyle w:val="-Gch"/>
        <w:ind w:firstLine="0"/>
        <w:rPr>
          <w:rFonts w:cs="Arial"/>
          <w:b/>
          <w:szCs w:val="20"/>
        </w:rPr>
      </w:pPr>
      <w:r w:rsidRPr="00C902D4">
        <w:rPr>
          <w:rFonts w:cs="Arial"/>
          <w:b/>
          <w:szCs w:val="20"/>
        </w:rPr>
        <w:t xml:space="preserve">Mô tả nghiệp vụ: </w:t>
      </w:r>
      <w:r w:rsidRPr="00C902D4">
        <w:rPr>
          <w:rFonts w:cs="Arial"/>
          <w:szCs w:val="20"/>
        </w:rPr>
        <w:t xml:space="preserve">Có 3 nhóm biến động bảo hiểm: </w:t>
      </w:r>
    </w:p>
    <w:p w14:paraId="0F42009F" w14:textId="77777777" w:rsidR="00794E09" w:rsidRPr="00C902D4" w:rsidRDefault="00794E09" w:rsidP="00AF7805">
      <w:pPr>
        <w:pStyle w:val="-Gch"/>
        <w:numPr>
          <w:ilvl w:val="0"/>
          <w:numId w:val="14"/>
        </w:numPr>
        <w:ind w:left="720"/>
        <w:rPr>
          <w:rFonts w:cs="Arial"/>
          <w:szCs w:val="20"/>
        </w:rPr>
      </w:pPr>
      <w:r w:rsidRPr="00C902D4">
        <w:rPr>
          <w:rFonts w:cs="Arial"/>
          <w:szCs w:val="20"/>
        </w:rPr>
        <w:t>Biến động tăng.</w:t>
      </w:r>
    </w:p>
    <w:p w14:paraId="721E82F7" w14:textId="77777777" w:rsidR="00794E09" w:rsidRPr="00C902D4" w:rsidRDefault="00794E09" w:rsidP="00AF7805">
      <w:pPr>
        <w:pStyle w:val="-Gch"/>
        <w:numPr>
          <w:ilvl w:val="0"/>
          <w:numId w:val="14"/>
        </w:numPr>
        <w:ind w:left="720"/>
        <w:rPr>
          <w:rFonts w:cs="Arial"/>
          <w:szCs w:val="20"/>
        </w:rPr>
      </w:pPr>
      <w:r w:rsidRPr="00C902D4">
        <w:rPr>
          <w:rFonts w:cs="Arial"/>
          <w:szCs w:val="20"/>
        </w:rPr>
        <w:t>Biến động điều chỉnh.</w:t>
      </w:r>
    </w:p>
    <w:p w14:paraId="17932835" w14:textId="77777777" w:rsidR="00794E09" w:rsidRPr="00C902D4" w:rsidRDefault="00794E09" w:rsidP="00AF7805">
      <w:pPr>
        <w:pStyle w:val="-Gch"/>
        <w:numPr>
          <w:ilvl w:val="0"/>
          <w:numId w:val="14"/>
        </w:numPr>
        <w:ind w:left="720"/>
        <w:rPr>
          <w:rFonts w:cs="Arial"/>
          <w:szCs w:val="20"/>
        </w:rPr>
      </w:pPr>
      <w:r w:rsidRPr="00C902D4">
        <w:rPr>
          <w:rFonts w:cs="Arial"/>
          <w:szCs w:val="20"/>
        </w:rPr>
        <w:t>Biến động giảm.</w:t>
      </w:r>
    </w:p>
    <w:p w14:paraId="037A3114"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1C62F2C6" w14:textId="77777777" w:rsidTr="006B3274">
        <w:trPr>
          <w:trHeight w:val="377"/>
        </w:trPr>
        <w:tc>
          <w:tcPr>
            <w:tcW w:w="0" w:type="auto"/>
            <w:vAlign w:val="center"/>
          </w:tcPr>
          <w:p w14:paraId="01B98C1C"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4640B85B"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BED5F04"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5D900496" w14:textId="77777777" w:rsidTr="006B3274">
        <w:tc>
          <w:tcPr>
            <w:tcW w:w="0" w:type="auto"/>
            <w:vAlign w:val="center"/>
          </w:tcPr>
          <w:p w14:paraId="1B085300" w14:textId="77777777" w:rsidR="00794E09" w:rsidRPr="00C902D4" w:rsidRDefault="00794E09" w:rsidP="00AF7805">
            <w:pPr>
              <w:pStyle w:val="ListParagraph"/>
              <w:numPr>
                <w:ilvl w:val="0"/>
                <w:numId w:val="120"/>
              </w:numPr>
              <w:tabs>
                <w:tab w:val="left" w:pos="630"/>
              </w:tabs>
              <w:spacing w:before="60" w:after="60" w:line="360" w:lineRule="auto"/>
              <w:ind w:left="504"/>
              <w:contextualSpacing/>
              <w:jc w:val="center"/>
              <w:rPr>
                <w:rFonts w:cs="Arial"/>
                <w:sz w:val="20"/>
                <w:szCs w:val="20"/>
              </w:rPr>
            </w:pPr>
          </w:p>
        </w:tc>
        <w:tc>
          <w:tcPr>
            <w:tcW w:w="0" w:type="auto"/>
            <w:vAlign w:val="center"/>
          </w:tcPr>
          <w:p w14:paraId="2964DBE7"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1D54E98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66814277" w14:textId="77777777" w:rsidTr="006B3274">
        <w:tc>
          <w:tcPr>
            <w:tcW w:w="0" w:type="auto"/>
            <w:vAlign w:val="center"/>
          </w:tcPr>
          <w:p w14:paraId="790CC3D5" w14:textId="77777777" w:rsidR="00794E09" w:rsidRPr="00C902D4" w:rsidRDefault="00794E09" w:rsidP="00AF7805">
            <w:pPr>
              <w:pStyle w:val="ListParagraph"/>
              <w:numPr>
                <w:ilvl w:val="0"/>
                <w:numId w:val="120"/>
              </w:numPr>
              <w:tabs>
                <w:tab w:val="left" w:pos="630"/>
              </w:tabs>
              <w:spacing w:before="60" w:after="60" w:line="360" w:lineRule="auto"/>
              <w:ind w:left="504"/>
              <w:contextualSpacing/>
              <w:jc w:val="center"/>
              <w:rPr>
                <w:rFonts w:cs="Arial"/>
                <w:sz w:val="20"/>
                <w:szCs w:val="20"/>
              </w:rPr>
            </w:pPr>
          </w:p>
        </w:tc>
        <w:tc>
          <w:tcPr>
            <w:tcW w:w="0" w:type="auto"/>
            <w:vAlign w:val="center"/>
          </w:tcPr>
          <w:p w14:paraId="79C1BE4F"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18AEC753"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42180EA"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145B489C"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0CFD339C"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68B19E3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010FAD2E"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5173613A"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5265CBA8"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2642CC51"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6BA5028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34601E90"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7CDF2874" w14:textId="77777777" w:rsidTr="006B3274">
        <w:tc>
          <w:tcPr>
            <w:tcW w:w="0" w:type="auto"/>
            <w:vAlign w:val="center"/>
          </w:tcPr>
          <w:p w14:paraId="07DFCC5D" w14:textId="77777777" w:rsidR="00794E09" w:rsidRPr="00C902D4" w:rsidRDefault="00794E09" w:rsidP="00AF7805">
            <w:pPr>
              <w:pStyle w:val="ListParagraph"/>
              <w:numPr>
                <w:ilvl w:val="0"/>
                <w:numId w:val="120"/>
              </w:numPr>
              <w:tabs>
                <w:tab w:val="left" w:pos="630"/>
              </w:tabs>
              <w:spacing w:before="60" w:after="60" w:line="360" w:lineRule="auto"/>
              <w:ind w:left="504"/>
              <w:contextualSpacing/>
              <w:jc w:val="center"/>
              <w:rPr>
                <w:rFonts w:cs="Arial"/>
                <w:sz w:val="20"/>
                <w:szCs w:val="20"/>
              </w:rPr>
            </w:pPr>
          </w:p>
        </w:tc>
        <w:tc>
          <w:tcPr>
            <w:tcW w:w="0" w:type="auto"/>
            <w:vAlign w:val="center"/>
          </w:tcPr>
          <w:p w14:paraId="2FAFCC4D"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063D6883"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65D99472" w14:textId="77777777" w:rsidTr="006B3274">
        <w:tc>
          <w:tcPr>
            <w:tcW w:w="0" w:type="auto"/>
            <w:vAlign w:val="center"/>
          </w:tcPr>
          <w:p w14:paraId="181FD331" w14:textId="77777777" w:rsidR="00794E09" w:rsidRPr="00C902D4" w:rsidRDefault="00794E09" w:rsidP="00AF7805">
            <w:pPr>
              <w:pStyle w:val="ListParagraph"/>
              <w:numPr>
                <w:ilvl w:val="0"/>
                <w:numId w:val="120"/>
              </w:numPr>
              <w:tabs>
                <w:tab w:val="left" w:pos="630"/>
              </w:tabs>
              <w:spacing w:before="60" w:after="60" w:line="360" w:lineRule="auto"/>
              <w:ind w:left="504"/>
              <w:contextualSpacing/>
              <w:jc w:val="center"/>
              <w:rPr>
                <w:rFonts w:cs="Arial"/>
                <w:sz w:val="20"/>
                <w:szCs w:val="20"/>
              </w:rPr>
            </w:pPr>
          </w:p>
        </w:tc>
        <w:tc>
          <w:tcPr>
            <w:tcW w:w="0" w:type="auto"/>
            <w:vAlign w:val="center"/>
          </w:tcPr>
          <w:p w14:paraId="17F5CBC1"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4B96737E"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213EB3C9" w14:textId="77777777" w:rsidTr="006B3274">
        <w:tc>
          <w:tcPr>
            <w:tcW w:w="0" w:type="auto"/>
            <w:vAlign w:val="center"/>
          </w:tcPr>
          <w:p w14:paraId="6720B3ED" w14:textId="77777777" w:rsidR="00794E09" w:rsidRPr="00C902D4" w:rsidRDefault="00794E09" w:rsidP="00AF7805">
            <w:pPr>
              <w:pStyle w:val="ListParagraph"/>
              <w:numPr>
                <w:ilvl w:val="0"/>
                <w:numId w:val="120"/>
              </w:numPr>
              <w:tabs>
                <w:tab w:val="left" w:pos="630"/>
              </w:tabs>
              <w:spacing w:before="60" w:after="60" w:line="360" w:lineRule="auto"/>
              <w:ind w:left="504"/>
              <w:contextualSpacing/>
              <w:jc w:val="center"/>
              <w:rPr>
                <w:rFonts w:cs="Arial"/>
                <w:sz w:val="20"/>
                <w:szCs w:val="20"/>
              </w:rPr>
            </w:pPr>
          </w:p>
        </w:tc>
        <w:tc>
          <w:tcPr>
            <w:tcW w:w="0" w:type="auto"/>
            <w:vAlign w:val="center"/>
          </w:tcPr>
          <w:p w14:paraId="6CA3751E"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5D100ED"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4E1D55D8"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lastRenderedPageBreak/>
              <w:t xml:space="preserve">Khi xóa chương trình sẽ hiển thị ra thông báo “Bạn muốn xóa bản ghi không?” và 2 nút [Có], [Không]. </w:t>
            </w:r>
          </w:p>
          <w:p w14:paraId="56731FD3"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1998D21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16C1BB64"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Danh mục biến động bảo hiểm và Quản lý biến động bảo hiểm</w:t>
            </w:r>
          </w:p>
        </w:tc>
      </w:tr>
    </w:tbl>
    <w:p w14:paraId="7D83F24B"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lastRenderedPageBreak/>
        <w:t xml:space="preserve">Màn hình </w:t>
      </w:r>
    </w:p>
    <w:p w14:paraId="49F32400"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553C0D62" wp14:editId="7BDA4283">
            <wp:extent cx="576199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1990" cy="2114550"/>
                    </a:xfrm>
                    <a:prstGeom prst="rect">
                      <a:avLst/>
                    </a:prstGeom>
                  </pic:spPr>
                </pic:pic>
              </a:graphicData>
            </a:graphic>
          </wp:inline>
        </w:drawing>
      </w:r>
    </w:p>
    <w:p w14:paraId="0FB8FE7A"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nhóm biến động</w:t>
      </w:r>
    </w:p>
    <w:p w14:paraId="47074611"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3" w:name="_Toc500541225"/>
      <w:r w:rsidRPr="00C902D4">
        <w:rPr>
          <w:rFonts w:ascii="Arial" w:hAnsi="Arial" w:cs="Arial"/>
          <w:sz w:val="20"/>
          <w:szCs w:val="20"/>
        </w:rPr>
        <w:t>Danh mục biến động bảo hiểm</w:t>
      </w:r>
      <w:bookmarkEnd w:id="153"/>
    </w:p>
    <w:p w14:paraId="7D17D968"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6FC65D1"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198944AD">
          <v:shape id="_x0000_i2528" type="#_x0000_t75" style="width:453.5pt;height:126pt" o:ole="">
            <v:imagedata r:id="rId161" o:title=""/>
          </v:shape>
          <o:OLEObject Type="Embed" ProgID="Visio.Drawing.15" ShapeID="_x0000_i2528" DrawAspect="Content" ObjectID="_1574283843" r:id="rId162"/>
        </w:object>
      </w:r>
    </w:p>
    <w:p w14:paraId="6BDAC04A"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20FCE05"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735F6876" w14:textId="77777777" w:rsidR="00794E09" w:rsidRPr="00C902D4" w:rsidRDefault="00794E09" w:rsidP="00AF7805">
      <w:pPr>
        <w:numPr>
          <w:ilvl w:val="0"/>
          <w:numId w:val="112"/>
        </w:numPr>
        <w:spacing w:line="360" w:lineRule="auto"/>
        <w:jc w:val="both"/>
        <w:rPr>
          <w:rFonts w:ascii="Arial" w:hAnsi="Arial" w:cs="Arial"/>
          <w:b/>
          <w:i/>
          <w:sz w:val="20"/>
          <w:lang w:val="x-none"/>
        </w:rPr>
      </w:pPr>
      <w:r w:rsidRPr="00C902D4">
        <w:rPr>
          <w:rFonts w:ascii="Arial" w:hAnsi="Arial" w:cs="Arial"/>
          <w:sz w:val="20"/>
        </w:rPr>
        <w:t>Khai báo danh sách các loại biến động của bảo hiểm hỗ trợ cho việc khai báo biến động bảo hiểm cho nhân viên trong chức năng Quản lý thông tin Bảo hiểm.</w:t>
      </w:r>
    </w:p>
    <w:p w14:paraId="2E375E1F"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D228A6E"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biến động bảo hiểm.</w:t>
      </w:r>
    </w:p>
    <w:p w14:paraId="51255628"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lastRenderedPageBreak/>
        <w:t>Các bước thực hiện:</w:t>
      </w:r>
    </w:p>
    <w:p w14:paraId="20671F37" w14:textId="77777777" w:rsidR="00794E09" w:rsidRPr="00C902D4" w:rsidRDefault="00794E09" w:rsidP="00AF7805">
      <w:pPr>
        <w:pStyle w:val="atext"/>
        <w:numPr>
          <w:ilvl w:val="0"/>
          <w:numId w:val="12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biến động bảo hiểm</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F253CED" w14:textId="77777777" w:rsidR="00794E09" w:rsidRPr="00C902D4" w:rsidRDefault="00794E09" w:rsidP="00AF7805">
      <w:pPr>
        <w:pStyle w:val="atext"/>
        <w:numPr>
          <w:ilvl w:val="0"/>
          <w:numId w:val="12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429F0F90" w14:textId="77777777" w:rsidR="00794E09" w:rsidRPr="00C902D4" w:rsidRDefault="00794E09" w:rsidP="00AF7805">
      <w:pPr>
        <w:pStyle w:val="atext"/>
        <w:numPr>
          <w:ilvl w:val="1"/>
          <w:numId w:val="12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B24DB61" w14:textId="77777777" w:rsidR="00794E09" w:rsidRPr="00C902D4" w:rsidRDefault="00794E09" w:rsidP="00AF7805">
      <w:pPr>
        <w:pStyle w:val="atext"/>
        <w:numPr>
          <w:ilvl w:val="1"/>
          <w:numId w:val="124"/>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w:t>
      </w:r>
    </w:p>
    <w:p w14:paraId="000110CD"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3EE45FD"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5"/>
        <w:gridCol w:w="1108"/>
        <w:gridCol w:w="813"/>
        <w:gridCol w:w="690"/>
        <w:gridCol w:w="843"/>
        <w:gridCol w:w="1097"/>
        <w:gridCol w:w="847"/>
        <w:gridCol w:w="1672"/>
        <w:gridCol w:w="1424"/>
      </w:tblGrid>
      <w:tr w:rsidR="00794E09" w:rsidRPr="00C902D4" w14:paraId="4991F1AB"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26FFD99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04C80E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1F9029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8E5464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EC6E3F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F238AF0"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195F2B9"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08DA5B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51BE0F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2D108F82"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F0FEDD" w14:textId="77777777" w:rsidR="00794E09" w:rsidRPr="00C902D4" w:rsidRDefault="00794E09" w:rsidP="00AF7805">
            <w:pPr>
              <w:pStyle w:val="ListParagraph"/>
              <w:numPr>
                <w:ilvl w:val="0"/>
                <w:numId w:val="121"/>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E6E6B0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Nhóm biến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6D0BF5F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EE8785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75CCF6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E8DBF1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nhóm biến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1EE8CE4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3ECD5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Hiển thị danh sách tên nhóm biến động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8576D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7E36D17F"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F5E370E" w14:textId="77777777" w:rsidR="00794E09" w:rsidRPr="00C902D4" w:rsidRDefault="00794E09" w:rsidP="00AF7805">
            <w:pPr>
              <w:pStyle w:val="ListParagraph"/>
              <w:numPr>
                <w:ilvl w:val="0"/>
                <w:numId w:val="121"/>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C730335"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Mã biến động</w:t>
            </w:r>
          </w:p>
        </w:tc>
        <w:tc>
          <w:tcPr>
            <w:tcW w:w="0" w:type="auto"/>
            <w:tcBorders>
              <w:top w:val="single" w:sz="4" w:space="0" w:color="auto"/>
              <w:left w:val="nil"/>
              <w:bottom w:val="single" w:sz="4" w:space="0" w:color="auto"/>
              <w:right w:val="single" w:sz="4" w:space="0" w:color="auto"/>
            </w:tcBorders>
            <w:shd w:val="clear" w:color="auto" w:fill="auto"/>
            <w:vAlign w:val="center"/>
          </w:tcPr>
          <w:p w14:paraId="334ECA1E"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0ACADC6"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B936CB5"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1BE2542"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A83616"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E2FAD0D" w14:textId="77777777" w:rsidR="00794E09" w:rsidRPr="00C902D4" w:rsidRDefault="00794E09" w:rsidP="00AF7805">
            <w:pPr>
              <w:spacing w:before="0" w:after="0" w:line="360" w:lineRule="auto"/>
              <w:rPr>
                <w:rFonts w:ascii="Arial" w:hAnsi="Arial" w:cs="Arial"/>
                <w:sz w:val="20"/>
              </w:rPr>
            </w:pPr>
            <w:r w:rsidRPr="00C902D4">
              <w:rPr>
                <w:rFonts w:ascii="Arial" w:hAnsi="Arial" w:cs="Arial"/>
                <w:color w:val="000000"/>
                <w:sz w:val="20"/>
                <w:lang w:eastAsia="ja-JP"/>
              </w:rPr>
              <w:t>Mã biến động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60EBB5F"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794E09" w:rsidRPr="00C902D4" w14:paraId="4288FBE4" w14:textId="77777777" w:rsidTr="006B3274">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80FF8DD" w14:textId="77777777" w:rsidR="00794E09" w:rsidRPr="00C902D4" w:rsidRDefault="00794E09" w:rsidP="00AF7805">
            <w:pPr>
              <w:pStyle w:val="ListParagraph"/>
              <w:numPr>
                <w:ilvl w:val="0"/>
                <w:numId w:val="121"/>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7CAF65A"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Tên biến động</w:t>
            </w:r>
          </w:p>
        </w:tc>
        <w:tc>
          <w:tcPr>
            <w:tcW w:w="0" w:type="auto"/>
            <w:tcBorders>
              <w:top w:val="nil"/>
              <w:left w:val="nil"/>
              <w:bottom w:val="single" w:sz="4" w:space="0" w:color="auto"/>
              <w:right w:val="single" w:sz="4" w:space="0" w:color="auto"/>
            </w:tcBorders>
            <w:shd w:val="clear" w:color="auto" w:fill="auto"/>
            <w:vAlign w:val="center"/>
          </w:tcPr>
          <w:p w14:paraId="005999C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86D8B9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6D91C67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0C78004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AF060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87CFE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840A1B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75A3BA02"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C3430D3" w14:textId="77777777" w:rsidR="00794E09" w:rsidRPr="00C902D4" w:rsidRDefault="00794E09" w:rsidP="00AF7805">
            <w:pPr>
              <w:pStyle w:val="ListParagraph"/>
              <w:numPr>
                <w:ilvl w:val="0"/>
                <w:numId w:val="121"/>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41BDB6"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0A17A54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482CEE3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EBC524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9AD6FD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DA97E1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5A56845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44206EA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2B41BD1C"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140096B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7E7D978D"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523C767" w14:textId="77777777" w:rsidR="00794E09" w:rsidRPr="00C902D4" w:rsidRDefault="00794E09" w:rsidP="00AF7805">
            <w:pPr>
              <w:pStyle w:val="ListParagraph"/>
              <w:numPr>
                <w:ilvl w:val="0"/>
                <w:numId w:val="121"/>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A58AD0"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31CB49F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EE0907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6813375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43EE61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0DBFE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878F3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8E988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332C04BE"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339"/>
        <w:gridCol w:w="2559"/>
      </w:tblGrid>
      <w:tr w:rsidR="00794E09" w:rsidRPr="00C902D4" w14:paraId="3B236345" w14:textId="77777777" w:rsidTr="006B3274">
        <w:trPr>
          <w:tblHeader/>
        </w:trPr>
        <w:tc>
          <w:tcPr>
            <w:tcW w:w="0" w:type="auto"/>
            <w:vAlign w:val="center"/>
          </w:tcPr>
          <w:p w14:paraId="3ABEC511" w14:textId="77777777" w:rsidR="00794E09" w:rsidRPr="00C902D4" w:rsidRDefault="00794E09" w:rsidP="00AF7805">
            <w:pPr>
              <w:pStyle w:val="-Tiubng"/>
              <w:rPr>
                <w:rFonts w:cs="Arial"/>
              </w:rPr>
            </w:pPr>
            <w:r w:rsidRPr="00C902D4">
              <w:rPr>
                <w:rFonts w:cs="Arial"/>
              </w:rPr>
              <w:lastRenderedPageBreak/>
              <w:t>STT</w:t>
            </w:r>
          </w:p>
        </w:tc>
        <w:tc>
          <w:tcPr>
            <w:tcW w:w="0" w:type="auto"/>
            <w:vAlign w:val="center"/>
          </w:tcPr>
          <w:p w14:paraId="439AE110"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27B8EC05"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7C43410C"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339D528C" w14:textId="77777777" w:rsidTr="006B3274">
        <w:trPr>
          <w:tblHeader/>
        </w:trPr>
        <w:tc>
          <w:tcPr>
            <w:tcW w:w="0" w:type="auto"/>
            <w:vAlign w:val="center"/>
          </w:tcPr>
          <w:p w14:paraId="57A415EC"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4CE9DFFE" w14:textId="77777777" w:rsidR="00794E09" w:rsidRPr="00C902D4" w:rsidRDefault="00794E09" w:rsidP="00AF7805">
            <w:pPr>
              <w:pStyle w:val="-Thng"/>
              <w:ind w:firstLine="0"/>
              <w:jc w:val="left"/>
              <w:rPr>
                <w:rFonts w:cs="Arial"/>
                <w:lang w:val="en-US"/>
              </w:rPr>
            </w:pPr>
            <w:r w:rsidRPr="00C902D4">
              <w:rPr>
                <w:rFonts w:cs="Arial"/>
                <w:color w:val="000000"/>
              </w:rPr>
              <w:t>Mã biến động</w:t>
            </w:r>
          </w:p>
        </w:tc>
        <w:tc>
          <w:tcPr>
            <w:tcW w:w="0" w:type="auto"/>
            <w:vAlign w:val="center"/>
          </w:tcPr>
          <w:p w14:paraId="4342E445"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Mã biến động</w:t>
            </w:r>
          </w:p>
        </w:tc>
        <w:tc>
          <w:tcPr>
            <w:tcW w:w="0" w:type="auto"/>
            <w:vAlign w:val="center"/>
          </w:tcPr>
          <w:p w14:paraId="783C1277"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680B63B" w14:textId="77777777" w:rsidTr="006B3274">
        <w:trPr>
          <w:tblHeader/>
        </w:trPr>
        <w:tc>
          <w:tcPr>
            <w:tcW w:w="0" w:type="auto"/>
            <w:vAlign w:val="center"/>
          </w:tcPr>
          <w:p w14:paraId="35748D51"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535E28B4" w14:textId="77777777" w:rsidR="00794E09" w:rsidRPr="00C902D4" w:rsidRDefault="00794E09" w:rsidP="00AF7805">
            <w:pPr>
              <w:pStyle w:val="-Thng"/>
              <w:ind w:firstLine="0"/>
              <w:jc w:val="left"/>
              <w:rPr>
                <w:rFonts w:cs="Arial"/>
                <w:lang w:val="en-US"/>
              </w:rPr>
            </w:pPr>
            <w:r w:rsidRPr="00C902D4">
              <w:rPr>
                <w:rFonts w:cs="Arial"/>
                <w:color w:val="000000"/>
              </w:rPr>
              <w:t>Tên biến động</w:t>
            </w:r>
          </w:p>
        </w:tc>
        <w:tc>
          <w:tcPr>
            <w:tcW w:w="0" w:type="auto"/>
            <w:vAlign w:val="center"/>
          </w:tcPr>
          <w:p w14:paraId="5E4C57C8"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Tên biến động</w:t>
            </w:r>
          </w:p>
        </w:tc>
        <w:tc>
          <w:tcPr>
            <w:tcW w:w="0" w:type="auto"/>
            <w:vAlign w:val="center"/>
          </w:tcPr>
          <w:p w14:paraId="31D07E0E"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32DBB26D"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loại biến động bảo hiểm đã khai báo trên hệ thống.</w:t>
      </w:r>
    </w:p>
    <w:p w14:paraId="3158D3E5"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37C5B8EE"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375459E7" w14:textId="77777777" w:rsidR="00794E09" w:rsidRPr="00C902D4" w:rsidRDefault="00794E09" w:rsidP="00AF7805">
      <w:pPr>
        <w:pStyle w:val="-Gch"/>
        <w:ind w:firstLine="0"/>
        <w:rPr>
          <w:rFonts w:cs="Arial"/>
          <w:szCs w:val="20"/>
        </w:rPr>
      </w:pPr>
      <w:r w:rsidRPr="00C902D4">
        <w:rPr>
          <w:rFonts w:cs="Arial"/>
          <w:b/>
          <w:szCs w:val="20"/>
        </w:rPr>
        <w:t xml:space="preserve">Mô tả nghiệp vụ: </w:t>
      </w:r>
      <w:r w:rsidRPr="00C902D4">
        <w:rPr>
          <w:rFonts w:cs="Arial"/>
          <w:szCs w:val="20"/>
        </w:rPr>
        <w:t xml:space="preserve">Các loại biến động bảo hiểm: </w:t>
      </w:r>
    </w:p>
    <w:p w14:paraId="3A09CBC9" w14:textId="77777777" w:rsidR="00794E09" w:rsidRPr="00C902D4" w:rsidRDefault="00794E09" w:rsidP="00AF7805">
      <w:pPr>
        <w:pStyle w:val="-Gch"/>
        <w:numPr>
          <w:ilvl w:val="0"/>
          <w:numId w:val="14"/>
        </w:numPr>
        <w:ind w:left="720"/>
        <w:rPr>
          <w:rFonts w:cs="Arial"/>
          <w:b/>
          <w:szCs w:val="20"/>
        </w:rPr>
      </w:pPr>
      <w:r w:rsidRPr="00C902D4">
        <w:rPr>
          <w:rFonts w:cs="Arial"/>
          <w:szCs w:val="20"/>
        </w:rPr>
        <w:t>Biến động tăng:</w:t>
      </w:r>
    </w:p>
    <w:p w14:paraId="24DBA1D5" w14:textId="77777777" w:rsidR="00794E09" w:rsidRPr="00C902D4" w:rsidRDefault="00794E09" w:rsidP="00AF7805">
      <w:pPr>
        <w:pStyle w:val="-Gch"/>
        <w:ind w:left="317"/>
        <w:rPr>
          <w:rFonts w:cs="Arial"/>
          <w:szCs w:val="20"/>
        </w:rPr>
      </w:pPr>
      <w:r w:rsidRPr="00C902D4">
        <w:rPr>
          <w:rFonts w:cs="Arial"/>
          <w:szCs w:val="20"/>
        </w:rPr>
        <w:t>+ Tăng mới</w:t>
      </w:r>
    </w:p>
    <w:p w14:paraId="18DC2A9E" w14:textId="77777777" w:rsidR="00794E09" w:rsidRPr="00C902D4" w:rsidRDefault="00794E09" w:rsidP="00AF7805">
      <w:pPr>
        <w:pStyle w:val="-Gch"/>
        <w:ind w:left="317"/>
        <w:rPr>
          <w:rFonts w:cs="Arial"/>
          <w:szCs w:val="20"/>
        </w:rPr>
      </w:pPr>
      <w:r w:rsidRPr="00C902D4">
        <w:rPr>
          <w:rFonts w:cs="Arial"/>
          <w:szCs w:val="20"/>
        </w:rPr>
        <w:t>+ Tăng đi làm trở lại sau thời gian nghỉ không lương</w:t>
      </w:r>
    </w:p>
    <w:p w14:paraId="515BB8C1" w14:textId="77777777" w:rsidR="00794E09" w:rsidRPr="00C902D4" w:rsidRDefault="00794E09" w:rsidP="00AF7805">
      <w:pPr>
        <w:pStyle w:val="-Gch"/>
        <w:ind w:left="317"/>
        <w:rPr>
          <w:rFonts w:cs="Arial"/>
          <w:szCs w:val="20"/>
        </w:rPr>
      </w:pPr>
      <w:r w:rsidRPr="00C902D4">
        <w:rPr>
          <w:rFonts w:cs="Arial"/>
          <w:szCs w:val="20"/>
        </w:rPr>
        <w:t>+ Tăng đi lại trở lại sau thời gian nghỉ ốm dài ngày</w:t>
      </w:r>
    </w:p>
    <w:p w14:paraId="46CB9749" w14:textId="77777777" w:rsidR="00794E09" w:rsidRPr="00C902D4" w:rsidRDefault="00794E09" w:rsidP="00AF7805">
      <w:pPr>
        <w:pStyle w:val="-Gch"/>
        <w:numPr>
          <w:ilvl w:val="0"/>
          <w:numId w:val="14"/>
        </w:numPr>
        <w:ind w:left="720"/>
        <w:rPr>
          <w:rFonts w:cs="Arial"/>
          <w:b/>
          <w:szCs w:val="20"/>
        </w:rPr>
      </w:pPr>
      <w:r w:rsidRPr="00C902D4">
        <w:rPr>
          <w:rFonts w:cs="Arial"/>
          <w:szCs w:val="20"/>
        </w:rPr>
        <w:t>Biến động điều chỉnh:</w:t>
      </w:r>
    </w:p>
    <w:p w14:paraId="0B7796D3" w14:textId="77777777" w:rsidR="00794E09" w:rsidRPr="00C902D4" w:rsidRDefault="00794E09" w:rsidP="00AF7805">
      <w:pPr>
        <w:pStyle w:val="-Gch"/>
        <w:ind w:left="317"/>
        <w:rPr>
          <w:rFonts w:cs="Arial"/>
          <w:b/>
          <w:szCs w:val="20"/>
        </w:rPr>
      </w:pPr>
      <w:r w:rsidRPr="00C902D4">
        <w:rPr>
          <w:rFonts w:cs="Arial"/>
          <w:szCs w:val="20"/>
        </w:rPr>
        <w:t>+ Điều chỉnh lương</w:t>
      </w:r>
    </w:p>
    <w:p w14:paraId="05E1E530" w14:textId="77777777" w:rsidR="00794E09" w:rsidRPr="00C902D4" w:rsidRDefault="00794E09" w:rsidP="00AF7805">
      <w:pPr>
        <w:pStyle w:val="-Gch"/>
        <w:numPr>
          <w:ilvl w:val="0"/>
          <w:numId w:val="14"/>
        </w:numPr>
        <w:ind w:left="720"/>
        <w:rPr>
          <w:rFonts w:cs="Arial"/>
          <w:b/>
          <w:szCs w:val="20"/>
        </w:rPr>
      </w:pPr>
      <w:r w:rsidRPr="00C902D4">
        <w:rPr>
          <w:rFonts w:cs="Arial"/>
          <w:szCs w:val="20"/>
        </w:rPr>
        <w:t>Biến động giảm:</w:t>
      </w:r>
    </w:p>
    <w:p w14:paraId="46220F52" w14:textId="77777777" w:rsidR="00794E09" w:rsidRPr="00C902D4" w:rsidRDefault="00794E09" w:rsidP="00AF7805">
      <w:pPr>
        <w:pStyle w:val="-Gch"/>
        <w:ind w:left="720" w:firstLine="0"/>
        <w:rPr>
          <w:rFonts w:cs="Arial"/>
          <w:szCs w:val="20"/>
        </w:rPr>
      </w:pPr>
      <w:r w:rsidRPr="00C902D4">
        <w:rPr>
          <w:rFonts w:cs="Arial"/>
          <w:szCs w:val="20"/>
        </w:rPr>
        <w:t>+ Giảm do nghỉ việc</w:t>
      </w:r>
    </w:p>
    <w:p w14:paraId="23B28F10" w14:textId="77777777" w:rsidR="00794E09" w:rsidRPr="00C902D4" w:rsidRDefault="00794E09" w:rsidP="00AF7805">
      <w:pPr>
        <w:pStyle w:val="-Gch"/>
        <w:ind w:left="720" w:firstLine="0"/>
        <w:rPr>
          <w:rFonts w:cs="Arial"/>
          <w:szCs w:val="20"/>
        </w:rPr>
      </w:pPr>
      <w:r w:rsidRPr="00C902D4">
        <w:rPr>
          <w:rFonts w:cs="Arial"/>
          <w:szCs w:val="20"/>
        </w:rPr>
        <w:t>+ Giảm nghỉ thai sản</w:t>
      </w:r>
    </w:p>
    <w:p w14:paraId="14271D3A" w14:textId="77777777" w:rsidR="00794E09" w:rsidRPr="00C902D4" w:rsidRDefault="00794E09" w:rsidP="00AF7805">
      <w:pPr>
        <w:pStyle w:val="-Gch"/>
        <w:ind w:left="720" w:firstLine="0"/>
        <w:rPr>
          <w:rFonts w:cs="Arial"/>
          <w:szCs w:val="20"/>
        </w:rPr>
      </w:pPr>
      <w:r w:rsidRPr="00C902D4">
        <w:rPr>
          <w:rFonts w:cs="Arial"/>
          <w:szCs w:val="20"/>
        </w:rPr>
        <w:t>+ Giảm nghỉ ốm dài ngày</w:t>
      </w:r>
    </w:p>
    <w:p w14:paraId="3B98E754" w14:textId="77777777" w:rsidR="00794E09" w:rsidRPr="00C902D4" w:rsidRDefault="00794E09" w:rsidP="00AF7805">
      <w:pPr>
        <w:pStyle w:val="-Gch"/>
        <w:ind w:left="720" w:firstLine="0"/>
        <w:rPr>
          <w:rFonts w:cs="Arial"/>
          <w:b/>
          <w:szCs w:val="20"/>
        </w:rPr>
      </w:pPr>
      <w:r w:rsidRPr="00C902D4">
        <w:rPr>
          <w:rFonts w:cs="Arial"/>
          <w:szCs w:val="20"/>
        </w:rPr>
        <w:t>+ Giảm do nghỉ không lương</w:t>
      </w:r>
    </w:p>
    <w:p w14:paraId="73EF5043"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3CEFD229" w14:textId="77777777" w:rsidTr="006B3274">
        <w:trPr>
          <w:trHeight w:val="377"/>
        </w:trPr>
        <w:tc>
          <w:tcPr>
            <w:tcW w:w="0" w:type="auto"/>
            <w:vAlign w:val="center"/>
          </w:tcPr>
          <w:p w14:paraId="3EE716DF"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42653EA8"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41217E1C"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74BFA6E2" w14:textId="77777777" w:rsidTr="006B3274">
        <w:tc>
          <w:tcPr>
            <w:tcW w:w="0" w:type="auto"/>
            <w:vAlign w:val="center"/>
          </w:tcPr>
          <w:p w14:paraId="575E4E80" w14:textId="77777777" w:rsidR="00794E09" w:rsidRPr="00C902D4" w:rsidRDefault="00794E09" w:rsidP="00AF7805">
            <w:pPr>
              <w:pStyle w:val="ListParagraph"/>
              <w:numPr>
                <w:ilvl w:val="0"/>
                <w:numId w:val="122"/>
              </w:numPr>
              <w:tabs>
                <w:tab w:val="left" w:pos="630"/>
              </w:tabs>
              <w:spacing w:before="60" w:after="60" w:line="360" w:lineRule="auto"/>
              <w:ind w:left="504"/>
              <w:contextualSpacing/>
              <w:jc w:val="center"/>
              <w:rPr>
                <w:rFonts w:cs="Arial"/>
                <w:sz w:val="20"/>
                <w:szCs w:val="20"/>
              </w:rPr>
            </w:pPr>
          </w:p>
        </w:tc>
        <w:tc>
          <w:tcPr>
            <w:tcW w:w="0" w:type="auto"/>
            <w:vAlign w:val="center"/>
          </w:tcPr>
          <w:p w14:paraId="57F67C02"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26004E11"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1024782E" w14:textId="77777777" w:rsidTr="006B3274">
        <w:tc>
          <w:tcPr>
            <w:tcW w:w="0" w:type="auto"/>
            <w:vAlign w:val="center"/>
          </w:tcPr>
          <w:p w14:paraId="77721B98" w14:textId="77777777" w:rsidR="00794E09" w:rsidRPr="00C902D4" w:rsidRDefault="00794E09" w:rsidP="00AF7805">
            <w:pPr>
              <w:pStyle w:val="ListParagraph"/>
              <w:numPr>
                <w:ilvl w:val="0"/>
                <w:numId w:val="122"/>
              </w:numPr>
              <w:tabs>
                <w:tab w:val="left" w:pos="630"/>
              </w:tabs>
              <w:spacing w:before="60" w:after="60" w:line="360" w:lineRule="auto"/>
              <w:ind w:left="504"/>
              <w:contextualSpacing/>
              <w:jc w:val="center"/>
              <w:rPr>
                <w:rFonts w:cs="Arial"/>
                <w:sz w:val="20"/>
                <w:szCs w:val="20"/>
              </w:rPr>
            </w:pPr>
          </w:p>
        </w:tc>
        <w:tc>
          <w:tcPr>
            <w:tcW w:w="0" w:type="auto"/>
            <w:vAlign w:val="center"/>
          </w:tcPr>
          <w:p w14:paraId="6F997AD8"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6E0AAE92"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2AD80BDB"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3D4B8AEE"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161D930C"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079EEAE3"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76A5AA6D"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lastRenderedPageBreak/>
              <w:t>Khi ấn nút [Ghi], hệ thống thực hiện kiểm tra các thông tin đã nhập vào có hợp lệ không?</w:t>
            </w:r>
          </w:p>
          <w:p w14:paraId="4C881EFE"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D19D8CE"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039F2B36"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0C4957F7"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74C04BA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6D588F7C" w14:textId="77777777" w:rsidTr="006B3274">
        <w:tc>
          <w:tcPr>
            <w:tcW w:w="0" w:type="auto"/>
            <w:vAlign w:val="center"/>
          </w:tcPr>
          <w:p w14:paraId="62233D13" w14:textId="77777777" w:rsidR="00794E09" w:rsidRPr="00C902D4" w:rsidRDefault="00794E09" w:rsidP="00AF7805">
            <w:pPr>
              <w:pStyle w:val="ListParagraph"/>
              <w:numPr>
                <w:ilvl w:val="0"/>
                <w:numId w:val="122"/>
              </w:numPr>
              <w:tabs>
                <w:tab w:val="left" w:pos="630"/>
              </w:tabs>
              <w:spacing w:before="60" w:after="60" w:line="360" w:lineRule="auto"/>
              <w:ind w:left="504"/>
              <w:contextualSpacing/>
              <w:jc w:val="center"/>
              <w:rPr>
                <w:rFonts w:cs="Arial"/>
                <w:sz w:val="20"/>
                <w:szCs w:val="20"/>
              </w:rPr>
            </w:pPr>
          </w:p>
        </w:tc>
        <w:tc>
          <w:tcPr>
            <w:tcW w:w="0" w:type="auto"/>
            <w:vAlign w:val="center"/>
          </w:tcPr>
          <w:p w14:paraId="7CEADCDD"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927F7C1"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7FDDD75A" w14:textId="77777777" w:rsidTr="006B3274">
        <w:tc>
          <w:tcPr>
            <w:tcW w:w="0" w:type="auto"/>
            <w:vAlign w:val="center"/>
          </w:tcPr>
          <w:p w14:paraId="79858938" w14:textId="77777777" w:rsidR="00794E09" w:rsidRPr="00C902D4" w:rsidRDefault="00794E09" w:rsidP="00AF7805">
            <w:pPr>
              <w:pStyle w:val="ListParagraph"/>
              <w:numPr>
                <w:ilvl w:val="0"/>
                <w:numId w:val="122"/>
              </w:numPr>
              <w:tabs>
                <w:tab w:val="left" w:pos="630"/>
              </w:tabs>
              <w:spacing w:before="60" w:after="60" w:line="360" w:lineRule="auto"/>
              <w:ind w:left="504"/>
              <w:contextualSpacing/>
              <w:jc w:val="center"/>
              <w:rPr>
                <w:rFonts w:cs="Arial"/>
                <w:sz w:val="20"/>
                <w:szCs w:val="20"/>
              </w:rPr>
            </w:pPr>
          </w:p>
        </w:tc>
        <w:tc>
          <w:tcPr>
            <w:tcW w:w="0" w:type="auto"/>
            <w:vAlign w:val="center"/>
          </w:tcPr>
          <w:p w14:paraId="12EE2F3E"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69727C7"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02184CA2" w14:textId="77777777" w:rsidTr="006B3274">
        <w:tc>
          <w:tcPr>
            <w:tcW w:w="0" w:type="auto"/>
            <w:vAlign w:val="center"/>
          </w:tcPr>
          <w:p w14:paraId="7C9BA4A2" w14:textId="77777777" w:rsidR="00794E09" w:rsidRPr="00C902D4" w:rsidRDefault="00794E09" w:rsidP="00AF7805">
            <w:pPr>
              <w:pStyle w:val="ListParagraph"/>
              <w:numPr>
                <w:ilvl w:val="0"/>
                <w:numId w:val="122"/>
              </w:numPr>
              <w:tabs>
                <w:tab w:val="left" w:pos="630"/>
              </w:tabs>
              <w:spacing w:before="60" w:after="60" w:line="360" w:lineRule="auto"/>
              <w:ind w:left="504"/>
              <w:contextualSpacing/>
              <w:jc w:val="center"/>
              <w:rPr>
                <w:rFonts w:cs="Arial"/>
                <w:sz w:val="20"/>
                <w:szCs w:val="20"/>
              </w:rPr>
            </w:pPr>
          </w:p>
        </w:tc>
        <w:tc>
          <w:tcPr>
            <w:tcW w:w="0" w:type="auto"/>
            <w:vAlign w:val="center"/>
          </w:tcPr>
          <w:p w14:paraId="7A07CE50"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1882CFD2"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6D6B6F65"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4D9D7A2A"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2D647C7E"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0308C272"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biến động bảo hiểm.</w:t>
            </w:r>
          </w:p>
        </w:tc>
      </w:tr>
    </w:tbl>
    <w:p w14:paraId="7940A5B0"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402142AD"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7F369A97" wp14:editId="6CD58E8F">
            <wp:extent cx="5761990" cy="23888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1990" cy="2388870"/>
                    </a:xfrm>
                    <a:prstGeom prst="rect">
                      <a:avLst/>
                    </a:prstGeom>
                  </pic:spPr>
                </pic:pic>
              </a:graphicData>
            </a:graphic>
          </wp:inline>
        </w:drawing>
      </w:r>
    </w:p>
    <w:p w14:paraId="5707AEDA"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biến động bảo hiểm</w:t>
      </w:r>
    </w:p>
    <w:p w14:paraId="5CCBD063"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4" w:name="_Toc500541226"/>
      <w:r w:rsidRPr="00C902D4">
        <w:rPr>
          <w:rFonts w:ascii="Arial" w:hAnsi="Arial" w:cs="Arial"/>
          <w:sz w:val="20"/>
          <w:szCs w:val="20"/>
        </w:rPr>
        <w:t>Danh mục nhóm chế độ bảo hiểm</w:t>
      </w:r>
      <w:bookmarkEnd w:id="154"/>
    </w:p>
    <w:p w14:paraId="12065516"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lastRenderedPageBreak/>
        <w:t>Mối quan hệ giữa các chức năng</w:t>
      </w:r>
    </w:p>
    <w:p w14:paraId="17FAEEC8"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4005" w14:anchorId="421C6987">
          <v:shape id="_x0000_i2529" type="#_x0000_t75" style="width:453.5pt;height:154pt" o:ole="">
            <v:imagedata r:id="rId164" o:title=""/>
          </v:shape>
          <o:OLEObject Type="Embed" ProgID="Visio.Drawing.15" ShapeID="_x0000_i2529" DrawAspect="Content" ObjectID="_1574283844" r:id="rId165"/>
        </w:object>
      </w:r>
    </w:p>
    <w:p w14:paraId="10A73491"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9986435"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64934AC" w14:textId="77777777" w:rsidR="00794E09" w:rsidRPr="00C902D4" w:rsidRDefault="00794E09" w:rsidP="00AF7805">
      <w:pPr>
        <w:numPr>
          <w:ilvl w:val="0"/>
          <w:numId w:val="112"/>
        </w:numPr>
        <w:spacing w:line="360" w:lineRule="auto"/>
        <w:jc w:val="both"/>
        <w:rPr>
          <w:rFonts w:ascii="Arial" w:hAnsi="Arial" w:cs="Arial"/>
          <w:b/>
          <w:i/>
          <w:sz w:val="20"/>
          <w:lang w:val="x-none"/>
        </w:rPr>
      </w:pPr>
      <w:r w:rsidRPr="00C902D4">
        <w:rPr>
          <w:rFonts w:ascii="Arial" w:hAnsi="Arial" w:cs="Arial"/>
          <w:sz w:val="20"/>
        </w:rPr>
        <w:t>Khai báo và quản lý các nhóm chế độ bảo hiểm trên hệ thống.</w:t>
      </w:r>
    </w:p>
    <w:p w14:paraId="21768839"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B54AF19"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nhóm chế độ bảo hiểm.</w:t>
      </w:r>
    </w:p>
    <w:p w14:paraId="5ACE3B5B"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34C7F3C4" w14:textId="77777777" w:rsidR="00794E09" w:rsidRPr="00C902D4" w:rsidRDefault="00794E09" w:rsidP="00AF7805">
      <w:pPr>
        <w:pStyle w:val="atext"/>
        <w:numPr>
          <w:ilvl w:val="0"/>
          <w:numId w:val="12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nhóm chế độ bảo hiểm</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75DF7AA5" w14:textId="77777777" w:rsidR="00794E09" w:rsidRPr="00C902D4" w:rsidRDefault="00794E09" w:rsidP="00AF7805">
      <w:pPr>
        <w:pStyle w:val="atext"/>
        <w:numPr>
          <w:ilvl w:val="0"/>
          <w:numId w:val="12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197100FB" w14:textId="77777777" w:rsidR="00794E09" w:rsidRPr="00C902D4" w:rsidRDefault="00794E09" w:rsidP="00AF7805">
      <w:pPr>
        <w:pStyle w:val="atext"/>
        <w:numPr>
          <w:ilvl w:val="1"/>
          <w:numId w:val="123"/>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1F3F6C89" w14:textId="77777777" w:rsidR="00794E09" w:rsidRPr="00C902D4" w:rsidRDefault="00794E09" w:rsidP="00AF7805">
      <w:pPr>
        <w:pStyle w:val="atext"/>
        <w:numPr>
          <w:ilvl w:val="1"/>
          <w:numId w:val="123"/>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5F3384F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568085E4"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4"/>
        <w:gridCol w:w="1119"/>
        <w:gridCol w:w="822"/>
        <w:gridCol w:w="602"/>
        <w:gridCol w:w="765"/>
        <w:gridCol w:w="1123"/>
        <w:gridCol w:w="861"/>
        <w:gridCol w:w="1761"/>
        <w:gridCol w:w="1442"/>
      </w:tblGrid>
      <w:tr w:rsidR="00794E09" w:rsidRPr="00C902D4" w14:paraId="3BF77E1A"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1B9D6255"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FD21CE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AACF6A9"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87F725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C52F96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636D748"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0EDD08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E65B00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1F9082"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0FB3367D"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AD9219" w14:textId="77777777" w:rsidR="00794E09" w:rsidRPr="00C902D4" w:rsidRDefault="00794E09" w:rsidP="00AF7805">
            <w:pPr>
              <w:pStyle w:val="ListParagraph"/>
              <w:numPr>
                <w:ilvl w:val="0"/>
                <w:numId w:val="12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DCA9D1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Mã nhóm chế độ</w:t>
            </w:r>
          </w:p>
        </w:tc>
        <w:tc>
          <w:tcPr>
            <w:tcW w:w="0" w:type="auto"/>
            <w:tcBorders>
              <w:top w:val="single" w:sz="4" w:space="0" w:color="auto"/>
              <w:left w:val="nil"/>
              <w:bottom w:val="single" w:sz="4" w:space="0" w:color="auto"/>
              <w:right w:val="single" w:sz="4" w:space="0" w:color="auto"/>
            </w:tcBorders>
            <w:shd w:val="clear" w:color="auto" w:fill="auto"/>
            <w:vAlign w:val="center"/>
          </w:tcPr>
          <w:p w14:paraId="20F8D3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4D670B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1AE5A6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8CEA69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AD9B6C9"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46254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Mã nhóm chế độ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570FAED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40DB7D19"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3E1EB7" w14:textId="77777777" w:rsidR="00794E09" w:rsidRPr="00C902D4" w:rsidRDefault="00794E09" w:rsidP="00AF7805">
            <w:pPr>
              <w:pStyle w:val="ListParagraph"/>
              <w:numPr>
                <w:ilvl w:val="0"/>
                <w:numId w:val="125"/>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2D535C"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Tên nhóm chế độ</w:t>
            </w:r>
          </w:p>
        </w:tc>
        <w:tc>
          <w:tcPr>
            <w:tcW w:w="0" w:type="auto"/>
            <w:tcBorders>
              <w:top w:val="single" w:sz="4" w:space="0" w:color="auto"/>
              <w:left w:val="nil"/>
              <w:bottom w:val="single" w:sz="4" w:space="0" w:color="auto"/>
              <w:right w:val="single" w:sz="4" w:space="0" w:color="auto"/>
            </w:tcBorders>
            <w:shd w:val="clear" w:color="auto" w:fill="auto"/>
            <w:vAlign w:val="center"/>
          </w:tcPr>
          <w:p w14:paraId="58E3B415"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280644B"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029462D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1A0CAE5"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0945F2D"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1423BB"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AAB835E"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794E09" w:rsidRPr="00C902D4" w14:paraId="4358A277" w14:textId="77777777" w:rsidTr="006B3274">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3F5AFAA7" w14:textId="77777777" w:rsidR="00794E09" w:rsidRPr="00C902D4" w:rsidRDefault="00794E09" w:rsidP="00AF7805">
            <w:pPr>
              <w:pStyle w:val="ListParagraph"/>
              <w:numPr>
                <w:ilvl w:val="0"/>
                <w:numId w:val="125"/>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04EB8F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071A2BC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120E418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7F5399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nil"/>
              <w:left w:val="nil"/>
              <w:bottom w:val="single" w:sz="4" w:space="0" w:color="auto"/>
              <w:right w:val="single" w:sz="4" w:space="0" w:color="auto"/>
            </w:tcBorders>
            <w:shd w:val="clear" w:color="auto" w:fill="auto"/>
            <w:vAlign w:val="center"/>
          </w:tcPr>
          <w:p w14:paraId="25AEB29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A05295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730EA43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13BF077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228DEAF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397B1EC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bl>
    <w:p w14:paraId="3A5D97D5"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617"/>
        <w:gridCol w:w="2559"/>
      </w:tblGrid>
      <w:tr w:rsidR="00794E09" w:rsidRPr="00C902D4" w14:paraId="098A8F3E" w14:textId="77777777" w:rsidTr="006B3274">
        <w:trPr>
          <w:tblHeader/>
        </w:trPr>
        <w:tc>
          <w:tcPr>
            <w:tcW w:w="0" w:type="auto"/>
            <w:vAlign w:val="center"/>
          </w:tcPr>
          <w:p w14:paraId="33968FBC" w14:textId="77777777" w:rsidR="00794E09" w:rsidRPr="00C902D4" w:rsidRDefault="00794E09" w:rsidP="00AF7805">
            <w:pPr>
              <w:pStyle w:val="-Tiubng"/>
              <w:rPr>
                <w:rFonts w:cs="Arial"/>
              </w:rPr>
            </w:pPr>
            <w:r w:rsidRPr="00C902D4">
              <w:rPr>
                <w:rFonts w:cs="Arial"/>
              </w:rPr>
              <w:t>STT</w:t>
            </w:r>
          </w:p>
        </w:tc>
        <w:tc>
          <w:tcPr>
            <w:tcW w:w="0" w:type="auto"/>
            <w:vAlign w:val="center"/>
          </w:tcPr>
          <w:p w14:paraId="3214F278"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68A6B0E5"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5DDD3015"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0150176F" w14:textId="77777777" w:rsidTr="006B3274">
        <w:trPr>
          <w:tblHeader/>
        </w:trPr>
        <w:tc>
          <w:tcPr>
            <w:tcW w:w="0" w:type="auto"/>
            <w:vAlign w:val="center"/>
          </w:tcPr>
          <w:p w14:paraId="23A5E96F"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2EF90BBC" w14:textId="77777777" w:rsidR="00794E09" w:rsidRPr="00C902D4" w:rsidRDefault="00794E09" w:rsidP="00AF7805">
            <w:pPr>
              <w:pStyle w:val="-Thng"/>
              <w:ind w:firstLine="0"/>
              <w:jc w:val="left"/>
              <w:rPr>
                <w:rFonts w:cs="Arial"/>
                <w:lang w:val="en-US"/>
              </w:rPr>
            </w:pPr>
            <w:r w:rsidRPr="00C902D4">
              <w:rPr>
                <w:rFonts w:cs="Arial"/>
                <w:color w:val="000000"/>
              </w:rPr>
              <w:t xml:space="preserve">Mã nhóm </w:t>
            </w:r>
            <w:r w:rsidRPr="00C902D4">
              <w:rPr>
                <w:rFonts w:cs="Arial"/>
                <w:color w:val="000000"/>
                <w:lang w:val="en-US"/>
              </w:rPr>
              <w:t>chế độ</w:t>
            </w:r>
          </w:p>
        </w:tc>
        <w:tc>
          <w:tcPr>
            <w:tcW w:w="0" w:type="auto"/>
            <w:vAlign w:val="center"/>
          </w:tcPr>
          <w:p w14:paraId="2343FEEB" w14:textId="77777777" w:rsidR="00794E09" w:rsidRPr="00C902D4" w:rsidRDefault="00794E09" w:rsidP="00AF7805">
            <w:pPr>
              <w:pStyle w:val="-Thng"/>
              <w:ind w:firstLine="0"/>
              <w:jc w:val="left"/>
              <w:rPr>
                <w:rFonts w:cs="Arial"/>
                <w:lang w:val="en-US"/>
              </w:rPr>
            </w:pPr>
            <w:r w:rsidRPr="00C902D4">
              <w:rPr>
                <w:rFonts w:cs="Arial"/>
                <w:color w:val="000000"/>
              </w:rPr>
              <w:t xml:space="preserve">Hiển thị theo trường Mã nhóm </w:t>
            </w:r>
            <w:r w:rsidRPr="00C902D4">
              <w:rPr>
                <w:rFonts w:cs="Arial"/>
                <w:color w:val="000000"/>
                <w:lang w:val="en-US"/>
              </w:rPr>
              <w:t>chế độ</w:t>
            </w:r>
          </w:p>
        </w:tc>
        <w:tc>
          <w:tcPr>
            <w:tcW w:w="0" w:type="auto"/>
            <w:vAlign w:val="center"/>
          </w:tcPr>
          <w:p w14:paraId="02974C20"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21241C6" w14:textId="77777777" w:rsidTr="006B3274">
        <w:trPr>
          <w:tblHeader/>
        </w:trPr>
        <w:tc>
          <w:tcPr>
            <w:tcW w:w="0" w:type="auto"/>
            <w:vAlign w:val="center"/>
          </w:tcPr>
          <w:p w14:paraId="789FAC74"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20A7D8A5" w14:textId="77777777" w:rsidR="00794E09" w:rsidRPr="00C902D4" w:rsidRDefault="00794E09" w:rsidP="00AF7805">
            <w:pPr>
              <w:pStyle w:val="-Thng"/>
              <w:ind w:firstLine="0"/>
              <w:jc w:val="left"/>
              <w:rPr>
                <w:rFonts w:cs="Arial"/>
                <w:lang w:val="en-US"/>
              </w:rPr>
            </w:pPr>
            <w:r w:rsidRPr="00C902D4">
              <w:rPr>
                <w:rFonts w:cs="Arial"/>
                <w:color w:val="000000"/>
              </w:rPr>
              <w:t xml:space="preserve">Tên nhóm </w:t>
            </w:r>
            <w:r w:rsidRPr="00C902D4">
              <w:rPr>
                <w:rFonts w:cs="Arial"/>
                <w:color w:val="000000"/>
                <w:lang w:val="en-US"/>
              </w:rPr>
              <w:t>chế độ</w:t>
            </w:r>
          </w:p>
        </w:tc>
        <w:tc>
          <w:tcPr>
            <w:tcW w:w="0" w:type="auto"/>
            <w:vAlign w:val="center"/>
          </w:tcPr>
          <w:p w14:paraId="622EF7FF" w14:textId="77777777" w:rsidR="00794E09" w:rsidRPr="00C902D4" w:rsidRDefault="00794E09" w:rsidP="00AF7805">
            <w:pPr>
              <w:pStyle w:val="-Thng"/>
              <w:ind w:firstLine="0"/>
              <w:jc w:val="left"/>
              <w:rPr>
                <w:rFonts w:cs="Arial"/>
                <w:lang w:val="en-US"/>
              </w:rPr>
            </w:pPr>
            <w:r w:rsidRPr="00C902D4">
              <w:rPr>
                <w:rFonts w:cs="Arial"/>
                <w:color w:val="000000"/>
              </w:rPr>
              <w:t xml:space="preserve">Hiển thị theo trường Tên nhóm </w:t>
            </w:r>
            <w:r w:rsidRPr="00C902D4">
              <w:rPr>
                <w:rFonts w:cs="Arial"/>
                <w:color w:val="000000"/>
                <w:lang w:val="en-US"/>
              </w:rPr>
              <w:t>chế độ</w:t>
            </w:r>
          </w:p>
        </w:tc>
        <w:tc>
          <w:tcPr>
            <w:tcW w:w="0" w:type="auto"/>
            <w:vAlign w:val="center"/>
          </w:tcPr>
          <w:p w14:paraId="3EECEB78"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04A48ED" w14:textId="77777777" w:rsidTr="006B3274">
        <w:trPr>
          <w:tblHeader/>
        </w:trPr>
        <w:tc>
          <w:tcPr>
            <w:tcW w:w="0" w:type="auto"/>
            <w:vAlign w:val="center"/>
          </w:tcPr>
          <w:p w14:paraId="317200FA"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7D9C4B90" w14:textId="77777777" w:rsidR="00794E09" w:rsidRPr="00C902D4" w:rsidRDefault="00794E09" w:rsidP="00AF7805">
            <w:pPr>
              <w:pStyle w:val="-Thng"/>
              <w:ind w:firstLine="0"/>
              <w:jc w:val="left"/>
              <w:rPr>
                <w:rFonts w:cs="Arial"/>
                <w:lang w:val="en-US"/>
              </w:rPr>
            </w:pPr>
            <w:r w:rsidRPr="00C902D4">
              <w:rPr>
                <w:rFonts w:cs="Arial"/>
                <w:color w:val="000000"/>
              </w:rPr>
              <w:t>Trạng thái</w:t>
            </w:r>
          </w:p>
        </w:tc>
        <w:tc>
          <w:tcPr>
            <w:tcW w:w="0" w:type="auto"/>
            <w:vAlign w:val="center"/>
          </w:tcPr>
          <w:p w14:paraId="700BBDDC"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Trạng thái</w:t>
            </w:r>
          </w:p>
        </w:tc>
        <w:tc>
          <w:tcPr>
            <w:tcW w:w="0" w:type="auto"/>
            <w:vAlign w:val="center"/>
          </w:tcPr>
          <w:p w14:paraId="0D7F8627"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6CDCA63A"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chế độ bảo hiểm đã khai báo trên hệ thống.</w:t>
      </w:r>
    </w:p>
    <w:p w14:paraId="67E20245"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47DED00"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4DFA145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5B501F2A" w14:textId="77777777" w:rsidTr="006B3274">
        <w:trPr>
          <w:trHeight w:val="377"/>
        </w:trPr>
        <w:tc>
          <w:tcPr>
            <w:tcW w:w="0" w:type="auto"/>
            <w:vAlign w:val="center"/>
          </w:tcPr>
          <w:p w14:paraId="0DEAD9F9"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05B8D7D0"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1F3BFC70"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5D162544" w14:textId="77777777" w:rsidTr="006B3274">
        <w:tc>
          <w:tcPr>
            <w:tcW w:w="0" w:type="auto"/>
            <w:vAlign w:val="center"/>
          </w:tcPr>
          <w:p w14:paraId="2BC87D3A" w14:textId="77777777" w:rsidR="00794E09" w:rsidRPr="00C902D4" w:rsidRDefault="00794E09" w:rsidP="00AF7805">
            <w:pPr>
              <w:pStyle w:val="ListParagraph"/>
              <w:numPr>
                <w:ilvl w:val="0"/>
                <w:numId w:val="126"/>
              </w:numPr>
              <w:tabs>
                <w:tab w:val="left" w:pos="630"/>
              </w:tabs>
              <w:spacing w:before="60" w:after="60" w:line="360" w:lineRule="auto"/>
              <w:ind w:left="504"/>
              <w:contextualSpacing/>
              <w:jc w:val="center"/>
              <w:rPr>
                <w:rFonts w:cs="Arial"/>
                <w:sz w:val="20"/>
                <w:szCs w:val="20"/>
              </w:rPr>
            </w:pPr>
          </w:p>
        </w:tc>
        <w:tc>
          <w:tcPr>
            <w:tcW w:w="0" w:type="auto"/>
            <w:vAlign w:val="center"/>
          </w:tcPr>
          <w:p w14:paraId="4578F449"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4C4062AB"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6B7E82A4" w14:textId="77777777" w:rsidTr="006B3274">
        <w:tc>
          <w:tcPr>
            <w:tcW w:w="0" w:type="auto"/>
            <w:vAlign w:val="center"/>
          </w:tcPr>
          <w:p w14:paraId="35A0982A" w14:textId="77777777" w:rsidR="00794E09" w:rsidRPr="00C902D4" w:rsidRDefault="00794E09" w:rsidP="00AF7805">
            <w:pPr>
              <w:pStyle w:val="ListParagraph"/>
              <w:numPr>
                <w:ilvl w:val="0"/>
                <w:numId w:val="126"/>
              </w:numPr>
              <w:tabs>
                <w:tab w:val="left" w:pos="630"/>
              </w:tabs>
              <w:spacing w:before="60" w:after="60" w:line="360" w:lineRule="auto"/>
              <w:ind w:left="504"/>
              <w:contextualSpacing/>
              <w:jc w:val="center"/>
              <w:rPr>
                <w:rFonts w:cs="Arial"/>
                <w:sz w:val="20"/>
                <w:szCs w:val="20"/>
              </w:rPr>
            </w:pPr>
          </w:p>
        </w:tc>
        <w:tc>
          <w:tcPr>
            <w:tcW w:w="0" w:type="auto"/>
            <w:vAlign w:val="center"/>
          </w:tcPr>
          <w:p w14:paraId="6CFA63C3"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5CD22E3E"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644EADA"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1CF25702"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1800A8D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6C5A1406"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56BF14CD"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lastRenderedPageBreak/>
              <w:t>Khi ấn nút [Ghi], hệ thống thực hiện kiểm tra các thông tin đã nhập vào có hợp lệ không?</w:t>
            </w:r>
          </w:p>
          <w:p w14:paraId="7B8DE897"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0E20ED2F"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2037CF29"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18131C62"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30348FD4"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2CF70159" w14:textId="77777777" w:rsidTr="006B3274">
        <w:tc>
          <w:tcPr>
            <w:tcW w:w="0" w:type="auto"/>
            <w:vAlign w:val="center"/>
          </w:tcPr>
          <w:p w14:paraId="6F66CA7B" w14:textId="77777777" w:rsidR="00794E09" w:rsidRPr="00C902D4" w:rsidRDefault="00794E09" w:rsidP="00AF7805">
            <w:pPr>
              <w:pStyle w:val="ListParagraph"/>
              <w:numPr>
                <w:ilvl w:val="0"/>
                <w:numId w:val="126"/>
              </w:numPr>
              <w:tabs>
                <w:tab w:val="left" w:pos="630"/>
              </w:tabs>
              <w:spacing w:before="60" w:after="60" w:line="360" w:lineRule="auto"/>
              <w:ind w:left="504"/>
              <w:contextualSpacing/>
              <w:jc w:val="center"/>
              <w:rPr>
                <w:rFonts w:cs="Arial"/>
                <w:sz w:val="20"/>
                <w:szCs w:val="20"/>
              </w:rPr>
            </w:pPr>
          </w:p>
        </w:tc>
        <w:tc>
          <w:tcPr>
            <w:tcW w:w="0" w:type="auto"/>
            <w:vAlign w:val="center"/>
          </w:tcPr>
          <w:p w14:paraId="5572C918"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2F9973A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7FA91141" w14:textId="77777777" w:rsidTr="006B3274">
        <w:tc>
          <w:tcPr>
            <w:tcW w:w="0" w:type="auto"/>
            <w:vAlign w:val="center"/>
          </w:tcPr>
          <w:p w14:paraId="1AFB7CD7" w14:textId="77777777" w:rsidR="00794E09" w:rsidRPr="00C902D4" w:rsidRDefault="00794E09" w:rsidP="00AF7805">
            <w:pPr>
              <w:pStyle w:val="ListParagraph"/>
              <w:numPr>
                <w:ilvl w:val="0"/>
                <w:numId w:val="126"/>
              </w:numPr>
              <w:tabs>
                <w:tab w:val="left" w:pos="630"/>
              </w:tabs>
              <w:spacing w:before="60" w:after="60" w:line="360" w:lineRule="auto"/>
              <w:ind w:left="504"/>
              <w:contextualSpacing/>
              <w:jc w:val="center"/>
              <w:rPr>
                <w:rFonts w:cs="Arial"/>
                <w:sz w:val="20"/>
                <w:szCs w:val="20"/>
              </w:rPr>
            </w:pPr>
          </w:p>
        </w:tc>
        <w:tc>
          <w:tcPr>
            <w:tcW w:w="0" w:type="auto"/>
            <w:vAlign w:val="center"/>
          </w:tcPr>
          <w:p w14:paraId="3CF0FEDA"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046DB443"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6F7CBFB3" w14:textId="77777777" w:rsidTr="006B3274">
        <w:tc>
          <w:tcPr>
            <w:tcW w:w="0" w:type="auto"/>
            <w:vAlign w:val="center"/>
          </w:tcPr>
          <w:p w14:paraId="1407DD2F" w14:textId="77777777" w:rsidR="00794E09" w:rsidRPr="00C902D4" w:rsidRDefault="00794E09" w:rsidP="00AF7805">
            <w:pPr>
              <w:pStyle w:val="ListParagraph"/>
              <w:numPr>
                <w:ilvl w:val="0"/>
                <w:numId w:val="126"/>
              </w:numPr>
              <w:tabs>
                <w:tab w:val="left" w:pos="630"/>
              </w:tabs>
              <w:spacing w:before="60" w:after="60" w:line="360" w:lineRule="auto"/>
              <w:ind w:left="504"/>
              <w:contextualSpacing/>
              <w:jc w:val="center"/>
              <w:rPr>
                <w:rFonts w:cs="Arial"/>
                <w:sz w:val="20"/>
                <w:szCs w:val="20"/>
              </w:rPr>
            </w:pPr>
          </w:p>
        </w:tc>
        <w:tc>
          <w:tcPr>
            <w:tcW w:w="0" w:type="auto"/>
            <w:vAlign w:val="center"/>
          </w:tcPr>
          <w:p w14:paraId="0CBCFD37"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494ACFBE"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56107EAB"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51D84D5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721D1AE3"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619D6D73"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Danh mục chế độ bảo hiểm và Quản lý chế độ bảo hiểm.</w:t>
            </w:r>
          </w:p>
        </w:tc>
      </w:tr>
    </w:tbl>
    <w:p w14:paraId="1FD31796"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003C9C27" w14:textId="77777777" w:rsidR="00794E09" w:rsidRPr="00C902D4" w:rsidRDefault="00794E09" w:rsidP="00AF7805">
      <w:pPr>
        <w:spacing w:line="360" w:lineRule="auto"/>
        <w:rPr>
          <w:rFonts w:ascii="Arial" w:hAnsi="Arial" w:cs="Arial"/>
          <w:i/>
          <w:noProof/>
          <w:color w:val="4F81BD" w:themeColor="accent1"/>
          <w:sz w:val="20"/>
        </w:rPr>
      </w:pPr>
      <w:ins w:id="155" w:author="Admin" w:date="2017-12-02T18:09:00Z">
        <w:r w:rsidRPr="00C902D4">
          <w:rPr>
            <w:rFonts w:ascii="Arial" w:hAnsi="Arial" w:cs="Arial"/>
            <w:noProof/>
            <w:sz w:val="20"/>
            <w:lang w:eastAsia="ja-JP"/>
            <w:rPrChange w:id="156" w:author="Unknown">
              <w:rPr>
                <w:noProof/>
                <w:lang w:eastAsia="ja-JP"/>
              </w:rPr>
            </w:rPrChange>
          </w:rPr>
          <w:drawing>
            <wp:inline distT="0" distB="0" distL="0" distR="0" wp14:anchorId="57CAFFF4" wp14:editId="21CA2529">
              <wp:extent cx="5761990" cy="2036461"/>
              <wp:effectExtent l="0" t="0" r="0" b="1905"/>
              <wp:docPr id="138" name="Picture 138" descr="C:\Users\Admin\AppData\Local\Temp\fla52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AppData\Local\Temp\fla52C.tmp\Snapsho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1990" cy="2036461"/>
                      </a:xfrm>
                      <a:prstGeom prst="rect">
                        <a:avLst/>
                      </a:prstGeom>
                      <a:noFill/>
                      <a:ln>
                        <a:noFill/>
                      </a:ln>
                    </pic:spPr>
                  </pic:pic>
                </a:graphicData>
              </a:graphic>
            </wp:inline>
          </w:drawing>
        </w:r>
      </w:ins>
    </w:p>
    <w:p w14:paraId="303F42A9"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nhóm chế độ bảo hiểm</w:t>
      </w:r>
    </w:p>
    <w:p w14:paraId="05ED139C"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7" w:name="_Toc500541227"/>
      <w:r w:rsidRPr="00C902D4">
        <w:rPr>
          <w:rFonts w:ascii="Arial" w:hAnsi="Arial" w:cs="Arial"/>
          <w:sz w:val="20"/>
          <w:szCs w:val="20"/>
        </w:rPr>
        <w:t>Danh mục chế độ bảo hiểm</w:t>
      </w:r>
      <w:bookmarkEnd w:id="157"/>
    </w:p>
    <w:p w14:paraId="7315EABC"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2ADB2ECD"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57094139">
          <v:shape id="_x0000_i2530" type="#_x0000_t75" style="width:453.5pt;height:126pt" o:ole="">
            <v:imagedata r:id="rId167" o:title=""/>
          </v:shape>
          <o:OLEObject Type="Embed" ProgID="Visio.Drawing.15" ShapeID="_x0000_i2530" DrawAspect="Content" ObjectID="_1574283845" r:id="rId168"/>
        </w:object>
      </w:r>
    </w:p>
    <w:p w14:paraId="359F35BB"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7DD16CF"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7C0CECD" w14:textId="77777777" w:rsidR="00794E09" w:rsidRPr="00C902D4" w:rsidRDefault="00794E09" w:rsidP="00AF7805">
      <w:pPr>
        <w:pStyle w:val="atext"/>
        <w:numPr>
          <w:ilvl w:val="0"/>
          <w:numId w:val="15"/>
        </w:numPr>
        <w:spacing w:line="360" w:lineRule="auto"/>
        <w:ind w:left="720"/>
        <w:rPr>
          <w:rFonts w:ascii="Arial" w:hAnsi="Arial" w:cs="Arial"/>
          <w:b/>
          <w:color w:val="000000" w:themeColor="text1"/>
          <w:sz w:val="20"/>
          <w:szCs w:val="20"/>
        </w:rPr>
      </w:pPr>
      <w:r w:rsidRPr="00C902D4">
        <w:rPr>
          <w:rFonts w:ascii="Arial" w:hAnsi="Arial" w:cs="Arial"/>
          <w:sz w:val="20"/>
          <w:szCs w:val="20"/>
        </w:rPr>
        <w:t>Khai báo và quản lý danh sách các chế độ bảo hiểm</w:t>
      </w:r>
      <w:r w:rsidRPr="00C902D4">
        <w:rPr>
          <w:rFonts w:ascii="Arial" w:hAnsi="Arial" w:cs="Arial"/>
          <w:color w:val="000000" w:themeColor="text1"/>
          <w:sz w:val="20"/>
          <w:szCs w:val="20"/>
        </w:rPr>
        <w:t xml:space="preserve"> trên hệ thống.</w:t>
      </w:r>
    </w:p>
    <w:p w14:paraId="7ACA72E0"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3A5E480"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chế độ bảo hiểm.</w:t>
      </w:r>
    </w:p>
    <w:p w14:paraId="4E3BD658"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89AD19F" w14:textId="77777777" w:rsidR="00794E09" w:rsidRPr="00C902D4" w:rsidRDefault="00794E09" w:rsidP="00AF7805">
      <w:pPr>
        <w:pStyle w:val="atext"/>
        <w:numPr>
          <w:ilvl w:val="0"/>
          <w:numId w:val="12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chế độ bảo hiểm</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1668B0EF" w14:textId="77777777" w:rsidR="00794E09" w:rsidRPr="00C902D4" w:rsidRDefault="00794E09" w:rsidP="00AF7805">
      <w:pPr>
        <w:pStyle w:val="atext"/>
        <w:numPr>
          <w:ilvl w:val="0"/>
          <w:numId w:val="127"/>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49587114" w14:textId="77777777" w:rsidR="00794E09" w:rsidRPr="00C902D4" w:rsidRDefault="00794E09" w:rsidP="00AF7805">
      <w:pPr>
        <w:pStyle w:val="atext"/>
        <w:numPr>
          <w:ilvl w:val="1"/>
          <w:numId w:val="127"/>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0F6E534" w14:textId="77777777" w:rsidR="00794E09" w:rsidRPr="00C902D4" w:rsidRDefault="00794E09" w:rsidP="00AF7805">
      <w:pPr>
        <w:pStyle w:val="atext"/>
        <w:numPr>
          <w:ilvl w:val="1"/>
          <w:numId w:val="127"/>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7AC3ED07"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9693063"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4"/>
        <w:gridCol w:w="1136"/>
        <w:gridCol w:w="809"/>
        <w:gridCol w:w="597"/>
        <w:gridCol w:w="842"/>
        <w:gridCol w:w="1166"/>
        <w:gridCol w:w="841"/>
        <w:gridCol w:w="1688"/>
        <w:gridCol w:w="1416"/>
      </w:tblGrid>
      <w:tr w:rsidR="00794E09" w:rsidRPr="00C902D4" w14:paraId="1C573E87"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3720FC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9D3CF2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C0170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3FBF3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1981EE9"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3E6C0B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67CE24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02CDC2"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69C7C3E"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626F1E24"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A067903"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55D5C3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Nhóm hưởng chế độ</w:t>
            </w:r>
          </w:p>
        </w:tc>
        <w:tc>
          <w:tcPr>
            <w:tcW w:w="0" w:type="auto"/>
            <w:tcBorders>
              <w:top w:val="single" w:sz="4" w:space="0" w:color="auto"/>
              <w:left w:val="nil"/>
              <w:bottom w:val="single" w:sz="4" w:space="0" w:color="auto"/>
              <w:right w:val="single" w:sz="4" w:space="0" w:color="auto"/>
            </w:tcBorders>
            <w:shd w:val="clear" w:color="auto" w:fill="auto"/>
            <w:vAlign w:val="center"/>
          </w:tcPr>
          <w:p w14:paraId="29A80BB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2ED7365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14D6C6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2452E8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nhóm chế độ bảo hiểm</w:t>
            </w:r>
          </w:p>
        </w:tc>
        <w:tc>
          <w:tcPr>
            <w:tcW w:w="0" w:type="auto"/>
            <w:tcBorders>
              <w:top w:val="single" w:sz="4" w:space="0" w:color="auto"/>
              <w:left w:val="nil"/>
              <w:bottom w:val="single" w:sz="4" w:space="0" w:color="auto"/>
              <w:right w:val="single" w:sz="4" w:space="0" w:color="auto"/>
            </w:tcBorders>
            <w:shd w:val="clear" w:color="auto" w:fill="auto"/>
            <w:vAlign w:val="center"/>
          </w:tcPr>
          <w:p w14:paraId="1316828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1994EB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Hiển thị danh sách nhóm chế độ bảo hiểm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16D1FF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2BBA604D" w14:textId="77777777" w:rsidTr="006B3274">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BE430C1"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2F489C"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Mã chế độ</w:t>
            </w:r>
          </w:p>
        </w:tc>
        <w:tc>
          <w:tcPr>
            <w:tcW w:w="0" w:type="auto"/>
            <w:tcBorders>
              <w:top w:val="single" w:sz="4" w:space="0" w:color="auto"/>
              <w:left w:val="nil"/>
              <w:bottom w:val="single" w:sz="4" w:space="0" w:color="auto"/>
              <w:right w:val="single" w:sz="4" w:space="0" w:color="auto"/>
            </w:tcBorders>
            <w:shd w:val="clear" w:color="auto" w:fill="auto"/>
            <w:vAlign w:val="center"/>
          </w:tcPr>
          <w:p w14:paraId="1D01631D"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9440C3A"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295EBDB"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C8601C7"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FF2B99"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738739C" w14:textId="77777777" w:rsidR="00794E09" w:rsidRPr="00C902D4" w:rsidRDefault="00794E09" w:rsidP="00AF7805">
            <w:pPr>
              <w:spacing w:before="0" w:after="0" w:line="360" w:lineRule="auto"/>
              <w:rPr>
                <w:rFonts w:ascii="Arial" w:hAnsi="Arial" w:cs="Arial"/>
                <w:sz w:val="20"/>
              </w:rPr>
            </w:pPr>
            <w:r w:rsidRPr="00C902D4">
              <w:rPr>
                <w:rFonts w:ascii="Arial" w:hAnsi="Arial" w:cs="Arial"/>
                <w:color w:val="000000"/>
                <w:sz w:val="20"/>
                <w:lang w:eastAsia="ja-JP"/>
              </w:rPr>
              <w:t>Mã chế độ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0BB7F83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794E09" w:rsidRPr="00C902D4" w14:paraId="0B219AD6" w14:textId="77777777" w:rsidTr="006B3274">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280D294A"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F5C20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Tên loại chế độ</w:t>
            </w:r>
          </w:p>
        </w:tc>
        <w:tc>
          <w:tcPr>
            <w:tcW w:w="0" w:type="auto"/>
            <w:tcBorders>
              <w:top w:val="nil"/>
              <w:left w:val="nil"/>
              <w:bottom w:val="single" w:sz="4" w:space="0" w:color="auto"/>
              <w:right w:val="single" w:sz="4" w:space="0" w:color="auto"/>
            </w:tcBorders>
            <w:shd w:val="clear" w:color="auto" w:fill="auto"/>
            <w:vAlign w:val="center"/>
          </w:tcPr>
          <w:p w14:paraId="3E20EDE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05326E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61078AE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967F7A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495F0E2"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46CEC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27705A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4694F6A0"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33DC72E"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0EF579"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Tổng số ngày</w:t>
            </w:r>
          </w:p>
        </w:tc>
        <w:tc>
          <w:tcPr>
            <w:tcW w:w="0" w:type="auto"/>
            <w:tcBorders>
              <w:top w:val="nil"/>
              <w:left w:val="nil"/>
              <w:bottom w:val="single" w:sz="4" w:space="0" w:color="auto"/>
              <w:right w:val="single" w:sz="4" w:space="0" w:color="auto"/>
            </w:tcBorders>
            <w:shd w:val="clear" w:color="auto" w:fill="auto"/>
            <w:vAlign w:val="center"/>
          </w:tcPr>
          <w:p w14:paraId="1CEBDA8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1F2C4AE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1419D0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D315EE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134D9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95691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xml:space="preserve">- </w:t>
            </w:r>
            <w:r w:rsidRPr="00C902D4">
              <w:rPr>
                <w:rFonts w:ascii="Arial" w:hAnsi="Arial" w:cs="Arial"/>
                <w:sz w:val="20"/>
              </w:rPr>
              <w:t>Tổng số ngày được hưởng theo từng chế độ</w:t>
            </w:r>
          </w:p>
          <w:p w14:paraId="6BED3DF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Số &gt;= 0</w:t>
            </w:r>
          </w:p>
          <w:p w14:paraId="076E354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Ngày</w:t>
            </w:r>
          </w:p>
        </w:tc>
        <w:tc>
          <w:tcPr>
            <w:tcW w:w="0" w:type="auto"/>
            <w:tcBorders>
              <w:top w:val="nil"/>
              <w:left w:val="nil"/>
              <w:bottom w:val="single" w:sz="4" w:space="0" w:color="auto"/>
              <w:right w:val="single" w:sz="4" w:space="0" w:color="auto"/>
            </w:tcBorders>
            <w:shd w:val="clear" w:color="auto" w:fill="auto"/>
            <w:vAlign w:val="center"/>
          </w:tcPr>
          <w:p w14:paraId="29FF6A1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581DFC57"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BC639E8"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EA854B1"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Mức hưởng</w:t>
            </w:r>
          </w:p>
        </w:tc>
        <w:tc>
          <w:tcPr>
            <w:tcW w:w="0" w:type="auto"/>
            <w:tcBorders>
              <w:top w:val="nil"/>
              <w:left w:val="nil"/>
              <w:bottom w:val="single" w:sz="4" w:space="0" w:color="auto"/>
              <w:right w:val="single" w:sz="4" w:space="0" w:color="auto"/>
            </w:tcBorders>
            <w:shd w:val="clear" w:color="auto" w:fill="auto"/>
            <w:vAlign w:val="center"/>
          </w:tcPr>
          <w:p w14:paraId="7AC5FB3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184362E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6C36A79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7C90E8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73DFDA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03979A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 % hưởng chế độ</w:t>
            </w:r>
          </w:p>
          <w:p w14:paraId="27FD41D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Số &gt;= 0</w:t>
            </w:r>
          </w:p>
          <w:p w14:paraId="39D432E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w:t>
            </w:r>
          </w:p>
        </w:tc>
        <w:tc>
          <w:tcPr>
            <w:tcW w:w="0" w:type="auto"/>
            <w:tcBorders>
              <w:top w:val="nil"/>
              <w:left w:val="nil"/>
              <w:bottom w:val="single" w:sz="4" w:space="0" w:color="auto"/>
              <w:right w:val="single" w:sz="4" w:space="0" w:color="auto"/>
            </w:tcBorders>
            <w:shd w:val="clear" w:color="auto" w:fill="auto"/>
            <w:vAlign w:val="center"/>
          </w:tcPr>
          <w:p w14:paraId="1CB147D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091E9DB3"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1666B67" w14:textId="77777777" w:rsidR="00794E09" w:rsidRPr="00C902D4" w:rsidRDefault="00794E09" w:rsidP="00AF7805">
            <w:pPr>
              <w:pStyle w:val="ListParagraph"/>
              <w:numPr>
                <w:ilvl w:val="0"/>
                <w:numId w:val="128"/>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1330112"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3CBCE14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351B8DE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D1EBAD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1EF2BC99"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3A020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096D05E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3688920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30574DAB"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204B704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bl>
    <w:p w14:paraId="769489F5"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250"/>
        <w:gridCol w:w="2559"/>
      </w:tblGrid>
      <w:tr w:rsidR="00794E09" w:rsidRPr="00C902D4" w14:paraId="1B66345B" w14:textId="77777777" w:rsidTr="006B3274">
        <w:trPr>
          <w:tblHeader/>
        </w:trPr>
        <w:tc>
          <w:tcPr>
            <w:tcW w:w="0" w:type="auto"/>
            <w:vAlign w:val="center"/>
          </w:tcPr>
          <w:p w14:paraId="3B7D631B" w14:textId="77777777" w:rsidR="00794E09" w:rsidRPr="00C902D4" w:rsidRDefault="00794E09" w:rsidP="00AF7805">
            <w:pPr>
              <w:pStyle w:val="-Tiubng"/>
              <w:rPr>
                <w:rFonts w:cs="Arial"/>
              </w:rPr>
            </w:pPr>
            <w:r w:rsidRPr="00C902D4">
              <w:rPr>
                <w:rFonts w:cs="Arial"/>
              </w:rPr>
              <w:t>STT</w:t>
            </w:r>
          </w:p>
        </w:tc>
        <w:tc>
          <w:tcPr>
            <w:tcW w:w="0" w:type="auto"/>
            <w:vAlign w:val="center"/>
          </w:tcPr>
          <w:p w14:paraId="544FDA40"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1674A21E"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137C1CB6"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1A89DF4B" w14:textId="77777777" w:rsidTr="006B3274">
        <w:trPr>
          <w:tblHeader/>
        </w:trPr>
        <w:tc>
          <w:tcPr>
            <w:tcW w:w="0" w:type="auto"/>
            <w:vAlign w:val="center"/>
          </w:tcPr>
          <w:p w14:paraId="3AF3506A"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2360C5AE" w14:textId="77777777" w:rsidR="00794E09" w:rsidRPr="00C902D4" w:rsidRDefault="00794E09" w:rsidP="00AF7805">
            <w:pPr>
              <w:pStyle w:val="-Thng"/>
              <w:ind w:firstLine="0"/>
              <w:jc w:val="left"/>
              <w:rPr>
                <w:rFonts w:cs="Arial"/>
                <w:lang w:val="en-US"/>
              </w:rPr>
            </w:pPr>
            <w:r w:rsidRPr="00C902D4">
              <w:rPr>
                <w:rFonts w:cs="Arial"/>
                <w:color w:val="000000"/>
              </w:rPr>
              <w:t>Nhóm chế độ</w:t>
            </w:r>
          </w:p>
        </w:tc>
        <w:tc>
          <w:tcPr>
            <w:tcW w:w="0" w:type="auto"/>
            <w:vAlign w:val="center"/>
          </w:tcPr>
          <w:p w14:paraId="528C6F83"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Nhóm chế độ</w:t>
            </w:r>
          </w:p>
        </w:tc>
        <w:tc>
          <w:tcPr>
            <w:tcW w:w="0" w:type="auto"/>
            <w:vAlign w:val="center"/>
          </w:tcPr>
          <w:p w14:paraId="709EE37B"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3A9C53C3" w14:textId="77777777" w:rsidTr="006B3274">
        <w:trPr>
          <w:tblHeader/>
        </w:trPr>
        <w:tc>
          <w:tcPr>
            <w:tcW w:w="0" w:type="auto"/>
            <w:vAlign w:val="center"/>
          </w:tcPr>
          <w:p w14:paraId="36481298"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05FE1C9A" w14:textId="77777777" w:rsidR="00794E09" w:rsidRPr="00C902D4" w:rsidRDefault="00794E09" w:rsidP="00AF7805">
            <w:pPr>
              <w:pStyle w:val="-Thng"/>
              <w:ind w:firstLine="0"/>
              <w:jc w:val="left"/>
              <w:rPr>
                <w:rFonts w:cs="Arial"/>
                <w:lang w:val="en-US"/>
              </w:rPr>
            </w:pPr>
            <w:r w:rsidRPr="00C902D4">
              <w:rPr>
                <w:rFonts w:cs="Arial"/>
                <w:color w:val="000000"/>
              </w:rPr>
              <w:t>Mã chế độ</w:t>
            </w:r>
          </w:p>
        </w:tc>
        <w:tc>
          <w:tcPr>
            <w:tcW w:w="0" w:type="auto"/>
            <w:vAlign w:val="center"/>
          </w:tcPr>
          <w:p w14:paraId="009BE916"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Mã chế độ</w:t>
            </w:r>
          </w:p>
        </w:tc>
        <w:tc>
          <w:tcPr>
            <w:tcW w:w="0" w:type="auto"/>
            <w:vAlign w:val="center"/>
          </w:tcPr>
          <w:p w14:paraId="784999C0"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15C8A813" w14:textId="77777777" w:rsidTr="006B3274">
        <w:trPr>
          <w:tblHeader/>
        </w:trPr>
        <w:tc>
          <w:tcPr>
            <w:tcW w:w="0" w:type="auto"/>
            <w:vAlign w:val="center"/>
          </w:tcPr>
          <w:p w14:paraId="1A462C58"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111FF0E8" w14:textId="77777777" w:rsidR="00794E09" w:rsidRPr="00C902D4" w:rsidRDefault="00794E09" w:rsidP="00AF7805">
            <w:pPr>
              <w:pStyle w:val="-Thng"/>
              <w:ind w:firstLine="0"/>
              <w:jc w:val="left"/>
              <w:rPr>
                <w:rFonts w:cs="Arial"/>
                <w:lang w:val="en-US"/>
              </w:rPr>
            </w:pPr>
            <w:r w:rsidRPr="00C902D4">
              <w:rPr>
                <w:rFonts w:cs="Arial"/>
                <w:color w:val="000000"/>
              </w:rPr>
              <w:t>Tên chế độ</w:t>
            </w:r>
          </w:p>
        </w:tc>
        <w:tc>
          <w:tcPr>
            <w:tcW w:w="0" w:type="auto"/>
            <w:vAlign w:val="center"/>
          </w:tcPr>
          <w:p w14:paraId="1169ABF5"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Tên chế độ</w:t>
            </w:r>
          </w:p>
        </w:tc>
        <w:tc>
          <w:tcPr>
            <w:tcW w:w="0" w:type="auto"/>
            <w:vAlign w:val="center"/>
          </w:tcPr>
          <w:p w14:paraId="1DF687E9"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0CDA204" w14:textId="77777777" w:rsidTr="006B3274">
        <w:trPr>
          <w:tblHeader/>
        </w:trPr>
        <w:tc>
          <w:tcPr>
            <w:tcW w:w="0" w:type="auto"/>
            <w:vAlign w:val="center"/>
          </w:tcPr>
          <w:p w14:paraId="4DE49DBE" w14:textId="77777777" w:rsidR="00794E09" w:rsidRPr="00C902D4" w:rsidRDefault="00794E09" w:rsidP="00AF7805">
            <w:pPr>
              <w:pStyle w:val="-Thng"/>
              <w:ind w:firstLine="0"/>
              <w:jc w:val="center"/>
              <w:rPr>
                <w:rFonts w:cs="Arial"/>
                <w:lang w:val="en-US"/>
              </w:rPr>
            </w:pPr>
            <w:r w:rsidRPr="00C902D4">
              <w:rPr>
                <w:rFonts w:cs="Arial"/>
                <w:color w:val="000000"/>
              </w:rPr>
              <w:t>4</w:t>
            </w:r>
          </w:p>
        </w:tc>
        <w:tc>
          <w:tcPr>
            <w:tcW w:w="0" w:type="auto"/>
            <w:vAlign w:val="center"/>
          </w:tcPr>
          <w:p w14:paraId="56846EBE" w14:textId="77777777" w:rsidR="00794E09" w:rsidRPr="00C902D4" w:rsidRDefault="00794E09" w:rsidP="00AF7805">
            <w:pPr>
              <w:pStyle w:val="-Thng"/>
              <w:ind w:firstLine="0"/>
              <w:jc w:val="left"/>
              <w:rPr>
                <w:rFonts w:cs="Arial"/>
                <w:lang w:val="en-US"/>
              </w:rPr>
            </w:pPr>
            <w:r w:rsidRPr="00C902D4">
              <w:rPr>
                <w:rFonts w:cs="Arial"/>
                <w:color w:val="000000"/>
              </w:rPr>
              <w:t>Trạng thái</w:t>
            </w:r>
          </w:p>
        </w:tc>
        <w:tc>
          <w:tcPr>
            <w:tcW w:w="0" w:type="auto"/>
            <w:vAlign w:val="center"/>
          </w:tcPr>
          <w:p w14:paraId="31995E5E"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Trạng thái</w:t>
            </w:r>
          </w:p>
        </w:tc>
        <w:tc>
          <w:tcPr>
            <w:tcW w:w="0" w:type="auto"/>
            <w:vAlign w:val="center"/>
          </w:tcPr>
          <w:p w14:paraId="63C612D7"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2BCD3A1D"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chế độ bảo hiểm đã khai báo trên hệ thống.</w:t>
      </w:r>
    </w:p>
    <w:p w14:paraId="7B3B2906"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27A1B7C1"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0213223C"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6F880CE8" w14:textId="77777777" w:rsidTr="006B3274">
        <w:trPr>
          <w:trHeight w:val="377"/>
        </w:trPr>
        <w:tc>
          <w:tcPr>
            <w:tcW w:w="0" w:type="auto"/>
            <w:vAlign w:val="center"/>
          </w:tcPr>
          <w:p w14:paraId="33151756"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4B2D1948"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1C2FC43D"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57E91AEF" w14:textId="77777777" w:rsidTr="006B3274">
        <w:tc>
          <w:tcPr>
            <w:tcW w:w="0" w:type="auto"/>
            <w:vAlign w:val="center"/>
          </w:tcPr>
          <w:p w14:paraId="51641BB0"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08870F13"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405A011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2F342ACB" w14:textId="77777777" w:rsidTr="006B3274">
        <w:tc>
          <w:tcPr>
            <w:tcW w:w="0" w:type="auto"/>
            <w:vAlign w:val="center"/>
          </w:tcPr>
          <w:p w14:paraId="24BB3085"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3C413529"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CA12D61"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3E56A0A7"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1C5E0C46"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5F09989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0E2FDDC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5D5BFDF9"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D2B1BC4"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69D4EDAA"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28AE8D31"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4B6B62F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71C1B470"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60373273" w14:textId="77777777" w:rsidTr="006B3274">
        <w:tc>
          <w:tcPr>
            <w:tcW w:w="0" w:type="auto"/>
            <w:vAlign w:val="center"/>
          </w:tcPr>
          <w:p w14:paraId="7F5A7C31"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4D5B6AD2"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71DE06B"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0CB27037" w14:textId="77777777" w:rsidTr="006B3274">
        <w:tc>
          <w:tcPr>
            <w:tcW w:w="0" w:type="auto"/>
            <w:vAlign w:val="center"/>
          </w:tcPr>
          <w:p w14:paraId="40974DDA"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07928981"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1BB1BD28"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3763B978" w14:textId="77777777" w:rsidTr="006B3274">
        <w:tc>
          <w:tcPr>
            <w:tcW w:w="0" w:type="auto"/>
            <w:vAlign w:val="center"/>
          </w:tcPr>
          <w:p w14:paraId="3487A8CD"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53638A80"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2CC53C06"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259C7EC2"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7FB7A460"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4329F727"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3BFB6BCF"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chế độ bảo hiểm.</w:t>
            </w:r>
          </w:p>
        </w:tc>
      </w:tr>
      <w:tr w:rsidR="00794E09" w:rsidRPr="00C902D4" w14:paraId="1C25295B" w14:textId="77777777" w:rsidTr="006B3274">
        <w:tc>
          <w:tcPr>
            <w:tcW w:w="0" w:type="auto"/>
            <w:vAlign w:val="center"/>
          </w:tcPr>
          <w:p w14:paraId="07CEFF33" w14:textId="77777777" w:rsidR="00794E09" w:rsidRPr="00C902D4" w:rsidRDefault="00794E09" w:rsidP="00AF7805">
            <w:pPr>
              <w:pStyle w:val="ListParagraph"/>
              <w:numPr>
                <w:ilvl w:val="0"/>
                <w:numId w:val="129"/>
              </w:numPr>
              <w:tabs>
                <w:tab w:val="left" w:pos="630"/>
              </w:tabs>
              <w:spacing w:before="60" w:after="60" w:line="360" w:lineRule="auto"/>
              <w:ind w:left="504"/>
              <w:contextualSpacing/>
              <w:jc w:val="center"/>
              <w:rPr>
                <w:rFonts w:cs="Arial"/>
                <w:sz w:val="20"/>
                <w:szCs w:val="20"/>
              </w:rPr>
            </w:pPr>
          </w:p>
        </w:tc>
        <w:tc>
          <w:tcPr>
            <w:tcW w:w="0" w:type="auto"/>
            <w:vAlign w:val="center"/>
          </w:tcPr>
          <w:p w14:paraId="2B20E966"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28A6A56E"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58B04AF8"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E38EDCC"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6300507D" wp14:editId="1E1CA6E6">
            <wp:extent cx="5761990" cy="25914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1990" cy="2591435"/>
                    </a:xfrm>
                    <a:prstGeom prst="rect">
                      <a:avLst/>
                    </a:prstGeom>
                  </pic:spPr>
                </pic:pic>
              </a:graphicData>
            </a:graphic>
          </wp:inline>
        </w:drawing>
      </w:r>
    </w:p>
    <w:p w14:paraId="6907A5EA"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chế độ bảo hiểm</w:t>
      </w:r>
    </w:p>
    <w:p w14:paraId="6574F71E"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8" w:name="_Toc500541228"/>
      <w:r w:rsidRPr="00C902D4">
        <w:rPr>
          <w:rFonts w:ascii="Arial" w:hAnsi="Arial" w:cs="Arial"/>
          <w:sz w:val="20"/>
          <w:szCs w:val="20"/>
        </w:rPr>
        <w:t>Danh mục chi phí gói bảo hiểm CMC Care</w:t>
      </w:r>
      <w:bookmarkEnd w:id="158"/>
    </w:p>
    <w:p w14:paraId="5339366E"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4E9EF74"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1918181A">
          <v:shape id="_x0000_i2531" type="#_x0000_t75" style="width:453.5pt;height:126pt" o:ole="">
            <v:imagedata r:id="rId170" o:title=""/>
          </v:shape>
          <o:OLEObject Type="Embed" ProgID="Visio.Drawing.15" ShapeID="_x0000_i2531" DrawAspect="Content" ObjectID="_1574283846" r:id="rId171"/>
        </w:object>
      </w:r>
    </w:p>
    <w:p w14:paraId="2D9418A6"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2582542D"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3E3FAD9"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Khai báo, quản lý chi phí gói bảo hiểm CMC Care</w:t>
      </w:r>
    </w:p>
    <w:p w14:paraId="2C1B08A9"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24280D38"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chi phí gói bảo hiểm CMC Care.</w:t>
      </w:r>
    </w:p>
    <w:p w14:paraId="2F8FDE4F"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3D5042AF" w14:textId="77777777" w:rsidR="00794E09" w:rsidRPr="00C902D4" w:rsidRDefault="00794E09" w:rsidP="00AF7805">
      <w:pPr>
        <w:pStyle w:val="atext"/>
        <w:numPr>
          <w:ilvl w:val="0"/>
          <w:numId w:val="13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chi phí gói bảo hiểm CMC Care</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4B1B0013" w14:textId="77777777" w:rsidR="00794E09" w:rsidRPr="00C902D4" w:rsidRDefault="00794E09" w:rsidP="00AF7805">
      <w:pPr>
        <w:pStyle w:val="atext"/>
        <w:numPr>
          <w:ilvl w:val="0"/>
          <w:numId w:val="13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65DEC433" w14:textId="77777777" w:rsidR="00794E09" w:rsidRPr="00C902D4" w:rsidRDefault="00794E09" w:rsidP="00AF7805">
      <w:pPr>
        <w:pStyle w:val="atext"/>
        <w:numPr>
          <w:ilvl w:val="1"/>
          <w:numId w:val="13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2E19B690" w14:textId="77777777" w:rsidR="00794E09" w:rsidRPr="00C902D4" w:rsidRDefault="00794E09" w:rsidP="00AF7805">
      <w:pPr>
        <w:pStyle w:val="atext"/>
        <w:numPr>
          <w:ilvl w:val="1"/>
          <w:numId w:val="131"/>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lastRenderedPageBreak/>
        <w:t>Người dùng thao tác tại các nút chức năng: Làm mới, Ghi, Chọn, Xóa, Xuất excel.</w:t>
      </w:r>
    </w:p>
    <w:p w14:paraId="2B7D8A94"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A3A288F"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5"/>
        <w:gridCol w:w="1100"/>
        <w:gridCol w:w="882"/>
        <w:gridCol w:w="689"/>
        <w:gridCol w:w="841"/>
        <w:gridCol w:w="1082"/>
        <w:gridCol w:w="821"/>
        <w:gridCol w:w="1879"/>
        <w:gridCol w:w="1200"/>
      </w:tblGrid>
      <w:tr w:rsidR="00794E09" w:rsidRPr="00C902D4" w14:paraId="6B454B3F"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432B2CA"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801DC1A"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65C0D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CA4BBF3"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6CB0EB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6FFD66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FD1CE9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EE68A5"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B313ED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7D6E7B7E" w14:textId="77777777" w:rsidTr="006B3274">
        <w:trPr>
          <w:trHeight w:val="29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649B1C"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A9F585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Mã gói</w:t>
            </w:r>
          </w:p>
        </w:tc>
        <w:tc>
          <w:tcPr>
            <w:tcW w:w="0" w:type="auto"/>
            <w:tcBorders>
              <w:top w:val="single" w:sz="4" w:space="0" w:color="auto"/>
              <w:left w:val="nil"/>
              <w:bottom w:val="single" w:sz="4" w:space="0" w:color="auto"/>
              <w:right w:val="single" w:sz="4" w:space="0" w:color="auto"/>
            </w:tcBorders>
            <w:shd w:val="clear" w:color="auto" w:fill="auto"/>
            <w:vAlign w:val="center"/>
          </w:tcPr>
          <w:p w14:paraId="6E0BD86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77A552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0B22137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55067B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8A86C0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045A62F" w14:textId="77777777" w:rsidR="00794E09" w:rsidRPr="00C902D4" w:rsidRDefault="00794E09" w:rsidP="00AF7805">
            <w:pPr>
              <w:spacing w:before="0" w:after="0" w:line="360" w:lineRule="auto"/>
              <w:rPr>
                <w:rFonts w:ascii="Arial" w:hAnsi="Arial" w:cs="Arial"/>
                <w:sz w:val="20"/>
              </w:rPr>
            </w:pPr>
            <w:r w:rsidRPr="00C902D4">
              <w:rPr>
                <w:rFonts w:ascii="Arial" w:hAnsi="Arial" w:cs="Arial"/>
                <w:color w:val="000000"/>
                <w:sz w:val="20"/>
                <w:lang w:eastAsia="ja-JP"/>
              </w:rPr>
              <w:t>Mã gói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2B0517C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09D5F29F" w14:textId="77777777" w:rsidTr="006B3274">
        <w:trPr>
          <w:trHeight w:val="22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848C2F"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202A0D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Tên gói</w:t>
            </w:r>
          </w:p>
        </w:tc>
        <w:tc>
          <w:tcPr>
            <w:tcW w:w="0" w:type="auto"/>
            <w:tcBorders>
              <w:top w:val="single" w:sz="4" w:space="0" w:color="auto"/>
              <w:left w:val="nil"/>
              <w:bottom w:val="single" w:sz="4" w:space="0" w:color="auto"/>
              <w:right w:val="single" w:sz="4" w:space="0" w:color="auto"/>
            </w:tcBorders>
            <w:shd w:val="clear" w:color="auto" w:fill="auto"/>
            <w:vAlign w:val="center"/>
          </w:tcPr>
          <w:p w14:paraId="39E15A08"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547BD67"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7C39D063"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0FC5A1A"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C198643"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A40AAFA"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DEC35BA"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794E09" w:rsidRPr="00C902D4" w14:paraId="243CCF98" w14:textId="77777777" w:rsidTr="006B3274">
        <w:trPr>
          <w:trHeight w:val="683"/>
        </w:trPr>
        <w:tc>
          <w:tcPr>
            <w:tcW w:w="0" w:type="auto"/>
            <w:tcBorders>
              <w:top w:val="nil"/>
              <w:left w:val="single" w:sz="4" w:space="0" w:color="auto"/>
              <w:bottom w:val="single" w:sz="4" w:space="0" w:color="auto"/>
              <w:right w:val="single" w:sz="4" w:space="0" w:color="auto"/>
            </w:tcBorders>
            <w:shd w:val="clear" w:color="auto" w:fill="auto"/>
            <w:vAlign w:val="center"/>
          </w:tcPr>
          <w:p w14:paraId="6FC96D43"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71A9B0"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2C8792A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68115EE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D731FD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4990CA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E86B689"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15802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40E1747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794E09" w:rsidRPr="00C902D4" w14:paraId="2A033216"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BF4CB11"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91F24A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0ACD7CC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08387F9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A8283A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C01EE1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18DB5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A2E4A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Định dạng: dd/mm/yyyy</w:t>
            </w:r>
          </w:p>
          <w:p w14:paraId="412BC5D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Ngày hết hiệu lực &gt;= Ngày hiệu lực</w:t>
            </w:r>
          </w:p>
        </w:tc>
        <w:tc>
          <w:tcPr>
            <w:tcW w:w="0" w:type="auto"/>
            <w:tcBorders>
              <w:top w:val="nil"/>
              <w:left w:val="nil"/>
              <w:bottom w:val="single" w:sz="4" w:space="0" w:color="auto"/>
              <w:right w:val="single" w:sz="4" w:space="0" w:color="auto"/>
            </w:tcBorders>
            <w:shd w:val="clear" w:color="auto" w:fill="auto"/>
            <w:vAlign w:val="center"/>
          </w:tcPr>
          <w:p w14:paraId="4751D91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794E09" w:rsidRPr="00C902D4" w14:paraId="74499053"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7A535D4"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80EFCEC"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Phí bảo hiểm năm</w:t>
            </w:r>
          </w:p>
        </w:tc>
        <w:tc>
          <w:tcPr>
            <w:tcW w:w="0" w:type="auto"/>
            <w:tcBorders>
              <w:top w:val="nil"/>
              <w:left w:val="nil"/>
              <w:bottom w:val="single" w:sz="4" w:space="0" w:color="auto"/>
              <w:right w:val="single" w:sz="4" w:space="0" w:color="auto"/>
            </w:tcBorders>
            <w:shd w:val="clear" w:color="auto" w:fill="auto"/>
            <w:vAlign w:val="center"/>
          </w:tcPr>
          <w:p w14:paraId="7209F40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02E47C8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128B015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9C04C5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3C8FB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B6387C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 &gt; 0</w:t>
            </w:r>
          </w:p>
        </w:tc>
        <w:tc>
          <w:tcPr>
            <w:tcW w:w="0" w:type="auto"/>
            <w:tcBorders>
              <w:top w:val="nil"/>
              <w:left w:val="nil"/>
              <w:bottom w:val="single" w:sz="4" w:space="0" w:color="auto"/>
              <w:right w:val="single" w:sz="4" w:space="0" w:color="auto"/>
            </w:tcBorders>
            <w:shd w:val="clear" w:color="auto" w:fill="auto"/>
            <w:vAlign w:val="center"/>
          </w:tcPr>
          <w:p w14:paraId="645D8F2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4B06B48F"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532B318" w14:textId="77777777" w:rsidR="00794E09" w:rsidRPr="00C902D4" w:rsidRDefault="00794E09" w:rsidP="00AF7805">
            <w:pPr>
              <w:pStyle w:val="ListParagraph"/>
              <w:numPr>
                <w:ilvl w:val="0"/>
                <w:numId w:val="13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0D6BC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2EEC4C6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A3C754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C6BAE1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A02498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CC6B9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48FAC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7C9FD4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5B49AB7D"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3683"/>
        <w:gridCol w:w="2559"/>
      </w:tblGrid>
      <w:tr w:rsidR="00794E09" w:rsidRPr="00C902D4" w14:paraId="666B4B62" w14:textId="77777777" w:rsidTr="006B3274">
        <w:trPr>
          <w:tblHeader/>
        </w:trPr>
        <w:tc>
          <w:tcPr>
            <w:tcW w:w="0" w:type="auto"/>
            <w:vAlign w:val="center"/>
          </w:tcPr>
          <w:p w14:paraId="3444B693" w14:textId="77777777" w:rsidR="00794E09" w:rsidRPr="00C902D4" w:rsidRDefault="00794E09" w:rsidP="00AF7805">
            <w:pPr>
              <w:pStyle w:val="-Tiubng"/>
              <w:rPr>
                <w:rFonts w:cs="Arial"/>
              </w:rPr>
            </w:pPr>
            <w:r w:rsidRPr="00C902D4">
              <w:rPr>
                <w:rFonts w:cs="Arial"/>
              </w:rPr>
              <w:t>STT</w:t>
            </w:r>
          </w:p>
        </w:tc>
        <w:tc>
          <w:tcPr>
            <w:tcW w:w="0" w:type="auto"/>
            <w:vAlign w:val="center"/>
          </w:tcPr>
          <w:p w14:paraId="4B1CE8EA"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2F2025BC"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7F547722"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124FC968" w14:textId="77777777" w:rsidTr="006B3274">
        <w:trPr>
          <w:tblHeader/>
        </w:trPr>
        <w:tc>
          <w:tcPr>
            <w:tcW w:w="0" w:type="auto"/>
            <w:vAlign w:val="center"/>
          </w:tcPr>
          <w:p w14:paraId="3D37EE81"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25C5A707" w14:textId="77777777" w:rsidR="00794E09" w:rsidRPr="00C902D4" w:rsidRDefault="00794E09" w:rsidP="00AF7805">
            <w:pPr>
              <w:pStyle w:val="-Thng"/>
              <w:ind w:firstLine="0"/>
              <w:jc w:val="left"/>
              <w:rPr>
                <w:rFonts w:cs="Arial"/>
                <w:lang w:val="en-US"/>
              </w:rPr>
            </w:pPr>
            <w:r w:rsidRPr="00C902D4">
              <w:rPr>
                <w:rFonts w:cs="Arial"/>
                <w:color w:val="000000"/>
              </w:rPr>
              <w:t>Mã gói</w:t>
            </w:r>
          </w:p>
        </w:tc>
        <w:tc>
          <w:tcPr>
            <w:tcW w:w="0" w:type="auto"/>
            <w:vAlign w:val="center"/>
          </w:tcPr>
          <w:p w14:paraId="2AA57B0E"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Mã gói</w:t>
            </w:r>
          </w:p>
        </w:tc>
        <w:tc>
          <w:tcPr>
            <w:tcW w:w="0" w:type="auto"/>
            <w:vAlign w:val="center"/>
          </w:tcPr>
          <w:p w14:paraId="296E94D0"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4230D5B" w14:textId="77777777" w:rsidTr="006B3274">
        <w:trPr>
          <w:tblHeader/>
        </w:trPr>
        <w:tc>
          <w:tcPr>
            <w:tcW w:w="0" w:type="auto"/>
            <w:vAlign w:val="center"/>
          </w:tcPr>
          <w:p w14:paraId="19EE4618"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6503B9BE" w14:textId="77777777" w:rsidR="00794E09" w:rsidRPr="00C902D4" w:rsidRDefault="00794E09" w:rsidP="00AF7805">
            <w:pPr>
              <w:pStyle w:val="-Thng"/>
              <w:ind w:firstLine="0"/>
              <w:jc w:val="left"/>
              <w:rPr>
                <w:rFonts w:cs="Arial"/>
                <w:lang w:val="en-US"/>
              </w:rPr>
            </w:pPr>
            <w:r w:rsidRPr="00C902D4">
              <w:rPr>
                <w:rFonts w:cs="Arial"/>
                <w:color w:val="000000"/>
              </w:rPr>
              <w:t>Tên gói</w:t>
            </w:r>
          </w:p>
        </w:tc>
        <w:tc>
          <w:tcPr>
            <w:tcW w:w="0" w:type="auto"/>
            <w:vAlign w:val="center"/>
          </w:tcPr>
          <w:p w14:paraId="5AF9A29C"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Tên gói</w:t>
            </w:r>
          </w:p>
        </w:tc>
        <w:tc>
          <w:tcPr>
            <w:tcW w:w="0" w:type="auto"/>
            <w:vAlign w:val="center"/>
          </w:tcPr>
          <w:p w14:paraId="35E02CCA"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344652D" w14:textId="77777777" w:rsidTr="006B3274">
        <w:trPr>
          <w:tblHeader/>
        </w:trPr>
        <w:tc>
          <w:tcPr>
            <w:tcW w:w="0" w:type="auto"/>
            <w:vAlign w:val="center"/>
          </w:tcPr>
          <w:p w14:paraId="7FC4634D"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2C227BEE" w14:textId="77777777" w:rsidR="00794E09" w:rsidRPr="00C902D4" w:rsidRDefault="00794E09" w:rsidP="00AF7805">
            <w:pPr>
              <w:pStyle w:val="-Thng"/>
              <w:ind w:firstLine="0"/>
              <w:jc w:val="left"/>
              <w:rPr>
                <w:rFonts w:cs="Arial"/>
                <w:lang w:val="en-US"/>
              </w:rPr>
            </w:pPr>
            <w:r w:rsidRPr="00C902D4">
              <w:rPr>
                <w:rFonts w:cs="Arial"/>
                <w:color w:val="000000"/>
              </w:rPr>
              <w:t>Ngày hiệu lực</w:t>
            </w:r>
          </w:p>
        </w:tc>
        <w:tc>
          <w:tcPr>
            <w:tcW w:w="0" w:type="auto"/>
            <w:vAlign w:val="center"/>
          </w:tcPr>
          <w:p w14:paraId="41F93626"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Ngày hiệu lực</w:t>
            </w:r>
          </w:p>
        </w:tc>
        <w:tc>
          <w:tcPr>
            <w:tcW w:w="0" w:type="auto"/>
            <w:vAlign w:val="center"/>
          </w:tcPr>
          <w:p w14:paraId="109F1DBC"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A09D0CD" w14:textId="77777777" w:rsidTr="006B3274">
        <w:trPr>
          <w:tblHeader/>
        </w:trPr>
        <w:tc>
          <w:tcPr>
            <w:tcW w:w="0" w:type="auto"/>
            <w:vAlign w:val="center"/>
          </w:tcPr>
          <w:p w14:paraId="31EA4BCF" w14:textId="77777777" w:rsidR="00794E09" w:rsidRPr="00C902D4" w:rsidRDefault="00794E09" w:rsidP="00AF7805">
            <w:pPr>
              <w:pStyle w:val="-Thng"/>
              <w:ind w:firstLine="0"/>
              <w:jc w:val="center"/>
              <w:rPr>
                <w:rFonts w:cs="Arial"/>
                <w:lang w:val="en-US"/>
              </w:rPr>
            </w:pPr>
            <w:r w:rsidRPr="00C902D4">
              <w:rPr>
                <w:rFonts w:cs="Arial"/>
                <w:color w:val="000000"/>
              </w:rPr>
              <w:t>4</w:t>
            </w:r>
          </w:p>
        </w:tc>
        <w:tc>
          <w:tcPr>
            <w:tcW w:w="0" w:type="auto"/>
            <w:vAlign w:val="center"/>
          </w:tcPr>
          <w:p w14:paraId="046B2396" w14:textId="77777777" w:rsidR="00794E09" w:rsidRPr="00C902D4" w:rsidRDefault="00794E09" w:rsidP="00AF7805">
            <w:pPr>
              <w:pStyle w:val="-Thng"/>
              <w:ind w:firstLine="0"/>
              <w:jc w:val="left"/>
              <w:rPr>
                <w:rFonts w:cs="Arial"/>
                <w:lang w:val="en-US"/>
              </w:rPr>
            </w:pPr>
            <w:r w:rsidRPr="00C902D4">
              <w:rPr>
                <w:rFonts w:cs="Arial"/>
                <w:color w:val="000000"/>
              </w:rPr>
              <w:t>Ngày hết hiệu lực</w:t>
            </w:r>
          </w:p>
        </w:tc>
        <w:tc>
          <w:tcPr>
            <w:tcW w:w="0" w:type="auto"/>
            <w:vAlign w:val="center"/>
          </w:tcPr>
          <w:p w14:paraId="1D40EDB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Ngày hết hiệu lực</w:t>
            </w:r>
          </w:p>
        </w:tc>
        <w:tc>
          <w:tcPr>
            <w:tcW w:w="0" w:type="auto"/>
            <w:vAlign w:val="center"/>
          </w:tcPr>
          <w:p w14:paraId="5EED20A2"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49159137" w14:textId="77777777" w:rsidTr="006B3274">
        <w:trPr>
          <w:tblHeader/>
        </w:trPr>
        <w:tc>
          <w:tcPr>
            <w:tcW w:w="0" w:type="auto"/>
            <w:vAlign w:val="center"/>
          </w:tcPr>
          <w:p w14:paraId="759C1C2A" w14:textId="77777777" w:rsidR="00794E09" w:rsidRPr="00C902D4" w:rsidRDefault="00794E09" w:rsidP="00AF7805">
            <w:pPr>
              <w:pStyle w:val="-Thng"/>
              <w:ind w:firstLine="0"/>
              <w:jc w:val="center"/>
              <w:rPr>
                <w:rFonts w:cs="Arial"/>
                <w:lang w:val="en-US"/>
              </w:rPr>
            </w:pPr>
            <w:r w:rsidRPr="00C902D4">
              <w:rPr>
                <w:rFonts w:cs="Arial"/>
                <w:color w:val="000000"/>
              </w:rPr>
              <w:t>5</w:t>
            </w:r>
          </w:p>
        </w:tc>
        <w:tc>
          <w:tcPr>
            <w:tcW w:w="0" w:type="auto"/>
            <w:vAlign w:val="center"/>
          </w:tcPr>
          <w:p w14:paraId="00F17358" w14:textId="77777777" w:rsidR="00794E09" w:rsidRPr="00C902D4" w:rsidRDefault="00794E09" w:rsidP="00AF7805">
            <w:pPr>
              <w:pStyle w:val="-Thng"/>
              <w:ind w:firstLine="0"/>
              <w:jc w:val="left"/>
              <w:rPr>
                <w:rFonts w:cs="Arial"/>
                <w:lang w:val="en-US"/>
              </w:rPr>
            </w:pPr>
            <w:r w:rsidRPr="00C902D4">
              <w:rPr>
                <w:rFonts w:cs="Arial"/>
                <w:color w:val="000000"/>
              </w:rPr>
              <w:t>Phí bảo hiểm năm</w:t>
            </w:r>
          </w:p>
        </w:tc>
        <w:tc>
          <w:tcPr>
            <w:tcW w:w="0" w:type="auto"/>
            <w:vAlign w:val="center"/>
          </w:tcPr>
          <w:p w14:paraId="49E2A2A7"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Phí bảo hiểm năm</w:t>
            </w:r>
          </w:p>
        </w:tc>
        <w:tc>
          <w:tcPr>
            <w:tcW w:w="0" w:type="auto"/>
            <w:vAlign w:val="center"/>
          </w:tcPr>
          <w:p w14:paraId="1686B68A"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5B70D6F3"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các g</w:t>
      </w:r>
      <w:r w:rsidRPr="00C902D4">
        <w:rPr>
          <w:rFonts w:cs="Arial"/>
          <w:szCs w:val="20"/>
        </w:rPr>
        <w:t>ói bảo hiểm CMC Care đã khai báo trên hệ thống.</w:t>
      </w:r>
    </w:p>
    <w:p w14:paraId="12F31EAB"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13EC394D"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685EF4C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26BE9806" w14:textId="77777777" w:rsidTr="006B3274">
        <w:trPr>
          <w:trHeight w:val="377"/>
        </w:trPr>
        <w:tc>
          <w:tcPr>
            <w:tcW w:w="0" w:type="auto"/>
            <w:vAlign w:val="center"/>
          </w:tcPr>
          <w:p w14:paraId="1DE11371"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lastRenderedPageBreak/>
              <w:t>STT</w:t>
            </w:r>
          </w:p>
        </w:tc>
        <w:tc>
          <w:tcPr>
            <w:tcW w:w="0" w:type="auto"/>
            <w:vAlign w:val="center"/>
          </w:tcPr>
          <w:p w14:paraId="5EB3A2C7"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2C788622"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588D1A7B" w14:textId="77777777" w:rsidTr="006B3274">
        <w:tc>
          <w:tcPr>
            <w:tcW w:w="0" w:type="auto"/>
            <w:vAlign w:val="center"/>
          </w:tcPr>
          <w:p w14:paraId="78DAF791"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03586A45"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71F17E74"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1B66F655" w14:textId="77777777" w:rsidTr="006B3274">
        <w:tc>
          <w:tcPr>
            <w:tcW w:w="0" w:type="auto"/>
            <w:vAlign w:val="center"/>
          </w:tcPr>
          <w:p w14:paraId="383DC1B7"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343D6BF0"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3362A397"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6A2AA3AE"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00D64386"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36E92214"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28CD2E2A"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6270B87A"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9621B81"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63C5EF04"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B6F4D69"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37F990A2"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7C2E685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175F9275" w14:textId="77777777" w:rsidTr="006B3274">
        <w:tc>
          <w:tcPr>
            <w:tcW w:w="0" w:type="auto"/>
            <w:vAlign w:val="center"/>
          </w:tcPr>
          <w:p w14:paraId="5804CB0F"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4AEED06C"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6BE8E22"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67D17741" w14:textId="77777777" w:rsidTr="006B3274">
        <w:tc>
          <w:tcPr>
            <w:tcW w:w="0" w:type="auto"/>
            <w:vAlign w:val="center"/>
          </w:tcPr>
          <w:p w14:paraId="48825FC1"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4CA0535E"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3DAB1856"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756226D7" w14:textId="77777777" w:rsidTr="006B3274">
        <w:tc>
          <w:tcPr>
            <w:tcW w:w="0" w:type="auto"/>
            <w:vAlign w:val="center"/>
          </w:tcPr>
          <w:p w14:paraId="69D8D48C"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3E5EFA31"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CB102E4"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0DC8BD8C"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691C59BB"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7FAB4BC6"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6986D9E5"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Thiết lập điều kiện hưởng CMC Care.</w:t>
            </w:r>
          </w:p>
        </w:tc>
      </w:tr>
      <w:tr w:rsidR="00794E09" w:rsidRPr="00C902D4" w14:paraId="11CD565F" w14:textId="77777777" w:rsidTr="006B3274">
        <w:tc>
          <w:tcPr>
            <w:tcW w:w="0" w:type="auto"/>
            <w:vAlign w:val="center"/>
          </w:tcPr>
          <w:p w14:paraId="51790196" w14:textId="77777777" w:rsidR="00794E09" w:rsidRPr="00C902D4" w:rsidRDefault="00794E09" w:rsidP="00AF7805">
            <w:pPr>
              <w:pStyle w:val="ListParagraph"/>
              <w:numPr>
                <w:ilvl w:val="0"/>
                <w:numId w:val="132"/>
              </w:numPr>
              <w:tabs>
                <w:tab w:val="left" w:pos="630"/>
              </w:tabs>
              <w:spacing w:before="60" w:after="60" w:line="360" w:lineRule="auto"/>
              <w:ind w:left="504"/>
              <w:contextualSpacing/>
              <w:jc w:val="center"/>
              <w:rPr>
                <w:rFonts w:cs="Arial"/>
                <w:sz w:val="20"/>
                <w:szCs w:val="20"/>
              </w:rPr>
            </w:pPr>
          </w:p>
        </w:tc>
        <w:tc>
          <w:tcPr>
            <w:tcW w:w="0" w:type="auto"/>
            <w:vAlign w:val="center"/>
          </w:tcPr>
          <w:p w14:paraId="2A3EBE85"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441FC4CA"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0D773DF3"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lastRenderedPageBreak/>
        <w:t xml:space="preserve">Màn hình </w:t>
      </w:r>
    </w:p>
    <w:p w14:paraId="32905909"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C3B9714" wp14:editId="251FA5B8">
            <wp:extent cx="5761990" cy="29629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1990" cy="2962910"/>
                    </a:xfrm>
                    <a:prstGeom prst="rect">
                      <a:avLst/>
                    </a:prstGeom>
                  </pic:spPr>
                </pic:pic>
              </a:graphicData>
            </a:graphic>
          </wp:inline>
        </w:drawing>
      </w:r>
    </w:p>
    <w:p w14:paraId="66B48C3A"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chi phí gói bảo hiểm CMC Care</w:t>
      </w:r>
    </w:p>
    <w:p w14:paraId="377484BB"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59" w:name="_Toc500541229"/>
      <w:r w:rsidRPr="00C902D4">
        <w:rPr>
          <w:rFonts w:ascii="Arial" w:hAnsi="Arial" w:cs="Arial"/>
          <w:sz w:val="20"/>
          <w:szCs w:val="20"/>
        </w:rPr>
        <w:t>Danh mục gói bảo hiểm Aetna</w:t>
      </w:r>
      <w:bookmarkEnd w:id="159"/>
    </w:p>
    <w:p w14:paraId="0C14D6D9"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1682FF4D"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4C61629B">
          <v:shape id="_x0000_i2532" type="#_x0000_t75" style="width:453.5pt;height:126pt" o:ole="">
            <v:imagedata r:id="rId173" o:title=""/>
          </v:shape>
          <o:OLEObject Type="Embed" ProgID="Visio.Drawing.15" ShapeID="_x0000_i2532" DrawAspect="Content" ObjectID="_1574283847" r:id="rId174"/>
        </w:object>
      </w:r>
    </w:p>
    <w:p w14:paraId="3A88F6DA"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372E6C8"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A0C5B79"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Khai báo, quản lý gói bảo hiểm của bảo hiểm Aetna trên hệ thống.</w:t>
      </w:r>
    </w:p>
    <w:p w14:paraId="271E227A"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A1D5CEA"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gói bảo hiểm Aetna.</w:t>
      </w:r>
    </w:p>
    <w:p w14:paraId="6382587E"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A89D1A9" w14:textId="77777777" w:rsidR="00794E09" w:rsidRPr="00C902D4" w:rsidRDefault="00794E09" w:rsidP="00AF7805">
      <w:pPr>
        <w:pStyle w:val="atext"/>
        <w:numPr>
          <w:ilvl w:val="0"/>
          <w:numId w:val="13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gói bảo hiểm Aetna</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343D0BD9" w14:textId="77777777" w:rsidR="00794E09" w:rsidRPr="00C902D4" w:rsidRDefault="00794E09" w:rsidP="00AF7805">
      <w:pPr>
        <w:pStyle w:val="atext"/>
        <w:numPr>
          <w:ilvl w:val="0"/>
          <w:numId w:val="13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2:</w:t>
      </w:r>
      <w:r w:rsidRPr="00C902D4">
        <w:rPr>
          <w:rFonts w:ascii="Arial" w:hAnsi="Arial" w:cs="Arial"/>
          <w:color w:val="000000" w:themeColor="text1"/>
          <w:sz w:val="20"/>
          <w:szCs w:val="20"/>
        </w:rPr>
        <w:t xml:space="preserve"> Người dùng thực hiện thao tác tại vùng nhập thông tin. </w:t>
      </w:r>
    </w:p>
    <w:p w14:paraId="24FC5A4D" w14:textId="77777777" w:rsidR="00794E09" w:rsidRPr="00C902D4" w:rsidRDefault="00794E09" w:rsidP="00AF7805">
      <w:pPr>
        <w:pStyle w:val="atext"/>
        <w:numPr>
          <w:ilvl w:val="1"/>
          <w:numId w:val="133"/>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002106FB" w14:textId="77777777" w:rsidR="00794E09" w:rsidRPr="00C902D4" w:rsidRDefault="00794E09" w:rsidP="00AF7805">
      <w:pPr>
        <w:pStyle w:val="atext"/>
        <w:numPr>
          <w:ilvl w:val="1"/>
          <w:numId w:val="133"/>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0E1577D8"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68A356D6"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5"/>
        <w:gridCol w:w="1119"/>
        <w:gridCol w:w="822"/>
        <w:gridCol w:w="692"/>
        <w:gridCol w:w="847"/>
        <w:gridCol w:w="1124"/>
        <w:gridCol w:w="862"/>
        <w:gridCol w:w="1585"/>
        <w:gridCol w:w="1443"/>
      </w:tblGrid>
      <w:tr w:rsidR="00794E09" w:rsidRPr="00C902D4" w14:paraId="6FCB1683"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D472EE2"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EDE69A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588AF99"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7C5385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40ECDC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6F8136C"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60DD373"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B75CBF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11F1090"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0268C763" w14:textId="77777777" w:rsidTr="006B3274">
        <w:trPr>
          <w:trHeight w:val="12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D2B9440" w14:textId="77777777" w:rsidR="00794E09" w:rsidRPr="00C902D4" w:rsidRDefault="00794E09" w:rsidP="00AF7805">
            <w:pPr>
              <w:pStyle w:val="ListParagraph"/>
              <w:numPr>
                <w:ilvl w:val="0"/>
                <w:numId w:val="134"/>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BE3546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Mã gói</w:t>
            </w:r>
          </w:p>
        </w:tc>
        <w:tc>
          <w:tcPr>
            <w:tcW w:w="0" w:type="auto"/>
            <w:tcBorders>
              <w:top w:val="single" w:sz="4" w:space="0" w:color="auto"/>
              <w:left w:val="nil"/>
              <w:bottom w:val="single" w:sz="4" w:space="0" w:color="auto"/>
              <w:right w:val="single" w:sz="4" w:space="0" w:color="auto"/>
            </w:tcBorders>
            <w:shd w:val="clear" w:color="auto" w:fill="auto"/>
            <w:vAlign w:val="center"/>
          </w:tcPr>
          <w:p w14:paraId="0B2A0EF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78D1D3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BA731C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82E8FB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D4C3E3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FAA80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Mã gói cho phép tự nhập và không được trùng nhau</w:t>
            </w:r>
          </w:p>
        </w:tc>
        <w:tc>
          <w:tcPr>
            <w:tcW w:w="0" w:type="auto"/>
            <w:tcBorders>
              <w:top w:val="single" w:sz="4" w:space="0" w:color="auto"/>
              <w:left w:val="nil"/>
              <w:bottom w:val="single" w:sz="4" w:space="0" w:color="auto"/>
              <w:right w:val="single" w:sz="4" w:space="0" w:color="auto"/>
            </w:tcBorders>
            <w:shd w:val="clear" w:color="auto" w:fill="auto"/>
            <w:vAlign w:val="center"/>
          </w:tcPr>
          <w:p w14:paraId="1B0DFB2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2C163447" w14:textId="77777777" w:rsidTr="006B3274">
        <w:trPr>
          <w:trHeight w:val="64"/>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8B5C7A2" w14:textId="77777777" w:rsidR="00794E09" w:rsidRPr="00C902D4" w:rsidRDefault="00794E09" w:rsidP="00AF7805">
            <w:pPr>
              <w:pStyle w:val="ListParagraph"/>
              <w:numPr>
                <w:ilvl w:val="0"/>
                <w:numId w:val="134"/>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0B83AD7"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Tên gói</w:t>
            </w:r>
          </w:p>
        </w:tc>
        <w:tc>
          <w:tcPr>
            <w:tcW w:w="0" w:type="auto"/>
            <w:tcBorders>
              <w:top w:val="single" w:sz="4" w:space="0" w:color="auto"/>
              <w:left w:val="nil"/>
              <w:bottom w:val="single" w:sz="4" w:space="0" w:color="auto"/>
              <w:right w:val="single" w:sz="4" w:space="0" w:color="auto"/>
            </w:tcBorders>
            <w:shd w:val="clear" w:color="auto" w:fill="auto"/>
            <w:vAlign w:val="center"/>
          </w:tcPr>
          <w:p w14:paraId="76B6224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444E336B"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0717751A"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9F42922"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6DACA28"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28A1AF9"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739B65E"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794E09" w:rsidRPr="00C902D4" w14:paraId="0A50313F" w14:textId="77777777" w:rsidTr="006B3274">
        <w:trPr>
          <w:trHeight w:val="64"/>
        </w:trPr>
        <w:tc>
          <w:tcPr>
            <w:tcW w:w="0" w:type="auto"/>
            <w:tcBorders>
              <w:top w:val="nil"/>
              <w:left w:val="single" w:sz="4" w:space="0" w:color="auto"/>
              <w:bottom w:val="single" w:sz="4" w:space="0" w:color="auto"/>
              <w:right w:val="single" w:sz="4" w:space="0" w:color="auto"/>
            </w:tcBorders>
            <w:shd w:val="clear" w:color="auto" w:fill="auto"/>
            <w:vAlign w:val="center"/>
          </w:tcPr>
          <w:p w14:paraId="6AE0527F" w14:textId="77777777" w:rsidR="00794E09" w:rsidRPr="00C902D4" w:rsidRDefault="00794E09" w:rsidP="00AF7805">
            <w:pPr>
              <w:pStyle w:val="ListParagraph"/>
              <w:numPr>
                <w:ilvl w:val="0"/>
                <w:numId w:val="134"/>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AC9AFA6"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Mức phí</w:t>
            </w:r>
          </w:p>
        </w:tc>
        <w:tc>
          <w:tcPr>
            <w:tcW w:w="0" w:type="auto"/>
            <w:tcBorders>
              <w:top w:val="nil"/>
              <w:left w:val="nil"/>
              <w:bottom w:val="single" w:sz="4" w:space="0" w:color="auto"/>
              <w:right w:val="single" w:sz="4" w:space="0" w:color="auto"/>
            </w:tcBorders>
            <w:shd w:val="clear" w:color="auto" w:fill="auto"/>
            <w:vAlign w:val="center"/>
          </w:tcPr>
          <w:p w14:paraId="6664412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2F246AC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2322416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43484E1"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DA91D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51ABB4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VNĐ</w:t>
            </w:r>
          </w:p>
          <w:p w14:paraId="4D90680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Số &gt;= 0</w:t>
            </w:r>
          </w:p>
        </w:tc>
        <w:tc>
          <w:tcPr>
            <w:tcW w:w="0" w:type="auto"/>
            <w:tcBorders>
              <w:top w:val="nil"/>
              <w:left w:val="nil"/>
              <w:bottom w:val="single" w:sz="4" w:space="0" w:color="auto"/>
              <w:right w:val="single" w:sz="4" w:space="0" w:color="auto"/>
            </w:tcBorders>
            <w:shd w:val="clear" w:color="auto" w:fill="auto"/>
            <w:vAlign w:val="center"/>
          </w:tcPr>
          <w:p w14:paraId="37F342A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794E09" w:rsidRPr="00C902D4" w14:paraId="7E3B497A"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17E030C" w14:textId="77777777" w:rsidR="00794E09" w:rsidRPr="00C902D4" w:rsidRDefault="00794E09" w:rsidP="00AF7805">
            <w:pPr>
              <w:pStyle w:val="ListParagraph"/>
              <w:numPr>
                <w:ilvl w:val="0"/>
                <w:numId w:val="134"/>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A47AFF0"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B35561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8348A4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72A951B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4B0620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AD4EE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5CB9D6A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Bao gồm 2 trạng thái:</w:t>
            </w:r>
          </w:p>
          <w:p w14:paraId="606BB3F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Áp dụng</w:t>
            </w:r>
          </w:p>
          <w:p w14:paraId="1EE487B1" w14:textId="77777777" w:rsidR="00794E09" w:rsidRPr="00C902D4" w:rsidRDefault="00794E09" w:rsidP="00AF7805">
            <w:pPr>
              <w:spacing w:before="0" w:line="360" w:lineRule="auto"/>
              <w:rPr>
                <w:rFonts w:ascii="Arial" w:hAnsi="Arial" w:cs="Arial"/>
                <w:color w:val="000000"/>
                <w:sz w:val="20"/>
                <w:lang w:eastAsia="ja-JP"/>
              </w:rPr>
            </w:pPr>
            <w:r w:rsidRPr="00C902D4">
              <w:rPr>
                <w:rFonts w:ascii="Arial" w:hAnsi="Arial" w:cs="Arial"/>
                <w:color w:val="000000"/>
                <w:sz w:val="20"/>
                <w:lang w:eastAsia="ja-JP"/>
              </w:rPr>
              <w:t>+ Ngừng áp dụng</w:t>
            </w:r>
          </w:p>
        </w:tc>
        <w:tc>
          <w:tcPr>
            <w:tcW w:w="0" w:type="auto"/>
            <w:tcBorders>
              <w:top w:val="nil"/>
              <w:left w:val="nil"/>
              <w:bottom w:val="single" w:sz="4" w:space="0" w:color="auto"/>
              <w:right w:val="single" w:sz="4" w:space="0" w:color="auto"/>
            </w:tcBorders>
            <w:shd w:val="clear" w:color="auto" w:fill="auto"/>
            <w:vAlign w:val="center"/>
          </w:tcPr>
          <w:p w14:paraId="40364D2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767B1F1C"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37ECBE0" w14:textId="77777777" w:rsidR="00794E09" w:rsidRPr="00C902D4" w:rsidRDefault="00794E09" w:rsidP="00AF7805">
            <w:pPr>
              <w:pStyle w:val="ListParagraph"/>
              <w:numPr>
                <w:ilvl w:val="0"/>
                <w:numId w:val="134"/>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60224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6D0F9F5C" w14:textId="77777777" w:rsidR="00794E09" w:rsidRPr="00C902D4" w:rsidRDefault="00794E09" w:rsidP="00AF7805">
            <w:pPr>
              <w:spacing w:line="360" w:lineRule="auto"/>
              <w:jc w:val="center"/>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B6174A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4C4D14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D9C995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BB423B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8CB978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80BA6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6C656962"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59"/>
        <w:gridCol w:w="2961"/>
        <w:gridCol w:w="2559"/>
      </w:tblGrid>
      <w:tr w:rsidR="00794E09" w:rsidRPr="00C902D4" w14:paraId="2ABF756C" w14:textId="77777777" w:rsidTr="006B3274">
        <w:trPr>
          <w:tblHeader/>
        </w:trPr>
        <w:tc>
          <w:tcPr>
            <w:tcW w:w="0" w:type="auto"/>
            <w:vAlign w:val="center"/>
          </w:tcPr>
          <w:p w14:paraId="0988CA51" w14:textId="77777777" w:rsidR="00794E09" w:rsidRPr="00C902D4" w:rsidRDefault="00794E09" w:rsidP="00AF7805">
            <w:pPr>
              <w:pStyle w:val="-Tiubng"/>
              <w:rPr>
                <w:rFonts w:cs="Arial"/>
              </w:rPr>
            </w:pPr>
            <w:r w:rsidRPr="00C902D4">
              <w:rPr>
                <w:rFonts w:cs="Arial"/>
              </w:rPr>
              <w:t>STT</w:t>
            </w:r>
          </w:p>
        </w:tc>
        <w:tc>
          <w:tcPr>
            <w:tcW w:w="0" w:type="auto"/>
            <w:vAlign w:val="center"/>
          </w:tcPr>
          <w:p w14:paraId="5FC646B0"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5492AFCB"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1A6EE121"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2DCE8060" w14:textId="77777777" w:rsidTr="006B3274">
        <w:trPr>
          <w:trHeight w:val="98"/>
          <w:tblHeader/>
        </w:trPr>
        <w:tc>
          <w:tcPr>
            <w:tcW w:w="0" w:type="auto"/>
            <w:vAlign w:val="center"/>
          </w:tcPr>
          <w:p w14:paraId="0E088030"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772A5DA4" w14:textId="77777777" w:rsidR="00794E09" w:rsidRPr="00C902D4" w:rsidRDefault="00794E09" w:rsidP="00AF7805">
            <w:pPr>
              <w:pStyle w:val="-Thng"/>
              <w:ind w:firstLine="0"/>
              <w:jc w:val="left"/>
              <w:rPr>
                <w:rFonts w:cs="Arial"/>
                <w:lang w:val="en-US"/>
              </w:rPr>
            </w:pPr>
            <w:r w:rsidRPr="00C902D4">
              <w:rPr>
                <w:rFonts w:cs="Arial"/>
                <w:color w:val="000000"/>
              </w:rPr>
              <w:t>Mã gói</w:t>
            </w:r>
          </w:p>
        </w:tc>
        <w:tc>
          <w:tcPr>
            <w:tcW w:w="0" w:type="auto"/>
            <w:vAlign w:val="center"/>
          </w:tcPr>
          <w:p w14:paraId="2F57633A"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Mã gói</w:t>
            </w:r>
          </w:p>
        </w:tc>
        <w:tc>
          <w:tcPr>
            <w:tcW w:w="0" w:type="auto"/>
            <w:vAlign w:val="center"/>
          </w:tcPr>
          <w:p w14:paraId="46866B48"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5015595A" w14:textId="77777777" w:rsidTr="006B3274">
        <w:trPr>
          <w:tblHeader/>
        </w:trPr>
        <w:tc>
          <w:tcPr>
            <w:tcW w:w="0" w:type="auto"/>
            <w:vAlign w:val="center"/>
          </w:tcPr>
          <w:p w14:paraId="661FA6D5"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67502FEA" w14:textId="77777777" w:rsidR="00794E09" w:rsidRPr="00C902D4" w:rsidRDefault="00794E09" w:rsidP="00AF7805">
            <w:pPr>
              <w:pStyle w:val="-Thng"/>
              <w:ind w:firstLine="0"/>
              <w:jc w:val="left"/>
              <w:rPr>
                <w:rFonts w:cs="Arial"/>
                <w:lang w:val="en-US"/>
              </w:rPr>
            </w:pPr>
            <w:r w:rsidRPr="00C902D4">
              <w:rPr>
                <w:rFonts w:cs="Arial"/>
                <w:color w:val="000000"/>
              </w:rPr>
              <w:t>Tên gói</w:t>
            </w:r>
          </w:p>
        </w:tc>
        <w:tc>
          <w:tcPr>
            <w:tcW w:w="0" w:type="auto"/>
            <w:vAlign w:val="center"/>
          </w:tcPr>
          <w:p w14:paraId="0A4B0B7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Tên gói</w:t>
            </w:r>
          </w:p>
        </w:tc>
        <w:tc>
          <w:tcPr>
            <w:tcW w:w="0" w:type="auto"/>
            <w:vAlign w:val="center"/>
          </w:tcPr>
          <w:p w14:paraId="7C0467F7"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67B2BE94" w14:textId="77777777" w:rsidTr="006B3274">
        <w:trPr>
          <w:tblHeader/>
        </w:trPr>
        <w:tc>
          <w:tcPr>
            <w:tcW w:w="0" w:type="auto"/>
            <w:vAlign w:val="center"/>
          </w:tcPr>
          <w:p w14:paraId="5E11BDD1"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69ABD8E2" w14:textId="77777777" w:rsidR="00794E09" w:rsidRPr="00C902D4" w:rsidRDefault="00794E09" w:rsidP="00AF7805">
            <w:pPr>
              <w:pStyle w:val="-Thng"/>
              <w:ind w:firstLine="0"/>
              <w:jc w:val="left"/>
              <w:rPr>
                <w:rFonts w:cs="Arial"/>
                <w:lang w:val="en-US"/>
              </w:rPr>
            </w:pPr>
            <w:r w:rsidRPr="00C902D4">
              <w:rPr>
                <w:rFonts w:cs="Arial"/>
                <w:color w:val="000000"/>
              </w:rPr>
              <w:t>Mức phí</w:t>
            </w:r>
          </w:p>
        </w:tc>
        <w:tc>
          <w:tcPr>
            <w:tcW w:w="0" w:type="auto"/>
            <w:vAlign w:val="center"/>
          </w:tcPr>
          <w:p w14:paraId="00AC4DC4"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Mức phí</w:t>
            </w:r>
          </w:p>
        </w:tc>
        <w:tc>
          <w:tcPr>
            <w:tcW w:w="0" w:type="auto"/>
            <w:vAlign w:val="center"/>
          </w:tcPr>
          <w:p w14:paraId="6D300EC0"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521CB8C4" w14:textId="77777777" w:rsidTr="006B3274">
        <w:trPr>
          <w:tblHeader/>
        </w:trPr>
        <w:tc>
          <w:tcPr>
            <w:tcW w:w="0" w:type="auto"/>
            <w:vAlign w:val="center"/>
          </w:tcPr>
          <w:p w14:paraId="4F462F9F" w14:textId="77777777" w:rsidR="00794E09" w:rsidRPr="00C902D4" w:rsidRDefault="00794E09" w:rsidP="00AF7805">
            <w:pPr>
              <w:pStyle w:val="-Thng"/>
              <w:ind w:firstLine="0"/>
              <w:jc w:val="center"/>
              <w:rPr>
                <w:rFonts w:cs="Arial"/>
                <w:lang w:val="en-US"/>
              </w:rPr>
            </w:pPr>
            <w:r w:rsidRPr="00C902D4">
              <w:rPr>
                <w:rFonts w:cs="Arial"/>
                <w:color w:val="000000"/>
              </w:rPr>
              <w:t>4</w:t>
            </w:r>
          </w:p>
        </w:tc>
        <w:tc>
          <w:tcPr>
            <w:tcW w:w="0" w:type="auto"/>
            <w:vAlign w:val="center"/>
          </w:tcPr>
          <w:p w14:paraId="529DCA44" w14:textId="77777777" w:rsidR="00794E09" w:rsidRPr="00C902D4" w:rsidRDefault="00794E09" w:rsidP="00AF7805">
            <w:pPr>
              <w:pStyle w:val="-Thng"/>
              <w:ind w:firstLine="0"/>
              <w:jc w:val="left"/>
              <w:rPr>
                <w:rFonts w:cs="Arial"/>
                <w:lang w:val="en-US"/>
              </w:rPr>
            </w:pPr>
            <w:r w:rsidRPr="00C902D4">
              <w:rPr>
                <w:rFonts w:cs="Arial"/>
                <w:color w:val="000000"/>
              </w:rPr>
              <w:t>Trạng thái</w:t>
            </w:r>
          </w:p>
        </w:tc>
        <w:tc>
          <w:tcPr>
            <w:tcW w:w="0" w:type="auto"/>
            <w:vAlign w:val="center"/>
          </w:tcPr>
          <w:p w14:paraId="0A6574F0"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Trạng thái</w:t>
            </w:r>
          </w:p>
        </w:tc>
        <w:tc>
          <w:tcPr>
            <w:tcW w:w="0" w:type="auto"/>
            <w:vAlign w:val="center"/>
          </w:tcPr>
          <w:p w14:paraId="7143D3AE"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32E9091A"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gói bảo hiểm Aetna đã khai báo trên hệ thống.</w:t>
      </w:r>
    </w:p>
    <w:p w14:paraId="310EF261"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2575351A"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1C82F353" w14:textId="77777777" w:rsidR="00794E09" w:rsidRPr="00C902D4" w:rsidRDefault="00794E09" w:rsidP="00AF7805">
      <w:pPr>
        <w:pStyle w:val="-Gch"/>
        <w:numPr>
          <w:ilvl w:val="0"/>
          <w:numId w:val="14"/>
        </w:numPr>
        <w:tabs>
          <w:tab w:val="clear" w:pos="720"/>
          <w:tab w:val="left" w:pos="630"/>
        </w:tabs>
        <w:ind w:left="630" w:hanging="270"/>
        <w:rPr>
          <w:rFonts w:cs="Arial"/>
          <w:szCs w:val="20"/>
        </w:rPr>
      </w:pPr>
      <w:r w:rsidRPr="00C902D4">
        <w:rPr>
          <w:rFonts w:cs="Arial"/>
          <w:szCs w:val="20"/>
        </w:rPr>
        <w:lastRenderedPageBreak/>
        <w:t>Các gói bảo hiểm Aetna hiện tại tập đoàn đang sử dụng: Toàn cầu, Toàn cầu trừ Mỹ, ĐNA gồm Singapore.</w:t>
      </w:r>
    </w:p>
    <w:p w14:paraId="66BD7890"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445B9DC6" w14:textId="77777777" w:rsidTr="006B3274">
        <w:trPr>
          <w:trHeight w:val="377"/>
        </w:trPr>
        <w:tc>
          <w:tcPr>
            <w:tcW w:w="0" w:type="auto"/>
            <w:vAlign w:val="center"/>
          </w:tcPr>
          <w:p w14:paraId="0DC71C1C"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2A8E11F3"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27535E76"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219AA214" w14:textId="77777777" w:rsidTr="006B3274">
        <w:tc>
          <w:tcPr>
            <w:tcW w:w="0" w:type="auto"/>
            <w:vAlign w:val="center"/>
          </w:tcPr>
          <w:p w14:paraId="09C084A8"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39ADDEB3"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5E453F4F"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4FB99EED" w14:textId="77777777" w:rsidTr="006B3274">
        <w:tc>
          <w:tcPr>
            <w:tcW w:w="0" w:type="auto"/>
            <w:vAlign w:val="center"/>
          </w:tcPr>
          <w:p w14:paraId="44488DB7"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2E718504"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5408B4A2"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6D067DF2"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2D1A979D"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70372EAF"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1006E8D0"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741E2324"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3370308"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307C1390"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230743FF"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68C84874"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66907A88"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2A4B8337" w14:textId="77777777" w:rsidTr="006B3274">
        <w:tc>
          <w:tcPr>
            <w:tcW w:w="0" w:type="auto"/>
            <w:vAlign w:val="center"/>
          </w:tcPr>
          <w:p w14:paraId="1F12DD0A"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31B69489"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46D25AF"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52749955" w14:textId="77777777" w:rsidTr="006B3274">
        <w:tc>
          <w:tcPr>
            <w:tcW w:w="0" w:type="auto"/>
            <w:vAlign w:val="center"/>
          </w:tcPr>
          <w:p w14:paraId="2DF5AA40"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449127DA"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0FB29E6E"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1E41ED5A" w14:textId="77777777" w:rsidTr="006B3274">
        <w:tc>
          <w:tcPr>
            <w:tcW w:w="0" w:type="auto"/>
            <w:vAlign w:val="center"/>
          </w:tcPr>
          <w:p w14:paraId="5E2B34A2"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3A8F1420"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1E03F155"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184E1E53"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07EE24D5"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607A837"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ECD1F97"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lastRenderedPageBreak/>
              <w:t xml:space="preserve">Chỉ xóa được bản ghi chưa sử dụng ở chức năng </w:t>
            </w:r>
            <w:r w:rsidRPr="00C902D4">
              <w:rPr>
                <w:rFonts w:cs="Arial"/>
                <w:color w:val="000000"/>
                <w:sz w:val="20"/>
                <w:szCs w:val="20"/>
              </w:rPr>
              <w:t>Quản lý bảo hiểm Aetna</w:t>
            </w:r>
          </w:p>
        </w:tc>
      </w:tr>
      <w:tr w:rsidR="00794E09" w:rsidRPr="00C902D4" w14:paraId="017629E8" w14:textId="77777777" w:rsidTr="006B3274">
        <w:tc>
          <w:tcPr>
            <w:tcW w:w="0" w:type="auto"/>
            <w:vAlign w:val="center"/>
          </w:tcPr>
          <w:p w14:paraId="623B5528" w14:textId="77777777" w:rsidR="00794E09" w:rsidRPr="00C902D4" w:rsidRDefault="00794E09" w:rsidP="00AF7805">
            <w:pPr>
              <w:pStyle w:val="ListParagraph"/>
              <w:numPr>
                <w:ilvl w:val="0"/>
                <w:numId w:val="135"/>
              </w:numPr>
              <w:tabs>
                <w:tab w:val="left" w:pos="630"/>
              </w:tabs>
              <w:spacing w:before="60" w:after="60" w:line="360" w:lineRule="auto"/>
              <w:ind w:left="504"/>
              <w:contextualSpacing/>
              <w:jc w:val="center"/>
              <w:rPr>
                <w:rFonts w:cs="Arial"/>
                <w:sz w:val="20"/>
                <w:szCs w:val="20"/>
              </w:rPr>
            </w:pPr>
          </w:p>
        </w:tc>
        <w:tc>
          <w:tcPr>
            <w:tcW w:w="0" w:type="auto"/>
            <w:vAlign w:val="center"/>
          </w:tcPr>
          <w:p w14:paraId="193ED9F7"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1B3CAAEE"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2D325AA9"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FCCD3C4"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4A255A50" wp14:editId="16067A12">
            <wp:extent cx="5761990" cy="2383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1990" cy="2383790"/>
                    </a:xfrm>
                    <a:prstGeom prst="rect">
                      <a:avLst/>
                    </a:prstGeom>
                  </pic:spPr>
                </pic:pic>
              </a:graphicData>
            </a:graphic>
          </wp:inline>
        </w:drawing>
      </w:r>
    </w:p>
    <w:p w14:paraId="6FE511C1"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 xml:space="preserve">Màn hình: Danh mục </w:t>
      </w:r>
      <w:r w:rsidRPr="00C902D4">
        <w:rPr>
          <w:rFonts w:ascii="Arial" w:hAnsi="Arial" w:cs="Arial"/>
          <w:sz w:val="20"/>
        </w:rPr>
        <w:t xml:space="preserve">gói </w:t>
      </w:r>
      <w:r w:rsidRPr="00C902D4">
        <w:rPr>
          <w:rFonts w:ascii="Arial" w:hAnsi="Arial" w:cs="Arial"/>
          <w:i/>
          <w:sz w:val="20"/>
        </w:rPr>
        <w:t>bảo hiểm Aetna</w:t>
      </w:r>
    </w:p>
    <w:p w14:paraId="41E711F9"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60" w:name="_Toc500541230"/>
      <w:r w:rsidRPr="00C902D4">
        <w:rPr>
          <w:rFonts w:ascii="Arial" w:hAnsi="Arial" w:cs="Arial"/>
          <w:sz w:val="20"/>
          <w:szCs w:val="20"/>
        </w:rPr>
        <w:t>Thiết lập điều kiện hưởng CMC Care</w:t>
      </w:r>
      <w:bookmarkEnd w:id="160"/>
    </w:p>
    <w:p w14:paraId="58A956D8"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7375910E"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1835" w:dyaOrig="3285" w14:anchorId="4F10A0E2">
          <v:shape id="_x0000_i2533" type="#_x0000_t75" style="width:453.5pt;height:126pt" o:ole="">
            <v:imagedata r:id="rId176" o:title=""/>
          </v:shape>
          <o:OLEObject Type="Embed" ProgID="Visio.Drawing.15" ShapeID="_x0000_i2533" DrawAspect="Content" ObjectID="_1574283848" r:id="rId177"/>
        </w:object>
      </w:r>
    </w:p>
    <w:p w14:paraId="004AB835"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D896EF1"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2C71FB68"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Thiết lập các điều kiện hưởng gói bảo hiểm CMC Care trên hệ thống.</w:t>
      </w:r>
    </w:p>
    <w:p w14:paraId="2BC67D34"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78BE051C"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thiết lập điều kiện hưởng gói bảo hiểm CMC Care</w:t>
      </w:r>
    </w:p>
    <w:p w14:paraId="2CD6FF7B"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4F13D259" w14:textId="77777777" w:rsidR="00794E09" w:rsidRPr="00C902D4" w:rsidRDefault="00794E09" w:rsidP="00AF7805">
      <w:pPr>
        <w:pStyle w:val="atext"/>
        <w:numPr>
          <w:ilvl w:val="0"/>
          <w:numId w:val="136"/>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điều kiện hưởng CMC Care.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467970CE" w14:textId="77777777" w:rsidR="00794E09" w:rsidRPr="00C902D4" w:rsidRDefault="00794E09" w:rsidP="00AF7805">
      <w:pPr>
        <w:pStyle w:val="atext"/>
        <w:numPr>
          <w:ilvl w:val="0"/>
          <w:numId w:val="136"/>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3BE96BD3" w14:textId="77777777" w:rsidR="00794E09" w:rsidRPr="00C902D4" w:rsidRDefault="00794E09" w:rsidP="00AF7805">
      <w:pPr>
        <w:pStyle w:val="atext"/>
        <w:numPr>
          <w:ilvl w:val="1"/>
          <w:numId w:val="136"/>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04DA4117" w14:textId="77777777" w:rsidR="00794E09" w:rsidRPr="00C902D4" w:rsidRDefault="00794E09" w:rsidP="00AF7805">
      <w:pPr>
        <w:pStyle w:val="atext"/>
        <w:numPr>
          <w:ilvl w:val="1"/>
          <w:numId w:val="136"/>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43FFD51D"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89F977F"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35" w:type="dxa"/>
        <w:tblLook w:val="04A0" w:firstRow="1" w:lastRow="0" w:firstColumn="1" w:lastColumn="0" w:noHBand="0" w:noVBand="1"/>
      </w:tblPr>
      <w:tblGrid>
        <w:gridCol w:w="594"/>
        <w:gridCol w:w="1053"/>
        <w:gridCol w:w="786"/>
        <w:gridCol w:w="679"/>
        <w:gridCol w:w="824"/>
        <w:gridCol w:w="1150"/>
        <w:gridCol w:w="754"/>
        <w:gridCol w:w="1920"/>
        <w:gridCol w:w="1329"/>
      </w:tblGrid>
      <w:tr w:rsidR="00794E09" w:rsidRPr="00C902D4" w14:paraId="1A496671"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2D83B46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ADE33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9F357A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775855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28A44B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D7BB51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E00B0D"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14D2C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E6189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7E1E24F8" w14:textId="77777777" w:rsidTr="006B3274">
        <w:trPr>
          <w:trHeight w:val="2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CEBC8E2"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C8632A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Gói BH CMC Care</w:t>
            </w:r>
          </w:p>
        </w:tc>
        <w:tc>
          <w:tcPr>
            <w:tcW w:w="0" w:type="auto"/>
            <w:tcBorders>
              <w:top w:val="single" w:sz="4" w:space="0" w:color="auto"/>
              <w:left w:val="nil"/>
              <w:bottom w:val="single" w:sz="4" w:space="0" w:color="auto"/>
              <w:right w:val="single" w:sz="4" w:space="0" w:color="auto"/>
            </w:tcBorders>
            <w:shd w:val="clear" w:color="auto" w:fill="auto"/>
            <w:vAlign w:val="center"/>
          </w:tcPr>
          <w:p w14:paraId="5353405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BD7F82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75728D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15C6769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chi phí gói bảo hiểm CMC Care</w:t>
            </w:r>
          </w:p>
        </w:tc>
        <w:tc>
          <w:tcPr>
            <w:tcW w:w="0" w:type="auto"/>
            <w:tcBorders>
              <w:top w:val="single" w:sz="4" w:space="0" w:color="auto"/>
              <w:left w:val="nil"/>
              <w:bottom w:val="single" w:sz="4" w:space="0" w:color="auto"/>
              <w:right w:val="single" w:sz="4" w:space="0" w:color="auto"/>
            </w:tcBorders>
            <w:shd w:val="clear" w:color="auto" w:fill="auto"/>
            <w:vAlign w:val="center"/>
          </w:tcPr>
          <w:p w14:paraId="79BFE7A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25D97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danh sách gói bảo hiểm CMC Care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11156DB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607EF0FE" w14:textId="77777777" w:rsidTr="006B3274">
        <w:trPr>
          <w:trHeight w:val="2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7D4018"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110B841"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Ngạch nghề nghiệp</w:t>
            </w:r>
          </w:p>
        </w:tc>
        <w:tc>
          <w:tcPr>
            <w:tcW w:w="0" w:type="auto"/>
            <w:tcBorders>
              <w:top w:val="single" w:sz="4" w:space="0" w:color="auto"/>
              <w:left w:val="nil"/>
              <w:bottom w:val="single" w:sz="4" w:space="0" w:color="auto"/>
              <w:right w:val="single" w:sz="4" w:space="0" w:color="auto"/>
            </w:tcBorders>
            <w:shd w:val="clear" w:color="auto" w:fill="auto"/>
            <w:vAlign w:val="center"/>
          </w:tcPr>
          <w:p w14:paraId="49795FCB"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05CC1D7"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1853FCE"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3FED8E7D"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Danh mục ngạch nghề nghiệp</w:t>
            </w:r>
          </w:p>
        </w:tc>
        <w:tc>
          <w:tcPr>
            <w:tcW w:w="0" w:type="auto"/>
            <w:tcBorders>
              <w:top w:val="single" w:sz="4" w:space="0" w:color="auto"/>
              <w:left w:val="nil"/>
              <w:bottom w:val="single" w:sz="4" w:space="0" w:color="auto"/>
              <w:right w:val="single" w:sz="4" w:space="0" w:color="auto"/>
            </w:tcBorders>
            <w:shd w:val="clear" w:color="auto" w:fill="auto"/>
            <w:vAlign w:val="center"/>
          </w:tcPr>
          <w:p w14:paraId="17802449"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9FCB3F3"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[F1]: Mở màn hình danh mục ngạch nghề nghiệp và cho phép chọn nhiều giá trị.</w:t>
            </w:r>
          </w:p>
        </w:tc>
        <w:tc>
          <w:tcPr>
            <w:tcW w:w="0" w:type="auto"/>
            <w:tcBorders>
              <w:top w:val="single" w:sz="4" w:space="0" w:color="auto"/>
              <w:left w:val="nil"/>
              <w:bottom w:val="single" w:sz="4" w:space="0" w:color="auto"/>
              <w:right w:val="single" w:sz="4" w:space="0" w:color="auto"/>
            </w:tcBorders>
            <w:shd w:val="clear" w:color="auto" w:fill="auto"/>
            <w:vAlign w:val="center"/>
          </w:tcPr>
          <w:p w14:paraId="5E904A4A"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794E09" w:rsidRPr="00C902D4" w14:paraId="46CFDCED" w14:textId="77777777" w:rsidTr="006B3274">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00F020A3"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720B0F5"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Chức danh</w:t>
            </w:r>
          </w:p>
        </w:tc>
        <w:tc>
          <w:tcPr>
            <w:tcW w:w="0" w:type="auto"/>
            <w:tcBorders>
              <w:top w:val="nil"/>
              <w:left w:val="nil"/>
              <w:bottom w:val="single" w:sz="4" w:space="0" w:color="auto"/>
              <w:right w:val="single" w:sz="4" w:space="0" w:color="auto"/>
            </w:tcBorders>
            <w:shd w:val="clear" w:color="auto" w:fill="auto"/>
            <w:vAlign w:val="center"/>
          </w:tcPr>
          <w:p w14:paraId="5C31732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01AB34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B5DB8A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582190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vị trí chức danh</w:t>
            </w:r>
          </w:p>
        </w:tc>
        <w:tc>
          <w:tcPr>
            <w:tcW w:w="0" w:type="auto"/>
            <w:tcBorders>
              <w:top w:val="nil"/>
              <w:left w:val="nil"/>
              <w:bottom w:val="single" w:sz="4" w:space="0" w:color="auto"/>
              <w:right w:val="single" w:sz="4" w:space="0" w:color="auto"/>
            </w:tcBorders>
            <w:shd w:val="clear" w:color="auto" w:fill="auto"/>
            <w:vAlign w:val="center"/>
          </w:tcPr>
          <w:p w14:paraId="4B067E54"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29281E"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[F1]: Mở màn hình danh mục vị trí chức danh và cho phép chọn nhiều giá trị.</w:t>
            </w:r>
          </w:p>
          <w:p w14:paraId="6CF4EB4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danh sách vị trí chức danh theo Ngạch nghề nghiệp đã chọn</w:t>
            </w:r>
          </w:p>
        </w:tc>
        <w:tc>
          <w:tcPr>
            <w:tcW w:w="0" w:type="auto"/>
            <w:tcBorders>
              <w:top w:val="nil"/>
              <w:left w:val="nil"/>
              <w:bottom w:val="single" w:sz="4" w:space="0" w:color="auto"/>
              <w:right w:val="single" w:sz="4" w:space="0" w:color="auto"/>
            </w:tcBorders>
            <w:shd w:val="clear" w:color="auto" w:fill="auto"/>
            <w:vAlign w:val="center"/>
          </w:tcPr>
          <w:p w14:paraId="0AF3D21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563013A9"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F5B53C1"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A8DCE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Level chức danh</w:t>
            </w:r>
          </w:p>
        </w:tc>
        <w:tc>
          <w:tcPr>
            <w:tcW w:w="0" w:type="auto"/>
            <w:tcBorders>
              <w:top w:val="nil"/>
              <w:left w:val="nil"/>
              <w:bottom w:val="single" w:sz="4" w:space="0" w:color="auto"/>
              <w:right w:val="single" w:sz="4" w:space="0" w:color="auto"/>
            </w:tcBorders>
            <w:shd w:val="clear" w:color="auto" w:fill="auto"/>
            <w:vAlign w:val="center"/>
          </w:tcPr>
          <w:p w14:paraId="322FF9F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59637D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EE970F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C9FE51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level chức danh</w:t>
            </w:r>
          </w:p>
        </w:tc>
        <w:tc>
          <w:tcPr>
            <w:tcW w:w="0" w:type="auto"/>
            <w:tcBorders>
              <w:top w:val="nil"/>
              <w:left w:val="nil"/>
              <w:bottom w:val="single" w:sz="4" w:space="0" w:color="auto"/>
              <w:right w:val="single" w:sz="4" w:space="0" w:color="auto"/>
            </w:tcBorders>
            <w:shd w:val="clear" w:color="auto" w:fill="auto"/>
            <w:vAlign w:val="center"/>
          </w:tcPr>
          <w:p w14:paraId="1D2454A9"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D09EF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 xml:space="preserve">[F1]: Mở màn hình danh mục level chức danh và cho </w:t>
            </w:r>
            <w:r w:rsidRPr="00C902D4">
              <w:rPr>
                <w:rFonts w:ascii="Arial" w:hAnsi="Arial" w:cs="Arial"/>
                <w:sz w:val="20"/>
              </w:rPr>
              <w:lastRenderedPageBreak/>
              <w:t>phép chọn nhiều giá trị.</w:t>
            </w:r>
          </w:p>
        </w:tc>
        <w:tc>
          <w:tcPr>
            <w:tcW w:w="0" w:type="auto"/>
            <w:tcBorders>
              <w:top w:val="nil"/>
              <w:left w:val="nil"/>
              <w:bottom w:val="single" w:sz="4" w:space="0" w:color="auto"/>
              <w:right w:val="single" w:sz="4" w:space="0" w:color="auto"/>
            </w:tcBorders>
            <w:shd w:val="clear" w:color="auto" w:fill="auto"/>
            <w:vAlign w:val="center"/>
          </w:tcPr>
          <w:p w14:paraId="7F6EBC0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lastRenderedPageBreak/>
              <w:t>Textbox</w:t>
            </w:r>
          </w:p>
        </w:tc>
      </w:tr>
      <w:tr w:rsidR="00794E09" w:rsidRPr="00C902D4" w14:paraId="1426156C"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D6F2060"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B39BE8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Thâm niên</w:t>
            </w:r>
          </w:p>
        </w:tc>
        <w:tc>
          <w:tcPr>
            <w:tcW w:w="0" w:type="auto"/>
            <w:tcBorders>
              <w:top w:val="nil"/>
              <w:left w:val="nil"/>
              <w:bottom w:val="single" w:sz="4" w:space="0" w:color="auto"/>
              <w:right w:val="single" w:sz="4" w:space="0" w:color="auto"/>
            </w:tcBorders>
            <w:shd w:val="clear" w:color="auto" w:fill="auto"/>
            <w:vAlign w:val="center"/>
          </w:tcPr>
          <w:p w14:paraId="714EBE4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74E641B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4073216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BD5613C"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FFF51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6A595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Đơn vị: Tháng</w:t>
            </w:r>
          </w:p>
        </w:tc>
        <w:tc>
          <w:tcPr>
            <w:tcW w:w="0" w:type="auto"/>
            <w:tcBorders>
              <w:top w:val="nil"/>
              <w:left w:val="nil"/>
              <w:bottom w:val="single" w:sz="4" w:space="0" w:color="auto"/>
              <w:right w:val="single" w:sz="4" w:space="0" w:color="auto"/>
            </w:tcBorders>
            <w:shd w:val="clear" w:color="auto" w:fill="auto"/>
            <w:vAlign w:val="center"/>
          </w:tcPr>
          <w:p w14:paraId="23F1F3E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477BEC87"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4108E6E"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A34BC4B"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Loại hợp đồng</w:t>
            </w:r>
          </w:p>
        </w:tc>
        <w:tc>
          <w:tcPr>
            <w:tcW w:w="0" w:type="auto"/>
            <w:tcBorders>
              <w:top w:val="nil"/>
              <w:left w:val="nil"/>
              <w:bottom w:val="single" w:sz="4" w:space="0" w:color="auto"/>
              <w:right w:val="single" w:sz="4" w:space="0" w:color="auto"/>
            </w:tcBorders>
            <w:shd w:val="clear" w:color="auto" w:fill="auto"/>
            <w:vAlign w:val="center"/>
          </w:tcPr>
          <w:p w14:paraId="34287B2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1008CB2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C665E0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E32EC1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loại hợp đồng</w:t>
            </w:r>
          </w:p>
        </w:tc>
        <w:tc>
          <w:tcPr>
            <w:tcW w:w="0" w:type="auto"/>
            <w:tcBorders>
              <w:top w:val="nil"/>
              <w:left w:val="nil"/>
              <w:bottom w:val="single" w:sz="4" w:space="0" w:color="auto"/>
              <w:right w:val="single" w:sz="4" w:space="0" w:color="auto"/>
            </w:tcBorders>
            <w:shd w:val="clear" w:color="auto" w:fill="auto"/>
            <w:vAlign w:val="center"/>
          </w:tcPr>
          <w:p w14:paraId="42991B1B"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6B1BD58"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[F1]: Mở màn hình danh mục loại hợp đồng và cho phép chọn nhiều giá trị.</w:t>
            </w:r>
          </w:p>
        </w:tc>
        <w:tc>
          <w:tcPr>
            <w:tcW w:w="0" w:type="auto"/>
            <w:tcBorders>
              <w:top w:val="nil"/>
              <w:left w:val="nil"/>
              <w:bottom w:val="single" w:sz="4" w:space="0" w:color="auto"/>
              <w:right w:val="single" w:sz="4" w:space="0" w:color="auto"/>
            </w:tcBorders>
            <w:shd w:val="clear" w:color="auto" w:fill="auto"/>
            <w:vAlign w:val="center"/>
          </w:tcPr>
          <w:p w14:paraId="6BB986F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794E09" w:rsidRPr="00C902D4" w14:paraId="79E2D224"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82DCA6F"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BC0AE6"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3BFAD5B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20E5EE9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2FFE6B7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E6DD44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6758108"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E3F68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Định dạng: dd/mm/yyyy</w:t>
            </w:r>
          </w:p>
        </w:tc>
        <w:tc>
          <w:tcPr>
            <w:tcW w:w="0" w:type="auto"/>
            <w:tcBorders>
              <w:top w:val="nil"/>
              <w:left w:val="nil"/>
              <w:bottom w:val="single" w:sz="4" w:space="0" w:color="auto"/>
              <w:right w:val="single" w:sz="4" w:space="0" w:color="auto"/>
            </w:tcBorders>
            <w:shd w:val="clear" w:color="auto" w:fill="auto"/>
            <w:vAlign w:val="center"/>
          </w:tcPr>
          <w:p w14:paraId="78769FF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794E09" w:rsidRPr="00C902D4" w14:paraId="75F2BEF0"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DA49702"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41D8CD"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3F272FB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5D5DD05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730EDCD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C3C182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876579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F0C39F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Định dạng: dd/mm/yyyy</w:t>
            </w:r>
          </w:p>
          <w:p w14:paraId="131986D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Ngày hết hiệu lực &gt;= Ngày hiệu lực</w:t>
            </w:r>
          </w:p>
        </w:tc>
        <w:tc>
          <w:tcPr>
            <w:tcW w:w="0" w:type="auto"/>
            <w:tcBorders>
              <w:top w:val="nil"/>
              <w:left w:val="nil"/>
              <w:bottom w:val="single" w:sz="4" w:space="0" w:color="auto"/>
              <w:right w:val="single" w:sz="4" w:space="0" w:color="auto"/>
            </w:tcBorders>
            <w:shd w:val="clear" w:color="auto" w:fill="auto"/>
            <w:vAlign w:val="center"/>
          </w:tcPr>
          <w:p w14:paraId="5556972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 time</w:t>
            </w:r>
          </w:p>
        </w:tc>
      </w:tr>
      <w:tr w:rsidR="00794E09" w:rsidRPr="00C902D4" w14:paraId="4EB8CDDD"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C93E75C" w14:textId="77777777" w:rsidR="00794E09" w:rsidRPr="00C902D4" w:rsidRDefault="00794E09" w:rsidP="00AF7805">
            <w:pPr>
              <w:pStyle w:val="ListParagraph"/>
              <w:numPr>
                <w:ilvl w:val="0"/>
                <w:numId w:val="137"/>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11F9D19"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44DA987B" w14:textId="77777777" w:rsidR="00794E09" w:rsidRPr="00C902D4" w:rsidRDefault="00794E09" w:rsidP="00AF7805">
            <w:pPr>
              <w:spacing w:line="360" w:lineRule="auto"/>
              <w:jc w:val="center"/>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1187CB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7374CCF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2E74BA9"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E4E7406"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2C5FE0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Mô tả thêm</w:t>
            </w:r>
          </w:p>
        </w:tc>
        <w:tc>
          <w:tcPr>
            <w:tcW w:w="0" w:type="auto"/>
            <w:tcBorders>
              <w:top w:val="nil"/>
              <w:left w:val="nil"/>
              <w:bottom w:val="single" w:sz="4" w:space="0" w:color="auto"/>
              <w:right w:val="single" w:sz="4" w:space="0" w:color="auto"/>
            </w:tcBorders>
            <w:shd w:val="clear" w:color="auto" w:fill="auto"/>
            <w:vAlign w:val="center"/>
          </w:tcPr>
          <w:p w14:paraId="00AED89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22BE650F"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951"/>
        <w:gridCol w:w="3795"/>
        <w:gridCol w:w="2559"/>
      </w:tblGrid>
      <w:tr w:rsidR="00794E09" w:rsidRPr="00C902D4" w14:paraId="708F4190" w14:textId="77777777" w:rsidTr="006B3274">
        <w:trPr>
          <w:tblHeader/>
        </w:trPr>
        <w:tc>
          <w:tcPr>
            <w:tcW w:w="0" w:type="auto"/>
            <w:vAlign w:val="center"/>
          </w:tcPr>
          <w:p w14:paraId="7D37A5A5" w14:textId="77777777" w:rsidR="00794E09" w:rsidRPr="00C902D4" w:rsidRDefault="00794E09" w:rsidP="00AF7805">
            <w:pPr>
              <w:pStyle w:val="-Tiubng"/>
              <w:rPr>
                <w:rFonts w:cs="Arial"/>
              </w:rPr>
            </w:pPr>
            <w:r w:rsidRPr="00C902D4">
              <w:rPr>
                <w:rFonts w:cs="Arial"/>
              </w:rPr>
              <w:t>STT</w:t>
            </w:r>
          </w:p>
        </w:tc>
        <w:tc>
          <w:tcPr>
            <w:tcW w:w="0" w:type="auto"/>
            <w:vAlign w:val="center"/>
          </w:tcPr>
          <w:p w14:paraId="5ADAA9CB"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11B0BE85"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4489ABC3"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27F4C3AA" w14:textId="77777777" w:rsidTr="006B3274">
        <w:trPr>
          <w:tblHeader/>
        </w:trPr>
        <w:tc>
          <w:tcPr>
            <w:tcW w:w="0" w:type="auto"/>
            <w:vAlign w:val="center"/>
          </w:tcPr>
          <w:p w14:paraId="42D31677"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3711B576" w14:textId="77777777" w:rsidR="00794E09" w:rsidRPr="00C902D4" w:rsidRDefault="00794E09" w:rsidP="00AF7805">
            <w:pPr>
              <w:pStyle w:val="-Thng"/>
              <w:ind w:firstLine="0"/>
              <w:jc w:val="left"/>
              <w:rPr>
                <w:rFonts w:cs="Arial"/>
                <w:lang w:val="en-US"/>
              </w:rPr>
            </w:pPr>
            <w:r w:rsidRPr="00C902D4">
              <w:rPr>
                <w:rFonts w:cs="Arial"/>
                <w:color w:val="000000"/>
              </w:rPr>
              <w:t>Gói BH CMC Care</w:t>
            </w:r>
          </w:p>
        </w:tc>
        <w:tc>
          <w:tcPr>
            <w:tcW w:w="0" w:type="auto"/>
            <w:vAlign w:val="center"/>
          </w:tcPr>
          <w:p w14:paraId="3D6B4EBA"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Gói BH CMC Care</w:t>
            </w:r>
          </w:p>
        </w:tc>
        <w:tc>
          <w:tcPr>
            <w:tcW w:w="0" w:type="auto"/>
            <w:vAlign w:val="center"/>
          </w:tcPr>
          <w:p w14:paraId="58B80DC2"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58A329E2" w14:textId="77777777" w:rsidTr="006B3274">
        <w:trPr>
          <w:tblHeader/>
        </w:trPr>
        <w:tc>
          <w:tcPr>
            <w:tcW w:w="0" w:type="auto"/>
            <w:vAlign w:val="center"/>
          </w:tcPr>
          <w:p w14:paraId="740311B8"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34CBAC31" w14:textId="77777777" w:rsidR="00794E09" w:rsidRPr="00C902D4" w:rsidRDefault="00794E09" w:rsidP="00AF7805">
            <w:pPr>
              <w:pStyle w:val="-Thng"/>
              <w:ind w:firstLine="0"/>
              <w:jc w:val="left"/>
              <w:rPr>
                <w:rFonts w:cs="Arial"/>
                <w:lang w:val="en-US"/>
              </w:rPr>
            </w:pPr>
            <w:r w:rsidRPr="00C902D4">
              <w:rPr>
                <w:rFonts w:cs="Arial"/>
                <w:color w:val="000000"/>
              </w:rPr>
              <w:t>Ngạch nghề nghiệp</w:t>
            </w:r>
          </w:p>
        </w:tc>
        <w:tc>
          <w:tcPr>
            <w:tcW w:w="0" w:type="auto"/>
            <w:vAlign w:val="center"/>
          </w:tcPr>
          <w:p w14:paraId="0499A075"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Ngạch nghề nghiệp</w:t>
            </w:r>
          </w:p>
        </w:tc>
        <w:tc>
          <w:tcPr>
            <w:tcW w:w="0" w:type="auto"/>
            <w:vAlign w:val="center"/>
          </w:tcPr>
          <w:p w14:paraId="14AD5504"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225A2565" w14:textId="77777777" w:rsidTr="006B3274">
        <w:trPr>
          <w:tblHeader/>
        </w:trPr>
        <w:tc>
          <w:tcPr>
            <w:tcW w:w="0" w:type="auto"/>
            <w:vAlign w:val="center"/>
          </w:tcPr>
          <w:p w14:paraId="068A9C1F" w14:textId="77777777" w:rsidR="00794E09" w:rsidRPr="00C902D4" w:rsidRDefault="00794E09" w:rsidP="00AF7805">
            <w:pPr>
              <w:pStyle w:val="-Thng"/>
              <w:ind w:firstLine="0"/>
              <w:jc w:val="center"/>
              <w:rPr>
                <w:rFonts w:cs="Arial"/>
                <w:lang w:val="en-US"/>
              </w:rPr>
            </w:pPr>
            <w:r w:rsidRPr="00C902D4">
              <w:rPr>
                <w:rFonts w:cs="Arial"/>
                <w:color w:val="000000"/>
              </w:rPr>
              <w:t>3</w:t>
            </w:r>
          </w:p>
        </w:tc>
        <w:tc>
          <w:tcPr>
            <w:tcW w:w="0" w:type="auto"/>
            <w:vAlign w:val="center"/>
          </w:tcPr>
          <w:p w14:paraId="0E93FCA6" w14:textId="77777777" w:rsidR="00794E09" w:rsidRPr="00C902D4" w:rsidRDefault="00794E09" w:rsidP="00AF7805">
            <w:pPr>
              <w:pStyle w:val="-Thng"/>
              <w:ind w:firstLine="0"/>
              <w:jc w:val="left"/>
              <w:rPr>
                <w:rFonts w:cs="Arial"/>
                <w:lang w:val="en-US"/>
              </w:rPr>
            </w:pPr>
            <w:r w:rsidRPr="00C902D4">
              <w:rPr>
                <w:rFonts w:cs="Arial"/>
                <w:color w:val="000000"/>
              </w:rPr>
              <w:t>Ngày hiệu lực</w:t>
            </w:r>
          </w:p>
        </w:tc>
        <w:tc>
          <w:tcPr>
            <w:tcW w:w="0" w:type="auto"/>
            <w:vAlign w:val="center"/>
          </w:tcPr>
          <w:p w14:paraId="5E50264C"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Ngày hiệu lực</w:t>
            </w:r>
          </w:p>
        </w:tc>
        <w:tc>
          <w:tcPr>
            <w:tcW w:w="0" w:type="auto"/>
            <w:vAlign w:val="center"/>
          </w:tcPr>
          <w:p w14:paraId="43DA2214"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1B3218E8" w14:textId="77777777" w:rsidTr="006B3274">
        <w:trPr>
          <w:tblHeader/>
        </w:trPr>
        <w:tc>
          <w:tcPr>
            <w:tcW w:w="0" w:type="auto"/>
            <w:vAlign w:val="center"/>
          </w:tcPr>
          <w:p w14:paraId="77595C25" w14:textId="77777777" w:rsidR="00794E09" w:rsidRPr="00C902D4" w:rsidRDefault="00794E09" w:rsidP="00AF7805">
            <w:pPr>
              <w:pStyle w:val="-Thng"/>
              <w:ind w:firstLine="0"/>
              <w:jc w:val="center"/>
              <w:rPr>
                <w:rFonts w:cs="Arial"/>
                <w:lang w:val="en-US"/>
              </w:rPr>
            </w:pPr>
            <w:r w:rsidRPr="00C902D4">
              <w:rPr>
                <w:rFonts w:cs="Arial"/>
                <w:color w:val="000000"/>
              </w:rPr>
              <w:t>4</w:t>
            </w:r>
          </w:p>
        </w:tc>
        <w:tc>
          <w:tcPr>
            <w:tcW w:w="0" w:type="auto"/>
            <w:vAlign w:val="center"/>
          </w:tcPr>
          <w:p w14:paraId="3A30EA15" w14:textId="77777777" w:rsidR="00794E09" w:rsidRPr="00C902D4" w:rsidRDefault="00794E09" w:rsidP="00AF7805">
            <w:pPr>
              <w:pStyle w:val="-Thng"/>
              <w:ind w:firstLine="0"/>
              <w:jc w:val="left"/>
              <w:rPr>
                <w:rFonts w:cs="Arial"/>
                <w:lang w:val="en-US"/>
              </w:rPr>
            </w:pPr>
            <w:r w:rsidRPr="00C902D4">
              <w:rPr>
                <w:rFonts w:cs="Arial"/>
                <w:color w:val="000000"/>
              </w:rPr>
              <w:t>Ngày hết hiệu lực</w:t>
            </w:r>
          </w:p>
        </w:tc>
        <w:tc>
          <w:tcPr>
            <w:tcW w:w="0" w:type="auto"/>
            <w:vAlign w:val="center"/>
          </w:tcPr>
          <w:p w14:paraId="0190FE2D"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Ngày hết hiệu lực</w:t>
            </w:r>
          </w:p>
        </w:tc>
        <w:tc>
          <w:tcPr>
            <w:tcW w:w="0" w:type="auto"/>
            <w:vAlign w:val="center"/>
          </w:tcPr>
          <w:p w14:paraId="3273AFF5"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6BF24585"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điều kiện hưởng CMC Care đã thiết lập trên hệ thống.</w:t>
      </w:r>
    </w:p>
    <w:p w14:paraId="48620194"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2E36F8B"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1A3B0D1A"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3E6E14D7" w14:textId="77777777" w:rsidTr="006B3274">
        <w:trPr>
          <w:trHeight w:val="377"/>
        </w:trPr>
        <w:tc>
          <w:tcPr>
            <w:tcW w:w="0" w:type="auto"/>
            <w:vAlign w:val="center"/>
          </w:tcPr>
          <w:p w14:paraId="66725D9C"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4C7E083B"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1A0EA21E"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082619C6" w14:textId="77777777" w:rsidTr="006B3274">
        <w:tc>
          <w:tcPr>
            <w:tcW w:w="0" w:type="auto"/>
            <w:vAlign w:val="center"/>
          </w:tcPr>
          <w:p w14:paraId="202261EF"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6213E1E4"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2FCDE064"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3589B82F" w14:textId="77777777" w:rsidTr="006B3274">
        <w:tc>
          <w:tcPr>
            <w:tcW w:w="0" w:type="auto"/>
            <w:vAlign w:val="center"/>
          </w:tcPr>
          <w:p w14:paraId="38B7724F"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70A90F12"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0B42598"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3A12FC0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055B8126"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227631CC"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2B613248"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AD2BF75"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207DA67"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52524E4D"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A92B23F"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28CCDF4C"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569F3A3A"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0A24421C" w14:textId="77777777" w:rsidTr="006B3274">
        <w:tc>
          <w:tcPr>
            <w:tcW w:w="0" w:type="auto"/>
            <w:vAlign w:val="center"/>
          </w:tcPr>
          <w:p w14:paraId="7F6BB93D"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62AE5504"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5005E08"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66790C59" w14:textId="77777777" w:rsidTr="006B3274">
        <w:tc>
          <w:tcPr>
            <w:tcW w:w="0" w:type="auto"/>
            <w:vAlign w:val="center"/>
          </w:tcPr>
          <w:p w14:paraId="2C08E08C"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6B9B336C"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3C10AAE6"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12DA1E3B" w14:textId="77777777" w:rsidTr="006B3274">
        <w:tc>
          <w:tcPr>
            <w:tcW w:w="0" w:type="auto"/>
            <w:vAlign w:val="center"/>
          </w:tcPr>
          <w:p w14:paraId="4CDBA785"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21B67674"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6FEB1183"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280BB279"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63CA8460"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6B454E75"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5CDFDACF"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Chỉ xóa được bản ghi chưa sử dụng ở chức năng </w:t>
            </w:r>
            <w:r w:rsidRPr="00C902D4">
              <w:rPr>
                <w:rFonts w:cs="Arial"/>
                <w:color w:val="000000"/>
                <w:sz w:val="20"/>
                <w:szCs w:val="20"/>
              </w:rPr>
              <w:t>Thiết lập điều kiện hưởng CMC Care cho công ty.</w:t>
            </w:r>
          </w:p>
        </w:tc>
      </w:tr>
      <w:tr w:rsidR="00794E09" w:rsidRPr="00C902D4" w14:paraId="660B4ECE" w14:textId="77777777" w:rsidTr="006B3274">
        <w:tc>
          <w:tcPr>
            <w:tcW w:w="0" w:type="auto"/>
            <w:vAlign w:val="center"/>
          </w:tcPr>
          <w:p w14:paraId="54C6678B" w14:textId="77777777" w:rsidR="00794E09" w:rsidRPr="00C902D4" w:rsidRDefault="00794E09" w:rsidP="00AF7805">
            <w:pPr>
              <w:pStyle w:val="ListParagraph"/>
              <w:numPr>
                <w:ilvl w:val="0"/>
                <w:numId w:val="138"/>
              </w:numPr>
              <w:tabs>
                <w:tab w:val="left" w:pos="630"/>
              </w:tabs>
              <w:spacing w:before="60" w:after="60" w:line="360" w:lineRule="auto"/>
              <w:ind w:left="504"/>
              <w:contextualSpacing/>
              <w:jc w:val="center"/>
              <w:rPr>
                <w:rFonts w:cs="Arial"/>
                <w:sz w:val="20"/>
                <w:szCs w:val="20"/>
              </w:rPr>
            </w:pPr>
          </w:p>
        </w:tc>
        <w:tc>
          <w:tcPr>
            <w:tcW w:w="0" w:type="auto"/>
            <w:vAlign w:val="center"/>
          </w:tcPr>
          <w:p w14:paraId="5A7F1C7B"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5974847B"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5ADB12CB"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16CED69"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1185B133" wp14:editId="50EBAEE5">
            <wp:extent cx="5761990" cy="32702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1990" cy="3270250"/>
                    </a:xfrm>
                    <a:prstGeom prst="rect">
                      <a:avLst/>
                    </a:prstGeom>
                  </pic:spPr>
                </pic:pic>
              </a:graphicData>
            </a:graphic>
          </wp:inline>
        </w:drawing>
      </w:r>
    </w:p>
    <w:p w14:paraId="6ADC8BB1"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Thiết lập điều kiện hưởng CMC Care</w:t>
      </w:r>
    </w:p>
    <w:p w14:paraId="29E7E822" w14:textId="77777777" w:rsidR="00794E09" w:rsidRPr="00C902D4" w:rsidRDefault="00794E09" w:rsidP="00AF7805">
      <w:pPr>
        <w:pStyle w:val="Heading5"/>
        <w:tabs>
          <w:tab w:val="num" w:pos="1008"/>
        </w:tabs>
        <w:spacing w:line="360" w:lineRule="auto"/>
        <w:ind w:left="1008"/>
        <w:rPr>
          <w:rFonts w:ascii="Arial" w:hAnsi="Arial" w:cs="Arial"/>
          <w:sz w:val="20"/>
          <w:szCs w:val="20"/>
        </w:rPr>
      </w:pPr>
      <w:bookmarkStart w:id="161" w:name="_Toc500541231"/>
      <w:r w:rsidRPr="00C902D4">
        <w:rPr>
          <w:rFonts w:ascii="Arial" w:hAnsi="Arial" w:cs="Arial"/>
          <w:sz w:val="20"/>
          <w:szCs w:val="20"/>
        </w:rPr>
        <w:t>Thiết lập điều kiện hưởng CMC Care cho công ty</w:t>
      </w:r>
      <w:bookmarkEnd w:id="161"/>
    </w:p>
    <w:p w14:paraId="40C12A4E"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D80D6E4" w14:textId="77777777" w:rsidR="00794E09" w:rsidRPr="00C902D4" w:rsidRDefault="00794E09" w:rsidP="00AF7805">
      <w:pPr>
        <w:spacing w:line="360" w:lineRule="auto"/>
        <w:rPr>
          <w:rFonts w:ascii="Arial" w:hAnsi="Arial" w:cs="Arial"/>
          <w:sz w:val="20"/>
        </w:rPr>
      </w:pPr>
      <w:r w:rsidRPr="00C902D4">
        <w:rPr>
          <w:rFonts w:ascii="Arial" w:hAnsi="Arial" w:cs="Arial"/>
          <w:sz w:val="20"/>
        </w:rPr>
        <w:object w:dxaOrig="13081" w:dyaOrig="4005" w14:anchorId="4BF8F05E">
          <v:shape id="_x0000_i2534" type="#_x0000_t75" style="width:453.5pt;height:139pt" o:ole="">
            <v:imagedata r:id="rId179" o:title=""/>
          </v:shape>
          <o:OLEObject Type="Embed" ProgID="Visio.Drawing.15" ShapeID="_x0000_i2534" DrawAspect="Content" ObjectID="_1574283849" r:id="rId180"/>
        </w:object>
      </w:r>
    </w:p>
    <w:p w14:paraId="62C0B986"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69A3B93" w14:textId="77777777" w:rsidR="00794E09" w:rsidRPr="00C902D4" w:rsidRDefault="00794E09"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5EC2D7A" w14:textId="77777777" w:rsidR="00794E09" w:rsidRPr="00C902D4" w:rsidRDefault="00794E09" w:rsidP="00AF7805">
      <w:pPr>
        <w:numPr>
          <w:ilvl w:val="0"/>
          <w:numId w:val="112"/>
        </w:numPr>
        <w:spacing w:line="360" w:lineRule="auto"/>
        <w:jc w:val="both"/>
        <w:rPr>
          <w:rFonts w:ascii="Arial" w:hAnsi="Arial" w:cs="Arial"/>
          <w:sz w:val="20"/>
        </w:rPr>
      </w:pPr>
      <w:r w:rsidRPr="00C902D4">
        <w:rPr>
          <w:rFonts w:ascii="Arial" w:hAnsi="Arial" w:cs="Arial"/>
          <w:sz w:val="20"/>
        </w:rPr>
        <w:t>Thiết lập các điều kiện hưởng gói Bảo hiểm CMC Care cho từng công ty (Công ty sẽ kế thừa theo điều kiện đã thiết lập ở chức năng Thiết lập điều kiện hưởng CMC care và được điều chỉnh cho phù hợp với công ty mình)</w:t>
      </w:r>
    </w:p>
    <w:p w14:paraId="40996834"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83F6649" w14:textId="77777777" w:rsidR="00794E09" w:rsidRPr="00C902D4" w:rsidRDefault="00794E09"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thiết lập điều kiện hưởng gói bảo hiểm CMC Care cho công ty</w:t>
      </w:r>
    </w:p>
    <w:p w14:paraId="1343DEBB" w14:textId="77777777" w:rsidR="00794E09" w:rsidRPr="00C902D4" w:rsidRDefault="00794E09"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lastRenderedPageBreak/>
        <w:t>Các bước thực hiện:</w:t>
      </w:r>
    </w:p>
    <w:p w14:paraId="2DC4681A" w14:textId="77777777" w:rsidR="00794E09" w:rsidRPr="00C902D4" w:rsidRDefault="00794E09" w:rsidP="00AF7805">
      <w:pPr>
        <w:pStyle w:val="atext"/>
        <w:numPr>
          <w:ilvl w:val="0"/>
          <w:numId w:val="139"/>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Bảo hiểm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Thiết lập điều kiện hưởng CMC Care cho công ty.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62DA81D0" w14:textId="77777777" w:rsidR="00794E09" w:rsidRPr="00C902D4" w:rsidRDefault="00794E09" w:rsidP="00AF7805">
      <w:pPr>
        <w:pStyle w:val="atext"/>
        <w:numPr>
          <w:ilvl w:val="0"/>
          <w:numId w:val="139"/>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73B2F6A1" w14:textId="77777777" w:rsidR="00794E09" w:rsidRPr="00C902D4" w:rsidRDefault="00794E09" w:rsidP="00AF7805">
      <w:pPr>
        <w:pStyle w:val="atext"/>
        <w:numPr>
          <w:ilvl w:val="1"/>
          <w:numId w:val="139"/>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3AC782C" w14:textId="77777777" w:rsidR="00794E09" w:rsidRPr="00C902D4" w:rsidRDefault="00794E09" w:rsidP="00AF7805">
      <w:pPr>
        <w:pStyle w:val="atext"/>
        <w:numPr>
          <w:ilvl w:val="1"/>
          <w:numId w:val="139"/>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w:t>
      </w:r>
    </w:p>
    <w:p w14:paraId="7A8B0939"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2EDB65C" w14:textId="77777777" w:rsidR="00794E09" w:rsidRPr="00C902D4" w:rsidRDefault="00794E09" w:rsidP="00AF7805">
      <w:pPr>
        <w:spacing w:line="360" w:lineRule="auto"/>
        <w:rPr>
          <w:rFonts w:ascii="Arial" w:hAnsi="Arial" w:cs="Arial"/>
          <w:b/>
          <w:i/>
          <w:sz w:val="20"/>
        </w:rPr>
      </w:pPr>
      <w:r w:rsidRPr="00C902D4">
        <w:rPr>
          <w:rFonts w:ascii="Arial" w:hAnsi="Arial" w:cs="Arial"/>
          <w:b/>
          <w:i/>
          <w:sz w:val="20"/>
        </w:rPr>
        <w:t>Vùng nhập thông tin:</w:t>
      </w:r>
    </w:p>
    <w:tbl>
      <w:tblPr>
        <w:tblW w:w="9099" w:type="dxa"/>
        <w:tblInd w:w="-85" w:type="dxa"/>
        <w:tblLook w:val="04A0" w:firstRow="1" w:lastRow="0" w:firstColumn="1" w:lastColumn="0" w:noHBand="0" w:noVBand="1"/>
      </w:tblPr>
      <w:tblGrid>
        <w:gridCol w:w="594"/>
        <w:gridCol w:w="1052"/>
        <w:gridCol w:w="846"/>
        <w:gridCol w:w="539"/>
        <w:gridCol w:w="824"/>
        <w:gridCol w:w="1095"/>
        <w:gridCol w:w="753"/>
        <w:gridCol w:w="2068"/>
        <w:gridCol w:w="1328"/>
      </w:tblGrid>
      <w:tr w:rsidR="00794E09" w:rsidRPr="00C902D4" w14:paraId="24D57D80" w14:textId="77777777" w:rsidTr="006B3274">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479BB91"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1D82D7"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3151CA"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F1B8A7F"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E9D1B5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2F3738"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662BEB"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CAFC8A3"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B0EF34" w14:textId="77777777" w:rsidR="00794E09" w:rsidRPr="00C902D4" w:rsidRDefault="00794E09"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794E09" w:rsidRPr="00C902D4" w14:paraId="48FC7D7A" w14:textId="77777777" w:rsidTr="006B3274">
        <w:trPr>
          <w:trHeight w:val="2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D3C68A6"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187774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sz w:val="20"/>
              </w:rPr>
              <w:t>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44F7C9D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10812C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DC54C6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510419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Cs/>
                <w:color w:val="000000"/>
                <w:sz w:val="20"/>
                <w:lang w:eastAsia="ja-JP"/>
              </w:rPr>
              <w:t>Thiết lập cơ cấu tổ chức</w:t>
            </w:r>
          </w:p>
        </w:tc>
        <w:tc>
          <w:tcPr>
            <w:tcW w:w="0" w:type="auto"/>
            <w:tcBorders>
              <w:top w:val="single" w:sz="4" w:space="0" w:color="auto"/>
              <w:left w:val="nil"/>
              <w:bottom w:val="single" w:sz="4" w:space="0" w:color="auto"/>
              <w:right w:val="single" w:sz="4" w:space="0" w:color="auto"/>
            </w:tcBorders>
            <w:shd w:val="clear" w:color="auto" w:fill="auto"/>
            <w:vAlign w:val="center"/>
          </w:tcPr>
          <w:p w14:paraId="0BB2011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E0E6A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bCs/>
                <w:color w:val="000000"/>
                <w:sz w:val="20"/>
                <w:lang w:eastAsia="ja-JP"/>
              </w:rPr>
              <w:t>Chỉ hiển thị danh sách công ty thành viên (Cấp 2, gồm 9 công ty)</w:t>
            </w:r>
          </w:p>
        </w:tc>
        <w:tc>
          <w:tcPr>
            <w:tcW w:w="0" w:type="auto"/>
            <w:tcBorders>
              <w:top w:val="single" w:sz="4" w:space="0" w:color="auto"/>
              <w:left w:val="nil"/>
              <w:bottom w:val="single" w:sz="4" w:space="0" w:color="auto"/>
              <w:right w:val="single" w:sz="4" w:space="0" w:color="auto"/>
            </w:tcBorders>
            <w:shd w:val="clear" w:color="auto" w:fill="auto"/>
            <w:vAlign w:val="center"/>
          </w:tcPr>
          <w:p w14:paraId="3CFCCAC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794E09" w:rsidRPr="00C902D4" w14:paraId="283AD7D7" w14:textId="77777777" w:rsidTr="006B3274">
        <w:trPr>
          <w:trHeight w:val="21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667FD9"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C43691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sz w:val="20"/>
              </w:rPr>
              <w:t>Ngày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11239F94"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Ngày Tháng</w:t>
            </w:r>
          </w:p>
        </w:tc>
        <w:tc>
          <w:tcPr>
            <w:tcW w:w="0" w:type="auto"/>
            <w:tcBorders>
              <w:top w:val="single" w:sz="4" w:space="0" w:color="auto"/>
              <w:left w:val="nil"/>
              <w:bottom w:val="single" w:sz="4" w:space="0" w:color="auto"/>
              <w:right w:val="single" w:sz="4" w:space="0" w:color="auto"/>
            </w:tcBorders>
            <w:shd w:val="clear" w:color="auto" w:fill="auto"/>
            <w:vAlign w:val="center"/>
          </w:tcPr>
          <w:p w14:paraId="1EADACC9"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10</w:t>
            </w:r>
          </w:p>
        </w:tc>
        <w:tc>
          <w:tcPr>
            <w:tcW w:w="0" w:type="auto"/>
            <w:tcBorders>
              <w:top w:val="single" w:sz="4" w:space="0" w:color="auto"/>
              <w:left w:val="nil"/>
              <w:bottom w:val="single" w:sz="4" w:space="0" w:color="auto"/>
              <w:right w:val="single" w:sz="4" w:space="0" w:color="auto"/>
            </w:tcBorders>
            <w:shd w:val="clear" w:color="auto" w:fill="auto"/>
            <w:vAlign w:val="center"/>
          </w:tcPr>
          <w:p w14:paraId="07CA6175"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A096F16"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6F797ED" w14:textId="77777777" w:rsidR="00794E09" w:rsidRPr="00C902D4" w:rsidRDefault="00794E09"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38C3F87"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Định dạng: dd/mm/yyyy</w:t>
            </w:r>
          </w:p>
        </w:tc>
        <w:tc>
          <w:tcPr>
            <w:tcW w:w="0" w:type="auto"/>
            <w:tcBorders>
              <w:top w:val="single" w:sz="4" w:space="0" w:color="auto"/>
              <w:left w:val="nil"/>
              <w:bottom w:val="single" w:sz="4" w:space="0" w:color="auto"/>
              <w:right w:val="single" w:sz="4" w:space="0" w:color="auto"/>
            </w:tcBorders>
            <w:shd w:val="clear" w:color="auto" w:fill="auto"/>
            <w:vAlign w:val="center"/>
          </w:tcPr>
          <w:p w14:paraId="666E157A" w14:textId="77777777" w:rsidR="00794E09" w:rsidRPr="00C902D4" w:rsidRDefault="00794E09" w:rsidP="00AF7805">
            <w:pPr>
              <w:spacing w:before="0" w:after="0" w:line="360" w:lineRule="auto"/>
              <w:rPr>
                <w:rFonts w:ascii="Arial" w:hAnsi="Arial" w:cs="Arial"/>
                <w:color w:val="000000"/>
                <w:sz w:val="20"/>
              </w:rPr>
            </w:pPr>
            <w:r w:rsidRPr="00C902D4">
              <w:rPr>
                <w:rFonts w:ascii="Arial" w:hAnsi="Arial" w:cs="Arial"/>
                <w:color w:val="000000"/>
                <w:sz w:val="20"/>
              </w:rPr>
              <w:t>Date time</w:t>
            </w:r>
          </w:p>
        </w:tc>
      </w:tr>
      <w:tr w:rsidR="00794E09" w:rsidRPr="00C902D4" w14:paraId="5CDC8B70" w14:textId="77777777" w:rsidTr="006B3274">
        <w:trPr>
          <w:trHeight w:val="70"/>
        </w:trPr>
        <w:tc>
          <w:tcPr>
            <w:tcW w:w="0" w:type="auto"/>
            <w:tcBorders>
              <w:top w:val="nil"/>
              <w:left w:val="single" w:sz="4" w:space="0" w:color="auto"/>
              <w:bottom w:val="single" w:sz="4" w:space="0" w:color="auto"/>
              <w:right w:val="single" w:sz="4" w:space="0" w:color="auto"/>
            </w:tcBorders>
            <w:shd w:val="clear" w:color="auto" w:fill="auto"/>
            <w:vAlign w:val="center"/>
          </w:tcPr>
          <w:p w14:paraId="747729DF"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gridSpan w:val="8"/>
            <w:tcBorders>
              <w:top w:val="nil"/>
              <w:left w:val="nil"/>
              <w:bottom w:val="single" w:sz="4" w:space="0" w:color="auto"/>
              <w:right w:val="single" w:sz="4" w:space="0" w:color="auto"/>
            </w:tcBorders>
            <w:shd w:val="clear" w:color="auto" w:fill="auto"/>
            <w:vAlign w:val="center"/>
          </w:tcPr>
          <w:p w14:paraId="1A8E36E4" w14:textId="77777777" w:rsidR="00794E09" w:rsidRPr="00C902D4" w:rsidRDefault="00794E09" w:rsidP="00AF7805">
            <w:pPr>
              <w:spacing w:before="0" w:after="0" w:line="360" w:lineRule="auto"/>
              <w:rPr>
                <w:rFonts w:ascii="Arial" w:hAnsi="Arial" w:cs="Arial"/>
                <w:b/>
                <w:color w:val="000000"/>
                <w:sz w:val="20"/>
                <w:lang w:eastAsia="ja-JP"/>
              </w:rPr>
            </w:pPr>
            <w:r w:rsidRPr="00C902D4">
              <w:rPr>
                <w:rFonts w:ascii="Arial" w:hAnsi="Arial" w:cs="Arial"/>
                <w:b/>
                <w:color w:val="000000"/>
                <w:sz w:val="20"/>
                <w:lang w:eastAsia="ja-JP"/>
              </w:rPr>
              <w:t>Gói bảo hiểm CMC Care (Thêm trực tiếp trên lưới dữ liệu)</w:t>
            </w:r>
          </w:p>
        </w:tc>
      </w:tr>
      <w:tr w:rsidR="00794E09" w:rsidRPr="00C902D4" w14:paraId="3BE48C12"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3DE33E3"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794A08"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Gói BH CMC Care</w:t>
            </w:r>
          </w:p>
        </w:tc>
        <w:tc>
          <w:tcPr>
            <w:tcW w:w="0" w:type="auto"/>
            <w:tcBorders>
              <w:top w:val="nil"/>
              <w:left w:val="nil"/>
              <w:bottom w:val="single" w:sz="4" w:space="0" w:color="auto"/>
              <w:right w:val="single" w:sz="4" w:space="0" w:color="auto"/>
            </w:tcBorders>
            <w:shd w:val="clear" w:color="auto" w:fill="auto"/>
            <w:vAlign w:val="center"/>
          </w:tcPr>
          <w:p w14:paraId="1E19E21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62031CE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C791C5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3D402B1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Thiết lập điều kiện hưởng CMC Care</w:t>
            </w:r>
          </w:p>
        </w:tc>
        <w:tc>
          <w:tcPr>
            <w:tcW w:w="0" w:type="auto"/>
            <w:tcBorders>
              <w:top w:val="nil"/>
              <w:left w:val="nil"/>
              <w:bottom w:val="single" w:sz="4" w:space="0" w:color="auto"/>
              <w:right w:val="single" w:sz="4" w:space="0" w:color="auto"/>
            </w:tcBorders>
            <w:shd w:val="clear" w:color="auto" w:fill="auto"/>
            <w:vAlign w:val="center"/>
          </w:tcPr>
          <w:p w14:paraId="61C0E44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0214A4" w14:textId="77777777" w:rsidR="00794E09" w:rsidRPr="00C902D4" w:rsidRDefault="00794E09" w:rsidP="00AF7805">
            <w:pPr>
              <w:spacing w:before="60" w:after="60" w:line="360" w:lineRule="auto"/>
              <w:rPr>
                <w:rFonts w:ascii="Arial" w:hAnsi="Arial" w:cs="Arial"/>
                <w:sz w:val="20"/>
              </w:rPr>
            </w:pPr>
            <w:r w:rsidRPr="00C902D4">
              <w:rPr>
                <w:rFonts w:ascii="Arial" w:hAnsi="Arial" w:cs="Arial"/>
                <w:sz w:val="20"/>
              </w:rPr>
              <w:t>Nhấn [F1]: Mở màn hình thiết lập điều kiện hưởng CMC Care và cho phép chọn 1 giá trị.</w:t>
            </w:r>
          </w:p>
        </w:tc>
        <w:tc>
          <w:tcPr>
            <w:tcW w:w="0" w:type="auto"/>
            <w:tcBorders>
              <w:top w:val="nil"/>
              <w:left w:val="nil"/>
              <w:bottom w:val="single" w:sz="4" w:space="0" w:color="auto"/>
              <w:right w:val="single" w:sz="4" w:space="0" w:color="auto"/>
            </w:tcBorders>
            <w:shd w:val="clear" w:color="auto" w:fill="auto"/>
            <w:vAlign w:val="center"/>
          </w:tcPr>
          <w:p w14:paraId="2ADEAEC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794E09" w:rsidRPr="00C902D4" w14:paraId="6674D9A4"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9DE5EB6"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E45397"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Ngạch nghề nghiệp</w:t>
            </w:r>
          </w:p>
        </w:tc>
        <w:tc>
          <w:tcPr>
            <w:tcW w:w="0" w:type="auto"/>
            <w:tcBorders>
              <w:top w:val="nil"/>
              <w:left w:val="nil"/>
              <w:bottom w:val="single" w:sz="4" w:space="0" w:color="auto"/>
              <w:right w:val="single" w:sz="4" w:space="0" w:color="auto"/>
            </w:tcBorders>
            <w:shd w:val="clear" w:color="auto" w:fill="auto"/>
            <w:vAlign w:val="center"/>
          </w:tcPr>
          <w:p w14:paraId="3C67C22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738FA35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87A064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2C501C0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84FF58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8B5D1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theo Gói BH CMC Care đã chọn</w:t>
            </w:r>
          </w:p>
          <w:p w14:paraId="537E15EA"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sửa. Trường hợp sửa, dữ liệu sẽ được tham chiếu từ Danh mục ngạch nghề nghiệp.</w:t>
            </w:r>
          </w:p>
        </w:tc>
        <w:tc>
          <w:tcPr>
            <w:tcW w:w="0" w:type="auto"/>
            <w:tcBorders>
              <w:top w:val="nil"/>
              <w:left w:val="nil"/>
              <w:bottom w:val="single" w:sz="4" w:space="0" w:color="auto"/>
              <w:right w:val="single" w:sz="4" w:space="0" w:color="auto"/>
            </w:tcBorders>
            <w:shd w:val="clear" w:color="auto" w:fill="auto"/>
            <w:vAlign w:val="center"/>
          </w:tcPr>
          <w:p w14:paraId="271B897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794E09" w:rsidRPr="00C902D4" w14:paraId="6B89E50F"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BCE52C1"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49785A"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Chức danh</w:t>
            </w:r>
          </w:p>
        </w:tc>
        <w:tc>
          <w:tcPr>
            <w:tcW w:w="0" w:type="auto"/>
            <w:tcBorders>
              <w:top w:val="nil"/>
              <w:left w:val="nil"/>
              <w:bottom w:val="single" w:sz="4" w:space="0" w:color="auto"/>
              <w:right w:val="single" w:sz="4" w:space="0" w:color="auto"/>
            </w:tcBorders>
            <w:shd w:val="clear" w:color="auto" w:fill="auto"/>
            <w:vAlign w:val="center"/>
          </w:tcPr>
          <w:p w14:paraId="0E9ADE0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66456BE4"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048FB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5AE4FFAA"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E31165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C33E66B"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theo Gói BH CMC Care đã chọn</w:t>
            </w:r>
          </w:p>
          <w:p w14:paraId="4E1B81A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sửa. Trường hợp sửa, dữ liệu sẽ được tham chiếu từ Danh mục vị trí chức danh.</w:t>
            </w:r>
          </w:p>
        </w:tc>
        <w:tc>
          <w:tcPr>
            <w:tcW w:w="0" w:type="auto"/>
            <w:tcBorders>
              <w:top w:val="nil"/>
              <w:left w:val="nil"/>
              <w:bottom w:val="single" w:sz="4" w:space="0" w:color="auto"/>
              <w:right w:val="single" w:sz="4" w:space="0" w:color="auto"/>
            </w:tcBorders>
            <w:shd w:val="clear" w:color="auto" w:fill="auto"/>
            <w:vAlign w:val="center"/>
          </w:tcPr>
          <w:p w14:paraId="10496A9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794E09" w:rsidRPr="00C902D4" w14:paraId="1C93A0B2"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4256CFB"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AD2AED4"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Level chức danh</w:t>
            </w:r>
          </w:p>
        </w:tc>
        <w:tc>
          <w:tcPr>
            <w:tcW w:w="0" w:type="auto"/>
            <w:tcBorders>
              <w:top w:val="nil"/>
              <w:left w:val="nil"/>
              <w:bottom w:val="single" w:sz="4" w:space="0" w:color="auto"/>
              <w:right w:val="single" w:sz="4" w:space="0" w:color="auto"/>
            </w:tcBorders>
            <w:shd w:val="clear" w:color="auto" w:fill="auto"/>
            <w:vAlign w:val="center"/>
          </w:tcPr>
          <w:p w14:paraId="0F89C619"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338160B5"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567DF5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7CF0C3EE"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B9976CD"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96F5B56"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theo Gói BH CMC Care đã chọn</w:t>
            </w:r>
          </w:p>
          <w:p w14:paraId="100FA2F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sửa.</w:t>
            </w:r>
          </w:p>
          <w:p w14:paraId="42EAFA4D"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Trường hợp sửa, dữ liệu sẽ được tham chiếu từ Danh mục level chức danh.</w:t>
            </w:r>
          </w:p>
        </w:tc>
        <w:tc>
          <w:tcPr>
            <w:tcW w:w="0" w:type="auto"/>
            <w:tcBorders>
              <w:top w:val="nil"/>
              <w:left w:val="nil"/>
              <w:bottom w:val="single" w:sz="4" w:space="0" w:color="auto"/>
              <w:right w:val="single" w:sz="4" w:space="0" w:color="auto"/>
            </w:tcBorders>
            <w:shd w:val="clear" w:color="auto" w:fill="auto"/>
            <w:vAlign w:val="center"/>
          </w:tcPr>
          <w:p w14:paraId="4B913463"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794E09" w:rsidRPr="00C902D4" w14:paraId="25B040A2"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6888143"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D3D4D0"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Thâm niên</w:t>
            </w:r>
          </w:p>
        </w:tc>
        <w:tc>
          <w:tcPr>
            <w:tcW w:w="0" w:type="auto"/>
            <w:tcBorders>
              <w:top w:val="nil"/>
              <w:left w:val="nil"/>
              <w:bottom w:val="single" w:sz="4" w:space="0" w:color="auto"/>
              <w:right w:val="single" w:sz="4" w:space="0" w:color="auto"/>
            </w:tcBorders>
            <w:shd w:val="clear" w:color="auto" w:fill="auto"/>
            <w:vAlign w:val="center"/>
          </w:tcPr>
          <w:p w14:paraId="6297F1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Số</w:t>
            </w:r>
          </w:p>
        </w:tc>
        <w:tc>
          <w:tcPr>
            <w:tcW w:w="0" w:type="auto"/>
            <w:tcBorders>
              <w:top w:val="nil"/>
              <w:left w:val="nil"/>
              <w:bottom w:val="single" w:sz="4" w:space="0" w:color="auto"/>
              <w:right w:val="single" w:sz="4" w:space="0" w:color="auto"/>
            </w:tcBorders>
            <w:shd w:val="clear" w:color="auto" w:fill="auto"/>
            <w:vAlign w:val="center"/>
          </w:tcPr>
          <w:p w14:paraId="7A188F57"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1B4006A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024AF215"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035CDD3"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B25C1F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theo Gói BH CMC Care đã chọn</w:t>
            </w:r>
          </w:p>
          <w:p w14:paraId="728FE97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sửa</w:t>
            </w:r>
          </w:p>
          <w:p w14:paraId="15FB687F"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Đơn vị: Tháng</w:t>
            </w:r>
          </w:p>
        </w:tc>
        <w:tc>
          <w:tcPr>
            <w:tcW w:w="0" w:type="auto"/>
            <w:tcBorders>
              <w:top w:val="nil"/>
              <w:left w:val="nil"/>
              <w:bottom w:val="single" w:sz="4" w:space="0" w:color="auto"/>
              <w:right w:val="single" w:sz="4" w:space="0" w:color="auto"/>
            </w:tcBorders>
            <w:shd w:val="clear" w:color="auto" w:fill="auto"/>
            <w:vAlign w:val="center"/>
          </w:tcPr>
          <w:p w14:paraId="68E49EE2"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794E09" w:rsidRPr="00C902D4" w14:paraId="55C2D954" w14:textId="77777777" w:rsidTr="006B3274">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5AC5C57" w14:textId="77777777" w:rsidR="00794E09" w:rsidRPr="00C902D4" w:rsidRDefault="00794E09" w:rsidP="00AF7805">
            <w:pPr>
              <w:pStyle w:val="ListParagraph"/>
              <w:numPr>
                <w:ilvl w:val="0"/>
                <w:numId w:val="140"/>
              </w:numPr>
              <w:spacing w:before="0" w:after="0" w:line="360" w:lineRule="auto"/>
              <w:ind w:left="504"/>
              <w:jc w:val="center"/>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5F7F79" w14:textId="77777777" w:rsidR="00794E09" w:rsidRPr="00C902D4" w:rsidRDefault="00794E09" w:rsidP="00AF7805">
            <w:pPr>
              <w:spacing w:before="0" w:after="0" w:line="360" w:lineRule="auto"/>
              <w:rPr>
                <w:rFonts w:ascii="Arial" w:hAnsi="Arial" w:cs="Arial"/>
                <w:sz w:val="20"/>
              </w:rPr>
            </w:pPr>
            <w:r w:rsidRPr="00C902D4">
              <w:rPr>
                <w:rFonts w:ascii="Arial" w:hAnsi="Arial" w:cs="Arial"/>
                <w:sz w:val="20"/>
              </w:rPr>
              <w:t>Loại HĐ</w:t>
            </w:r>
          </w:p>
        </w:tc>
        <w:tc>
          <w:tcPr>
            <w:tcW w:w="0" w:type="auto"/>
            <w:tcBorders>
              <w:top w:val="nil"/>
              <w:left w:val="nil"/>
              <w:bottom w:val="single" w:sz="4" w:space="0" w:color="auto"/>
              <w:right w:val="single" w:sz="4" w:space="0" w:color="auto"/>
            </w:tcBorders>
            <w:shd w:val="clear" w:color="auto" w:fill="auto"/>
            <w:vAlign w:val="center"/>
          </w:tcPr>
          <w:p w14:paraId="1AAA2731" w14:textId="77777777" w:rsidR="00794E09" w:rsidRPr="00C902D4" w:rsidRDefault="00794E09" w:rsidP="00AF7805">
            <w:pPr>
              <w:spacing w:line="360" w:lineRule="auto"/>
              <w:rPr>
                <w:rFonts w:ascii="Arial" w:hAnsi="Arial" w:cs="Arial"/>
                <w:sz w:val="20"/>
              </w:rPr>
            </w:pPr>
            <w:r w:rsidRPr="00C902D4">
              <w:rPr>
                <w:rFonts w:ascii="Arial" w:hAnsi="Arial" w:cs="Arial"/>
                <w:color w:val="000000"/>
                <w:sz w:val="20"/>
                <w:lang w:eastAsia="ja-JP"/>
              </w:rPr>
              <w:t>Danh sách</w:t>
            </w:r>
          </w:p>
        </w:tc>
        <w:tc>
          <w:tcPr>
            <w:tcW w:w="0" w:type="auto"/>
            <w:tcBorders>
              <w:top w:val="nil"/>
              <w:left w:val="nil"/>
              <w:bottom w:val="single" w:sz="4" w:space="0" w:color="auto"/>
              <w:right w:val="single" w:sz="4" w:space="0" w:color="auto"/>
            </w:tcBorders>
            <w:shd w:val="clear" w:color="auto" w:fill="auto"/>
            <w:vAlign w:val="center"/>
          </w:tcPr>
          <w:p w14:paraId="0CAE3B6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3288AAC"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w:t>
            </w:r>
          </w:p>
        </w:tc>
        <w:tc>
          <w:tcPr>
            <w:tcW w:w="0" w:type="auto"/>
            <w:tcBorders>
              <w:top w:val="nil"/>
              <w:left w:val="nil"/>
              <w:bottom w:val="single" w:sz="4" w:space="0" w:color="auto"/>
              <w:right w:val="single" w:sz="4" w:space="0" w:color="auto"/>
            </w:tcBorders>
            <w:shd w:val="clear" w:color="auto" w:fill="auto"/>
            <w:vAlign w:val="center"/>
          </w:tcPr>
          <w:p w14:paraId="155CB630"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0C610C7" w14:textId="77777777" w:rsidR="00794E09" w:rsidRPr="00C902D4" w:rsidRDefault="00794E09"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97E64C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Hiển thị theo Gói BH CMC Care đã chọn</w:t>
            </w:r>
          </w:p>
          <w:p w14:paraId="30EC1E60"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 Cho phép sửa.</w:t>
            </w:r>
          </w:p>
          <w:p w14:paraId="6D560FAE"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Trường hợp sửa, dữ liệu sẽ được tham chiếu từ Danh mục loại hợp đồng.</w:t>
            </w:r>
          </w:p>
        </w:tc>
        <w:tc>
          <w:tcPr>
            <w:tcW w:w="0" w:type="auto"/>
            <w:tcBorders>
              <w:top w:val="nil"/>
              <w:left w:val="nil"/>
              <w:bottom w:val="single" w:sz="4" w:space="0" w:color="auto"/>
              <w:right w:val="single" w:sz="4" w:space="0" w:color="auto"/>
            </w:tcBorders>
            <w:shd w:val="clear" w:color="auto" w:fill="auto"/>
            <w:vAlign w:val="center"/>
          </w:tcPr>
          <w:p w14:paraId="19A47901" w14:textId="77777777" w:rsidR="00794E09" w:rsidRPr="00C902D4" w:rsidRDefault="00794E09"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bl>
    <w:p w14:paraId="2F184DAC" w14:textId="77777777" w:rsidR="00794E09" w:rsidRPr="00C902D4" w:rsidRDefault="00794E09"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61"/>
        <w:gridCol w:w="3705"/>
        <w:gridCol w:w="2559"/>
      </w:tblGrid>
      <w:tr w:rsidR="00794E09" w:rsidRPr="00C902D4" w14:paraId="6CF400DD" w14:textId="77777777" w:rsidTr="006B3274">
        <w:trPr>
          <w:tblHeader/>
        </w:trPr>
        <w:tc>
          <w:tcPr>
            <w:tcW w:w="0" w:type="auto"/>
            <w:vAlign w:val="center"/>
          </w:tcPr>
          <w:p w14:paraId="52689760" w14:textId="77777777" w:rsidR="00794E09" w:rsidRPr="00C902D4" w:rsidRDefault="00794E09" w:rsidP="00AF7805">
            <w:pPr>
              <w:pStyle w:val="-Tiubng"/>
              <w:rPr>
                <w:rFonts w:cs="Arial"/>
              </w:rPr>
            </w:pPr>
            <w:r w:rsidRPr="00C902D4">
              <w:rPr>
                <w:rFonts w:cs="Arial"/>
              </w:rPr>
              <w:lastRenderedPageBreak/>
              <w:t>STT</w:t>
            </w:r>
          </w:p>
        </w:tc>
        <w:tc>
          <w:tcPr>
            <w:tcW w:w="0" w:type="auto"/>
            <w:vAlign w:val="center"/>
          </w:tcPr>
          <w:p w14:paraId="11841A31" w14:textId="77777777" w:rsidR="00794E09" w:rsidRPr="00C902D4" w:rsidRDefault="00794E09" w:rsidP="00AF7805">
            <w:pPr>
              <w:pStyle w:val="-Tiubng"/>
              <w:rPr>
                <w:rFonts w:cs="Arial"/>
              </w:rPr>
            </w:pPr>
            <w:r w:rsidRPr="00C902D4">
              <w:rPr>
                <w:rFonts w:cs="Arial"/>
              </w:rPr>
              <w:t>Trường thông tin</w:t>
            </w:r>
          </w:p>
        </w:tc>
        <w:tc>
          <w:tcPr>
            <w:tcW w:w="0" w:type="auto"/>
            <w:vAlign w:val="center"/>
          </w:tcPr>
          <w:p w14:paraId="13ED74E3" w14:textId="77777777" w:rsidR="00794E09" w:rsidRPr="00C902D4" w:rsidRDefault="00794E09" w:rsidP="00AF7805">
            <w:pPr>
              <w:pStyle w:val="-Tiubng"/>
              <w:rPr>
                <w:rFonts w:cs="Arial"/>
              </w:rPr>
            </w:pPr>
            <w:r w:rsidRPr="00C902D4">
              <w:rPr>
                <w:rFonts w:cs="Arial"/>
              </w:rPr>
              <w:t>Ghi chú</w:t>
            </w:r>
          </w:p>
        </w:tc>
        <w:tc>
          <w:tcPr>
            <w:tcW w:w="0" w:type="auto"/>
            <w:vAlign w:val="center"/>
          </w:tcPr>
          <w:p w14:paraId="17A9ECF4" w14:textId="77777777" w:rsidR="00794E09" w:rsidRPr="00C902D4" w:rsidRDefault="00794E09" w:rsidP="00AF7805">
            <w:pPr>
              <w:pStyle w:val="-Tiubng"/>
              <w:rPr>
                <w:rFonts w:cs="Arial"/>
              </w:rPr>
            </w:pPr>
            <w:r w:rsidRPr="00C902D4">
              <w:rPr>
                <w:rFonts w:cs="Arial"/>
              </w:rPr>
              <w:t>Đối tượng trên giao diện</w:t>
            </w:r>
          </w:p>
        </w:tc>
      </w:tr>
      <w:tr w:rsidR="00794E09" w:rsidRPr="00C902D4" w14:paraId="71B8C14E" w14:textId="77777777" w:rsidTr="006B3274">
        <w:trPr>
          <w:tblHeader/>
        </w:trPr>
        <w:tc>
          <w:tcPr>
            <w:tcW w:w="0" w:type="auto"/>
            <w:vAlign w:val="center"/>
          </w:tcPr>
          <w:p w14:paraId="67D20F46" w14:textId="77777777" w:rsidR="00794E09" w:rsidRPr="00C902D4" w:rsidRDefault="00794E09" w:rsidP="00AF7805">
            <w:pPr>
              <w:pStyle w:val="-Thng"/>
              <w:ind w:firstLine="0"/>
              <w:jc w:val="center"/>
              <w:rPr>
                <w:rFonts w:cs="Arial"/>
                <w:lang w:val="en-US"/>
              </w:rPr>
            </w:pPr>
            <w:r w:rsidRPr="00C902D4">
              <w:rPr>
                <w:rFonts w:cs="Arial"/>
                <w:color w:val="000000"/>
              </w:rPr>
              <w:t>1</w:t>
            </w:r>
          </w:p>
        </w:tc>
        <w:tc>
          <w:tcPr>
            <w:tcW w:w="0" w:type="auto"/>
            <w:vAlign w:val="center"/>
          </w:tcPr>
          <w:p w14:paraId="00A0ED57" w14:textId="77777777" w:rsidR="00794E09" w:rsidRPr="00C902D4" w:rsidRDefault="00794E09" w:rsidP="00AF7805">
            <w:pPr>
              <w:pStyle w:val="-Thng"/>
              <w:ind w:firstLine="0"/>
              <w:jc w:val="left"/>
              <w:rPr>
                <w:rFonts w:cs="Arial"/>
                <w:lang w:val="en-US"/>
              </w:rPr>
            </w:pPr>
            <w:r w:rsidRPr="00C902D4">
              <w:rPr>
                <w:rFonts w:cs="Arial"/>
                <w:color w:val="000000"/>
              </w:rPr>
              <w:t>Gói BH CMC Care</w:t>
            </w:r>
          </w:p>
        </w:tc>
        <w:tc>
          <w:tcPr>
            <w:tcW w:w="0" w:type="auto"/>
            <w:vAlign w:val="center"/>
          </w:tcPr>
          <w:p w14:paraId="38BDCE37" w14:textId="77777777" w:rsidR="00794E09" w:rsidRPr="00C902D4" w:rsidRDefault="00794E09" w:rsidP="00AF7805">
            <w:pPr>
              <w:pStyle w:val="-Thng"/>
              <w:ind w:firstLine="0"/>
              <w:jc w:val="left"/>
              <w:rPr>
                <w:rFonts w:cs="Arial"/>
                <w:lang w:val="en-US"/>
              </w:rPr>
            </w:pPr>
            <w:r w:rsidRPr="00C902D4">
              <w:rPr>
                <w:rFonts w:cs="Arial"/>
                <w:color w:val="000000"/>
              </w:rPr>
              <w:t>Hiển thị theo trường Gói BH CMC Care</w:t>
            </w:r>
          </w:p>
        </w:tc>
        <w:tc>
          <w:tcPr>
            <w:tcW w:w="0" w:type="auto"/>
            <w:vAlign w:val="center"/>
          </w:tcPr>
          <w:p w14:paraId="649CE2E1" w14:textId="77777777" w:rsidR="00794E09" w:rsidRPr="00C902D4" w:rsidRDefault="00794E09" w:rsidP="00AF7805">
            <w:pPr>
              <w:pStyle w:val="-Thng"/>
              <w:ind w:firstLine="0"/>
              <w:jc w:val="left"/>
              <w:rPr>
                <w:rFonts w:cs="Arial"/>
                <w:lang w:val="en-US"/>
              </w:rPr>
            </w:pPr>
            <w:r w:rsidRPr="00C902D4">
              <w:rPr>
                <w:rFonts w:cs="Arial"/>
                <w:color w:val="000000"/>
              </w:rPr>
              <w:t>Grid</w:t>
            </w:r>
          </w:p>
        </w:tc>
      </w:tr>
      <w:tr w:rsidR="00794E09" w:rsidRPr="00C902D4" w14:paraId="79C347F6" w14:textId="77777777" w:rsidTr="006B3274">
        <w:trPr>
          <w:tblHeader/>
        </w:trPr>
        <w:tc>
          <w:tcPr>
            <w:tcW w:w="0" w:type="auto"/>
            <w:vAlign w:val="center"/>
          </w:tcPr>
          <w:p w14:paraId="57DCB8EF" w14:textId="77777777" w:rsidR="00794E09" w:rsidRPr="00C902D4" w:rsidRDefault="00794E09" w:rsidP="00AF7805">
            <w:pPr>
              <w:pStyle w:val="-Thng"/>
              <w:ind w:firstLine="0"/>
              <w:jc w:val="center"/>
              <w:rPr>
                <w:rFonts w:cs="Arial"/>
                <w:lang w:val="en-US"/>
              </w:rPr>
            </w:pPr>
            <w:r w:rsidRPr="00C902D4">
              <w:rPr>
                <w:rFonts w:cs="Arial"/>
                <w:color w:val="000000"/>
              </w:rPr>
              <w:t>2</w:t>
            </w:r>
          </w:p>
        </w:tc>
        <w:tc>
          <w:tcPr>
            <w:tcW w:w="0" w:type="auto"/>
            <w:vAlign w:val="center"/>
          </w:tcPr>
          <w:p w14:paraId="49AF7C5E" w14:textId="77777777" w:rsidR="00794E09" w:rsidRPr="00C902D4" w:rsidRDefault="00794E09" w:rsidP="00AF7805">
            <w:pPr>
              <w:pStyle w:val="-Thng"/>
              <w:ind w:firstLine="0"/>
              <w:jc w:val="left"/>
              <w:rPr>
                <w:rFonts w:cs="Arial"/>
                <w:lang w:val="en-US"/>
              </w:rPr>
            </w:pPr>
            <w:r w:rsidRPr="00C902D4">
              <w:rPr>
                <w:rFonts w:cs="Arial"/>
                <w:color w:val="000000"/>
                <w:lang w:val="en-US"/>
              </w:rPr>
              <w:t>Ngày áp dụng</w:t>
            </w:r>
          </w:p>
        </w:tc>
        <w:tc>
          <w:tcPr>
            <w:tcW w:w="0" w:type="auto"/>
            <w:vAlign w:val="center"/>
          </w:tcPr>
          <w:p w14:paraId="6C43104A" w14:textId="77777777" w:rsidR="00794E09" w:rsidRPr="00C902D4" w:rsidRDefault="00794E09" w:rsidP="00AF7805">
            <w:pPr>
              <w:pStyle w:val="-Thng"/>
              <w:ind w:firstLine="0"/>
              <w:jc w:val="left"/>
              <w:rPr>
                <w:rFonts w:cs="Arial"/>
                <w:lang w:val="en-US"/>
              </w:rPr>
            </w:pPr>
            <w:r w:rsidRPr="00C902D4">
              <w:rPr>
                <w:rFonts w:cs="Arial"/>
                <w:color w:val="000000"/>
              </w:rPr>
              <w:t xml:space="preserve">Hiển thị theo trường </w:t>
            </w:r>
            <w:r w:rsidRPr="00C902D4">
              <w:rPr>
                <w:rFonts w:cs="Arial"/>
                <w:color w:val="000000"/>
                <w:lang w:val="en-US"/>
              </w:rPr>
              <w:t>Ngày áp dụng</w:t>
            </w:r>
          </w:p>
        </w:tc>
        <w:tc>
          <w:tcPr>
            <w:tcW w:w="0" w:type="auto"/>
            <w:vAlign w:val="center"/>
          </w:tcPr>
          <w:p w14:paraId="63D4E788" w14:textId="77777777" w:rsidR="00794E09" w:rsidRPr="00C902D4" w:rsidRDefault="00794E09" w:rsidP="00AF7805">
            <w:pPr>
              <w:pStyle w:val="-Thng"/>
              <w:ind w:firstLine="0"/>
              <w:jc w:val="left"/>
              <w:rPr>
                <w:rFonts w:cs="Arial"/>
                <w:lang w:val="en-US"/>
              </w:rPr>
            </w:pPr>
            <w:r w:rsidRPr="00C902D4">
              <w:rPr>
                <w:rFonts w:cs="Arial"/>
                <w:color w:val="000000"/>
              </w:rPr>
              <w:t>Grid</w:t>
            </w:r>
          </w:p>
        </w:tc>
      </w:tr>
    </w:tbl>
    <w:p w14:paraId="53AC965C"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điều kiện hưởng CMC Care đã thiết lập cho công ty trên hệ thống.</w:t>
      </w:r>
    </w:p>
    <w:p w14:paraId="1F113A24"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2F02E13" w14:textId="77777777" w:rsidR="00794E09" w:rsidRPr="00C902D4" w:rsidRDefault="00794E09"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0324752F" w14:textId="77777777" w:rsidR="00794E09" w:rsidRPr="00C902D4" w:rsidRDefault="00794E09"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1"/>
        <w:gridCol w:w="7369"/>
      </w:tblGrid>
      <w:tr w:rsidR="00794E09" w:rsidRPr="00C902D4" w14:paraId="70FCB391" w14:textId="77777777" w:rsidTr="006B3274">
        <w:trPr>
          <w:trHeight w:val="377"/>
        </w:trPr>
        <w:tc>
          <w:tcPr>
            <w:tcW w:w="0" w:type="auto"/>
            <w:vAlign w:val="center"/>
          </w:tcPr>
          <w:p w14:paraId="28B03D4E"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0C2C99C8"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261439DE" w14:textId="77777777" w:rsidR="00794E09" w:rsidRPr="00C902D4" w:rsidRDefault="00794E09"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94E09" w:rsidRPr="00C902D4" w14:paraId="764DDFB4" w14:textId="77777777" w:rsidTr="006B3274">
        <w:tc>
          <w:tcPr>
            <w:tcW w:w="0" w:type="auto"/>
            <w:vAlign w:val="center"/>
          </w:tcPr>
          <w:p w14:paraId="2981AB2D" w14:textId="77777777" w:rsidR="00794E09" w:rsidRPr="00C902D4" w:rsidRDefault="00794E09" w:rsidP="00AF7805">
            <w:pPr>
              <w:pStyle w:val="ListParagraph"/>
              <w:numPr>
                <w:ilvl w:val="0"/>
                <w:numId w:val="141"/>
              </w:numPr>
              <w:tabs>
                <w:tab w:val="left" w:pos="630"/>
              </w:tabs>
              <w:spacing w:before="60" w:after="60" w:line="360" w:lineRule="auto"/>
              <w:ind w:left="504"/>
              <w:contextualSpacing/>
              <w:jc w:val="center"/>
              <w:rPr>
                <w:rFonts w:cs="Arial"/>
                <w:sz w:val="20"/>
                <w:szCs w:val="20"/>
              </w:rPr>
            </w:pPr>
          </w:p>
        </w:tc>
        <w:tc>
          <w:tcPr>
            <w:tcW w:w="0" w:type="auto"/>
            <w:vAlign w:val="center"/>
          </w:tcPr>
          <w:p w14:paraId="6E90AD98"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3F608EAA"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94E09" w:rsidRPr="00C902D4" w14:paraId="6EBE0670" w14:textId="77777777" w:rsidTr="006B3274">
        <w:tc>
          <w:tcPr>
            <w:tcW w:w="0" w:type="auto"/>
            <w:vAlign w:val="center"/>
          </w:tcPr>
          <w:p w14:paraId="248BF554" w14:textId="77777777" w:rsidR="00794E09" w:rsidRPr="00C902D4" w:rsidRDefault="00794E09" w:rsidP="00AF7805">
            <w:pPr>
              <w:pStyle w:val="ListParagraph"/>
              <w:numPr>
                <w:ilvl w:val="0"/>
                <w:numId w:val="141"/>
              </w:numPr>
              <w:tabs>
                <w:tab w:val="left" w:pos="630"/>
              </w:tabs>
              <w:spacing w:before="60" w:after="60" w:line="360" w:lineRule="auto"/>
              <w:ind w:left="504"/>
              <w:contextualSpacing/>
              <w:jc w:val="center"/>
              <w:rPr>
                <w:rFonts w:cs="Arial"/>
                <w:sz w:val="20"/>
                <w:szCs w:val="20"/>
              </w:rPr>
            </w:pPr>
          </w:p>
        </w:tc>
        <w:tc>
          <w:tcPr>
            <w:tcW w:w="0" w:type="auto"/>
            <w:vAlign w:val="center"/>
          </w:tcPr>
          <w:p w14:paraId="284F5196"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05F9B892" w14:textId="77777777" w:rsidR="00794E09" w:rsidRPr="00C902D4" w:rsidRDefault="00794E09"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582A5AAE"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đưa ra thông báo “Nhập thành công” và lưu thông tin vào hệ thống</w:t>
            </w:r>
          </w:p>
          <w:p w14:paraId="6BE5B467"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đưa ra thông báo “Sửa thành công” và cập nhật thông tin thay đổi vào hệ thống</w:t>
            </w:r>
          </w:p>
          <w:p w14:paraId="6646C289"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43A1E9FF" w14:textId="77777777" w:rsidR="00794E09" w:rsidRPr="00C902D4" w:rsidRDefault="00794E09"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359AA884" w14:textId="77777777" w:rsidR="00794E09" w:rsidRPr="00C902D4" w:rsidRDefault="00794E09"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93F915F" w14:textId="77777777" w:rsidR="00794E09" w:rsidRPr="00C902D4" w:rsidRDefault="00794E09"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66B88C93"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50F5E3E7" w14:textId="77777777" w:rsidR="00794E09" w:rsidRPr="00C902D4" w:rsidRDefault="00794E09"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04350278"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00AC5824"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94E09" w:rsidRPr="00C902D4" w14:paraId="70B97EDD" w14:textId="77777777" w:rsidTr="006B3274">
        <w:tc>
          <w:tcPr>
            <w:tcW w:w="0" w:type="auto"/>
            <w:vAlign w:val="center"/>
          </w:tcPr>
          <w:p w14:paraId="0B09DAB9" w14:textId="77777777" w:rsidR="00794E09" w:rsidRPr="00C902D4" w:rsidRDefault="00794E09" w:rsidP="00AF7805">
            <w:pPr>
              <w:pStyle w:val="ListParagraph"/>
              <w:numPr>
                <w:ilvl w:val="0"/>
                <w:numId w:val="141"/>
              </w:numPr>
              <w:tabs>
                <w:tab w:val="left" w:pos="630"/>
              </w:tabs>
              <w:spacing w:before="60" w:after="60" w:line="360" w:lineRule="auto"/>
              <w:ind w:left="504"/>
              <w:contextualSpacing/>
              <w:jc w:val="center"/>
              <w:rPr>
                <w:rFonts w:cs="Arial"/>
                <w:sz w:val="20"/>
                <w:szCs w:val="20"/>
              </w:rPr>
            </w:pPr>
          </w:p>
        </w:tc>
        <w:tc>
          <w:tcPr>
            <w:tcW w:w="0" w:type="auto"/>
            <w:vAlign w:val="center"/>
          </w:tcPr>
          <w:p w14:paraId="141896BE"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0E5BBEF5"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94E09" w:rsidRPr="00C902D4" w14:paraId="6E08FABE" w14:textId="77777777" w:rsidTr="006B3274">
        <w:tc>
          <w:tcPr>
            <w:tcW w:w="0" w:type="auto"/>
            <w:vAlign w:val="center"/>
          </w:tcPr>
          <w:p w14:paraId="1744D787" w14:textId="77777777" w:rsidR="00794E09" w:rsidRPr="00C902D4" w:rsidRDefault="00794E09" w:rsidP="00AF7805">
            <w:pPr>
              <w:pStyle w:val="ListParagraph"/>
              <w:numPr>
                <w:ilvl w:val="0"/>
                <w:numId w:val="141"/>
              </w:numPr>
              <w:tabs>
                <w:tab w:val="left" w:pos="630"/>
              </w:tabs>
              <w:spacing w:before="60" w:after="60" w:line="360" w:lineRule="auto"/>
              <w:ind w:left="504"/>
              <w:contextualSpacing/>
              <w:jc w:val="center"/>
              <w:rPr>
                <w:rFonts w:cs="Arial"/>
                <w:sz w:val="20"/>
                <w:szCs w:val="20"/>
              </w:rPr>
            </w:pPr>
          </w:p>
        </w:tc>
        <w:tc>
          <w:tcPr>
            <w:tcW w:w="0" w:type="auto"/>
            <w:vAlign w:val="center"/>
          </w:tcPr>
          <w:p w14:paraId="470D179B" w14:textId="77777777" w:rsidR="00794E09" w:rsidRPr="00C902D4" w:rsidRDefault="00794E09"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C4F6CAC" w14:textId="77777777" w:rsidR="00794E09" w:rsidRPr="00C902D4" w:rsidRDefault="00794E09"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94E09" w:rsidRPr="00C902D4" w14:paraId="64B2CEB1" w14:textId="77777777" w:rsidTr="006B3274">
        <w:tc>
          <w:tcPr>
            <w:tcW w:w="0" w:type="auto"/>
            <w:vAlign w:val="center"/>
          </w:tcPr>
          <w:p w14:paraId="69883951" w14:textId="77777777" w:rsidR="00794E09" w:rsidRPr="00C902D4" w:rsidRDefault="00794E09" w:rsidP="00AF7805">
            <w:pPr>
              <w:pStyle w:val="ListParagraph"/>
              <w:numPr>
                <w:ilvl w:val="0"/>
                <w:numId w:val="141"/>
              </w:numPr>
              <w:tabs>
                <w:tab w:val="left" w:pos="630"/>
              </w:tabs>
              <w:spacing w:before="60" w:after="60" w:line="360" w:lineRule="auto"/>
              <w:ind w:left="504"/>
              <w:contextualSpacing/>
              <w:jc w:val="center"/>
              <w:rPr>
                <w:rFonts w:cs="Arial"/>
                <w:sz w:val="20"/>
                <w:szCs w:val="20"/>
              </w:rPr>
            </w:pPr>
          </w:p>
        </w:tc>
        <w:tc>
          <w:tcPr>
            <w:tcW w:w="0" w:type="auto"/>
            <w:vAlign w:val="center"/>
          </w:tcPr>
          <w:p w14:paraId="2A0BC0A7"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1FEA938C" w14:textId="77777777" w:rsidR="00794E09" w:rsidRPr="00C902D4" w:rsidRDefault="00794E09"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052B2347"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62F4FDDC"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6BBBBB0F" w14:textId="77777777" w:rsidR="00794E09" w:rsidRPr="00C902D4" w:rsidRDefault="00794E09"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1C041BFF" w14:textId="77777777" w:rsidR="00794E09" w:rsidRPr="00C902D4" w:rsidRDefault="00794E09" w:rsidP="00AF7805">
            <w:pPr>
              <w:pStyle w:val="ListParagraph"/>
              <w:numPr>
                <w:ilvl w:val="0"/>
                <w:numId w:val="15"/>
              </w:numPr>
              <w:spacing w:before="0" w:after="0" w:line="360" w:lineRule="auto"/>
              <w:ind w:left="720"/>
              <w:rPr>
                <w:rFonts w:cs="Arial"/>
                <w:sz w:val="20"/>
                <w:szCs w:val="20"/>
              </w:rPr>
            </w:pPr>
            <w:r w:rsidRPr="00C902D4">
              <w:rPr>
                <w:rFonts w:cs="Arial"/>
                <w:sz w:val="20"/>
                <w:szCs w:val="20"/>
              </w:rPr>
              <w:t>Không có ràng buộc khi xóa.</w:t>
            </w:r>
          </w:p>
        </w:tc>
      </w:tr>
    </w:tbl>
    <w:p w14:paraId="3AB039F6" w14:textId="77777777" w:rsidR="00794E09" w:rsidRPr="00C902D4" w:rsidRDefault="00794E09"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15AC6E28" w14:textId="77777777" w:rsidR="00794E09" w:rsidRPr="00C902D4" w:rsidRDefault="00794E09"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7CA157F6" wp14:editId="54B8713A">
            <wp:extent cx="5761990" cy="2071018"/>
            <wp:effectExtent l="0" t="0" r="0" b="5715"/>
            <wp:docPr id="91" name="Picture 91" descr="C:\Users\Admin\AppData\Local\Temp\fla7E1.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fla7E1.tmp\Snapsho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1990" cy="2071018"/>
                    </a:xfrm>
                    <a:prstGeom prst="rect">
                      <a:avLst/>
                    </a:prstGeom>
                    <a:noFill/>
                    <a:ln>
                      <a:noFill/>
                    </a:ln>
                  </pic:spPr>
                </pic:pic>
              </a:graphicData>
            </a:graphic>
          </wp:inline>
        </w:drawing>
      </w:r>
    </w:p>
    <w:p w14:paraId="130ABB91" w14:textId="77777777" w:rsidR="00794E09" w:rsidRPr="00C902D4" w:rsidRDefault="00794E09"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Thiết lập điều kiện hưởng CMC Care cho công ty</w:t>
      </w:r>
    </w:p>
    <w:p w14:paraId="27FEE709" w14:textId="70000E49" w:rsidR="00552D20" w:rsidRPr="00C902D4" w:rsidRDefault="00552D20" w:rsidP="00AF7805">
      <w:pPr>
        <w:pStyle w:val="Heading4"/>
        <w:spacing w:line="360" w:lineRule="auto"/>
        <w:rPr>
          <w:rFonts w:ascii="Arial" w:hAnsi="Arial" w:cs="Arial"/>
          <w:sz w:val="20"/>
          <w:szCs w:val="20"/>
        </w:rPr>
      </w:pPr>
      <w:bookmarkStart w:id="162" w:name="_Toc500541232"/>
      <w:r w:rsidRPr="00C902D4">
        <w:rPr>
          <w:rFonts w:ascii="Arial" w:hAnsi="Arial" w:cs="Arial"/>
          <w:sz w:val="20"/>
          <w:szCs w:val="20"/>
        </w:rPr>
        <w:t>Tuyển dụng</w:t>
      </w:r>
      <w:bookmarkEnd w:id="162"/>
    </w:p>
    <w:p w14:paraId="429A6D39" w14:textId="77777777" w:rsidR="004F5ABB" w:rsidRPr="00C902D4" w:rsidRDefault="004F5ABB" w:rsidP="00AF7805">
      <w:pPr>
        <w:pStyle w:val="Heading5"/>
        <w:tabs>
          <w:tab w:val="clear" w:pos="1458"/>
          <w:tab w:val="num" w:pos="1080"/>
        </w:tabs>
        <w:spacing w:line="360" w:lineRule="auto"/>
        <w:ind w:hanging="1458"/>
        <w:rPr>
          <w:rFonts w:ascii="Arial" w:hAnsi="Arial" w:cs="Arial"/>
          <w:sz w:val="20"/>
          <w:szCs w:val="20"/>
        </w:rPr>
      </w:pPr>
      <w:bookmarkStart w:id="163" w:name="_Toc500541233"/>
      <w:r w:rsidRPr="00C902D4">
        <w:rPr>
          <w:rFonts w:ascii="Arial" w:hAnsi="Arial" w:cs="Arial"/>
          <w:sz w:val="20"/>
          <w:szCs w:val="20"/>
        </w:rPr>
        <w:t>Thiết lập số vòng tuyển dụng</w:t>
      </w:r>
      <w:bookmarkEnd w:id="163"/>
    </w:p>
    <w:p w14:paraId="395D01AB"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015CE6B" w14:textId="77777777" w:rsidR="004F5ABB" w:rsidRPr="00C902D4" w:rsidRDefault="004F5ABB" w:rsidP="00AF7805">
      <w:pPr>
        <w:pStyle w:val="atext"/>
        <w:spacing w:line="360" w:lineRule="auto"/>
        <w:ind w:firstLine="0"/>
        <w:jc w:val="center"/>
        <w:rPr>
          <w:rFonts w:ascii="Arial" w:hAnsi="Arial" w:cs="Arial"/>
          <w:color w:val="4F81BD" w:themeColor="accent1"/>
          <w:sz w:val="20"/>
          <w:szCs w:val="20"/>
        </w:rPr>
      </w:pPr>
      <w:r w:rsidRPr="00C902D4">
        <w:rPr>
          <w:rFonts w:ascii="Arial" w:hAnsi="Arial" w:cs="Arial"/>
          <w:noProof/>
          <w:sz w:val="20"/>
          <w:szCs w:val="20"/>
          <w:lang w:eastAsia="ja-JP"/>
        </w:rPr>
        <w:drawing>
          <wp:inline distT="0" distB="0" distL="0" distR="0" wp14:anchorId="25DFF0B2" wp14:editId="1B219144">
            <wp:extent cx="4883401" cy="1384371"/>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83401" cy="1384371"/>
                    </a:xfrm>
                    <a:prstGeom prst="rect">
                      <a:avLst/>
                    </a:prstGeom>
                  </pic:spPr>
                </pic:pic>
              </a:graphicData>
            </a:graphic>
          </wp:inline>
        </w:drawing>
      </w:r>
    </w:p>
    <w:p w14:paraId="1F9CBBC9"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5ADCCA7C"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350E74A"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 xml:space="preserve">Khai báo các vòng thi cho vị trí chức danh tuyển dụng. </w:t>
      </w:r>
    </w:p>
    <w:p w14:paraId="31C5DF78"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Các vòng thi khai báo thành công ở chức năng này sẽ được hiển thị ở các chức năng liên quan đến thông tin thi tuyển của chức danh.</w:t>
      </w:r>
    </w:p>
    <w:p w14:paraId="0F1AD36A"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lastRenderedPageBreak/>
        <w:t>Vai trò thực hiện</w:t>
      </w:r>
    </w:p>
    <w:p w14:paraId="132D54AA"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số vòng tuyển dụng</w:t>
      </w:r>
    </w:p>
    <w:p w14:paraId="4D15B85A" w14:textId="77777777" w:rsidR="004F5ABB" w:rsidRPr="00C902D4" w:rsidRDefault="004F5ABB"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554E302F"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t xml:space="preserve">Bước 1: </w:t>
      </w:r>
      <w:r w:rsidRPr="00C902D4">
        <w:rPr>
          <w:rFonts w:ascii="Arial" w:hAnsi="Arial" w:cs="Arial"/>
          <w:sz w:val="20"/>
          <w:szCs w:val="20"/>
        </w:rPr>
        <w:t>Người sử dụng đăng nhập vào hệ thống, thực hiện khai báo các môn thi với các trường thông tin: Chức danh, môn thi 1, môn thi 2, môn thi 3, thang điểm tối đa môn thi, điểm đạt của môn thi, Mô tả cho vị trí chức danh tuyển dụng.</w:t>
      </w:r>
    </w:p>
    <w:p w14:paraId="339B4C99"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Các vòng thi được khai báo cho chức danh tuyển dụng sẽ hiển thị ở khai báo yêu cầu tuyển dụng.</w:t>
      </w:r>
    </w:p>
    <w:p w14:paraId="67D65508" w14:textId="77777777" w:rsidR="004F5ABB" w:rsidRPr="00C902D4" w:rsidRDefault="004F5ABB"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Xuất Excel, các chức năng hoạt động được mô tả ở dưới</w:t>
      </w:r>
    </w:p>
    <w:p w14:paraId="248910BD"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28"/>
        <w:gridCol w:w="749"/>
        <w:gridCol w:w="674"/>
        <w:gridCol w:w="817"/>
        <w:gridCol w:w="907"/>
        <w:gridCol w:w="725"/>
        <w:gridCol w:w="2277"/>
        <w:gridCol w:w="1293"/>
      </w:tblGrid>
      <w:tr w:rsidR="004F5ABB" w:rsidRPr="00C902D4" w14:paraId="1858FEDC" w14:textId="77777777" w:rsidTr="004F5ABB">
        <w:trPr>
          <w:trHeight w:val="1005"/>
          <w:tblHeader/>
        </w:trPr>
        <w:tc>
          <w:tcPr>
            <w:tcW w:w="0" w:type="auto"/>
            <w:shd w:val="clear" w:color="auto" w:fill="auto"/>
            <w:vAlign w:val="center"/>
            <w:hideMark/>
          </w:tcPr>
          <w:p w14:paraId="3953EDAA"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STT</w:t>
            </w:r>
          </w:p>
        </w:tc>
        <w:tc>
          <w:tcPr>
            <w:tcW w:w="0" w:type="auto"/>
            <w:shd w:val="clear" w:color="auto" w:fill="auto"/>
            <w:vAlign w:val="center"/>
            <w:hideMark/>
          </w:tcPr>
          <w:p w14:paraId="63D165C7"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733A6705"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228F21F4"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68166049"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3D78B7C5"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5B2EE5F1"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3138458A"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56D083B1" w14:textId="77777777" w:rsidR="004F5ABB" w:rsidRPr="00C902D4" w:rsidRDefault="004F5ABB" w:rsidP="00AF7805">
            <w:pPr>
              <w:spacing w:line="360" w:lineRule="auto"/>
              <w:jc w:val="both"/>
              <w:rPr>
                <w:rFonts w:ascii="Arial" w:hAnsi="Arial" w:cs="Arial"/>
                <w:b/>
                <w:bCs/>
                <w:sz w:val="20"/>
                <w:lang w:eastAsia="ja-JP"/>
              </w:rPr>
            </w:pPr>
            <w:r w:rsidRPr="00C902D4">
              <w:rPr>
                <w:rFonts w:ascii="Arial" w:hAnsi="Arial" w:cs="Arial"/>
                <w:b/>
                <w:bCs/>
                <w:sz w:val="20"/>
                <w:lang w:eastAsia="ja-JP"/>
              </w:rPr>
              <w:t>Đối tượng trên giao diện</w:t>
            </w:r>
          </w:p>
        </w:tc>
      </w:tr>
      <w:tr w:rsidR="004F5ABB" w:rsidRPr="00C902D4" w14:paraId="3D7DEF0C" w14:textId="77777777" w:rsidTr="004F5ABB">
        <w:trPr>
          <w:trHeight w:val="1335"/>
        </w:trPr>
        <w:tc>
          <w:tcPr>
            <w:tcW w:w="0" w:type="auto"/>
            <w:shd w:val="clear" w:color="auto" w:fill="auto"/>
            <w:vAlign w:val="center"/>
          </w:tcPr>
          <w:p w14:paraId="2936046E"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1854C6E1"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color w:val="000000"/>
                <w:sz w:val="20"/>
              </w:rPr>
              <w:t>Chức danh</w:t>
            </w:r>
          </w:p>
        </w:tc>
        <w:tc>
          <w:tcPr>
            <w:tcW w:w="0" w:type="auto"/>
            <w:shd w:val="clear" w:color="auto" w:fill="auto"/>
            <w:vAlign w:val="center"/>
          </w:tcPr>
          <w:p w14:paraId="075E7431"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Chọn một</w:t>
            </w:r>
          </w:p>
        </w:tc>
        <w:tc>
          <w:tcPr>
            <w:tcW w:w="0" w:type="auto"/>
            <w:shd w:val="clear" w:color="auto" w:fill="auto"/>
            <w:vAlign w:val="center"/>
          </w:tcPr>
          <w:p w14:paraId="4D9C3618" w14:textId="77777777" w:rsidR="004F5ABB" w:rsidRPr="00C902D4" w:rsidRDefault="004F5ABB" w:rsidP="00AF7805">
            <w:pPr>
              <w:spacing w:line="360" w:lineRule="auto"/>
              <w:jc w:val="both"/>
              <w:rPr>
                <w:rFonts w:ascii="Arial" w:hAnsi="Arial" w:cs="Arial"/>
                <w:sz w:val="20"/>
              </w:rPr>
            </w:pPr>
          </w:p>
        </w:tc>
        <w:tc>
          <w:tcPr>
            <w:tcW w:w="0" w:type="auto"/>
            <w:shd w:val="clear" w:color="auto" w:fill="auto"/>
            <w:vAlign w:val="center"/>
          </w:tcPr>
          <w:p w14:paraId="7CD41CB1"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705DBAAB"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lang w:eastAsia="ja-JP"/>
              </w:rPr>
              <w:t>Danh mục chức danh</w:t>
            </w:r>
          </w:p>
        </w:tc>
        <w:tc>
          <w:tcPr>
            <w:tcW w:w="0" w:type="auto"/>
            <w:shd w:val="clear" w:color="auto" w:fill="auto"/>
            <w:vAlign w:val="center"/>
          </w:tcPr>
          <w:p w14:paraId="56CF2270"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63690750" w14:textId="77777777" w:rsidR="004F5ABB" w:rsidRPr="00C902D4" w:rsidRDefault="004F5ABB" w:rsidP="00AF7805">
            <w:pPr>
              <w:spacing w:line="360" w:lineRule="auto"/>
              <w:rPr>
                <w:rFonts w:ascii="Arial" w:hAnsi="Arial" w:cs="Arial"/>
                <w:color w:val="000000"/>
                <w:sz w:val="20"/>
              </w:rPr>
            </w:pPr>
            <w:r w:rsidRPr="00C902D4">
              <w:rPr>
                <w:rFonts w:ascii="Arial" w:hAnsi="Arial" w:cs="Arial"/>
                <w:color w:val="000000"/>
                <w:sz w:val="20"/>
              </w:rPr>
              <w:t xml:space="preserve">Chọn một trong danh sách, hệ thống liệt kê các tham số đã được cấu hình, các tham số này tham chiếu từ </w:t>
            </w:r>
            <w:r w:rsidRPr="00C902D4">
              <w:rPr>
                <w:rFonts w:ascii="Arial" w:hAnsi="Arial" w:cs="Arial"/>
                <w:sz w:val="20"/>
                <w:lang w:eastAsia="ja-JP"/>
              </w:rPr>
              <w:t>Danh mục chức danh</w:t>
            </w:r>
          </w:p>
          <w:p w14:paraId="4F4A8617" w14:textId="77777777" w:rsidR="004F5ABB" w:rsidRPr="00C902D4" w:rsidRDefault="004F5ABB" w:rsidP="00AF7805">
            <w:pPr>
              <w:spacing w:line="360" w:lineRule="auto"/>
              <w:rPr>
                <w:rFonts w:ascii="Arial" w:hAnsi="Arial" w:cs="Arial"/>
                <w:color w:val="000000"/>
                <w:sz w:val="20"/>
              </w:rPr>
            </w:pPr>
            <w:r w:rsidRPr="00C902D4">
              <w:rPr>
                <w:rFonts w:ascii="Arial" w:hAnsi="Arial" w:cs="Arial"/>
                <w:color w:val="000000"/>
                <w:sz w:val="20"/>
              </w:rPr>
              <w:t xml:space="preserve">Người dùng cũng có thể click vào Combobox và chọn [F1]: Mở màn hình </w:t>
            </w:r>
            <w:r w:rsidRPr="00C902D4">
              <w:rPr>
                <w:rFonts w:ascii="Arial" w:hAnsi="Arial" w:cs="Arial"/>
                <w:sz w:val="20"/>
                <w:lang w:eastAsia="ja-JP"/>
              </w:rPr>
              <w:t>Danh mục chức danh</w:t>
            </w:r>
            <w:r w:rsidRPr="00C902D4">
              <w:rPr>
                <w:rFonts w:ascii="Arial" w:hAnsi="Arial" w:cs="Arial"/>
                <w:color w:val="000000"/>
                <w:sz w:val="20"/>
              </w:rPr>
              <w:t xml:space="preserve"> và cho phép chọn hoặc thêm mới thông tin trong </w:t>
            </w:r>
            <w:r w:rsidRPr="00C902D4">
              <w:rPr>
                <w:rFonts w:ascii="Arial" w:hAnsi="Arial" w:cs="Arial"/>
                <w:sz w:val="20"/>
                <w:lang w:eastAsia="ja-JP"/>
              </w:rPr>
              <w:t>Danh mục chức danh</w:t>
            </w:r>
            <w:r w:rsidRPr="00C902D4">
              <w:rPr>
                <w:rFonts w:ascii="Arial" w:hAnsi="Arial" w:cs="Arial"/>
                <w:color w:val="000000"/>
                <w:sz w:val="20"/>
              </w:rPr>
              <w:t>.</w:t>
            </w:r>
          </w:p>
          <w:p w14:paraId="79070E1F"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color w:val="000000"/>
                <w:sz w:val="20"/>
              </w:rPr>
              <w:t>+ Mỗi bản ghi chọn hiển thị 1 dòng trên lưới</w:t>
            </w:r>
          </w:p>
        </w:tc>
        <w:tc>
          <w:tcPr>
            <w:tcW w:w="0" w:type="auto"/>
            <w:shd w:val="clear" w:color="auto" w:fill="auto"/>
            <w:vAlign w:val="center"/>
          </w:tcPr>
          <w:p w14:paraId="1EB5BF70"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Combobox</w:t>
            </w:r>
          </w:p>
        </w:tc>
      </w:tr>
      <w:tr w:rsidR="004F5ABB" w:rsidRPr="00C902D4" w14:paraId="0070ACA7" w14:textId="77777777" w:rsidTr="004F5ABB">
        <w:trPr>
          <w:trHeight w:val="1335"/>
        </w:trPr>
        <w:tc>
          <w:tcPr>
            <w:tcW w:w="0" w:type="auto"/>
            <w:shd w:val="clear" w:color="auto" w:fill="auto"/>
            <w:vAlign w:val="center"/>
          </w:tcPr>
          <w:p w14:paraId="23488484"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301077AC"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color w:val="000000"/>
                <w:sz w:val="20"/>
              </w:rPr>
              <w:t>Vòng 1</w:t>
            </w:r>
          </w:p>
        </w:tc>
        <w:tc>
          <w:tcPr>
            <w:tcW w:w="0" w:type="auto"/>
            <w:shd w:val="clear" w:color="auto" w:fill="auto"/>
            <w:vAlign w:val="center"/>
          </w:tcPr>
          <w:p w14:paraId="02CBD269"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6053C036"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255</w:t>
            </w:r>
          </w:p>
        </w:tc>
        <w:tc>
          <w:tcPr>
            <w:tcW w:w="0" w:type="auto"/>
            <w:shd w:val="clear" w:color="auto" w:fill="auto"/>
            <w:vAlign w:val="center"/>
          </w:tcPr>
          <w:p w14:paraId="0801CF0F"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48712B18"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88F1DD9"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6578D769"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color w:val="000000"/>
                <w:sz w:val="20"/>
              </w:rPr>
              <w:t>Môn thi 1 của vị trí chức danh tuyển dụng</w:t>
            </w:r>
          </w:p>
        </w:tc>
        <w:tc>
          <w:tcPr>
            <w:tcW w:w="0" w:type="auto"/>
            <w:shd w:val="clear" w:color="auto" w:fill="auto"/>
            <w:vAlign w:val="center"/>
          </w:tcPr>
          <w:p w14:paraId="67ECBF38"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4421A61A" w14:textId="77777777" w:rsidTr="004F5ABB">
        <w:trPr>
          <w:trHeight w:val="50"/>
        </w:trPr>
        <w:tc>
          <w:tcPr>
            <w:tcW w:w="0" w:type="auto"/>
            <w:shd w:val="clear" w:color="auto" w:fill="auto"/>
            <w:vAlign w:val="center"/>
          </w:tcPr>
          <w:p w14:paraId="7D9C25F5"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6A69170C"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Thang điểm vòng 1</w:t>
            </w:r>
          </w:p>
        </w:tc>
        <w:tc>
          <w:tcPr>
            <w:tcW w:w="0" w:type="auto"/>
            <w:shd w:val="clear" w:color="auto" w:fill="auto"/>
            <w:vAlign w:val="center"/>
          </w:tcPr>
          <w:p w14:paraId="5CA61414"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6A5D329B"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15</w:t>
            </w:r>
          </w:p>
        </w:tc>
        <w:tc>
          <w:tcPr>
            <w:tcW w:w="0" w:type="auto"/>
            <w:shd w:val="clear" w:color="auto" w:fill="auto"/>
            <w:vAlign w:val="center"/>
          </w:tcPr>
          <w:p w14:paraId="146B615E"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76830CB1"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1C8ACF53"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144061B8"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 xml:space="preserve">Thang điểm tối đa của môn thi </w:t>
            </w:r>
          </w:p>
        </w:tc>
        <w:tc>
          <w:tcPr>
            <w:tcW w:w="0" w:type="auto"/>
            <w:shd w:val="clear" w:color="auto" w:fill="auto"/>
            <w:vAlign w:val="center"/>
          </w:tcPr>
          <w:p w14:paraId="04F19D06"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3B3A7AC0" w14:textId="77777777" w:rsidTr="004F5ABB">
        <w:trPr>
          <w:trHeight w:val="50"/>
        </w:trPr>
        <w:tc>
          <w:tcPr>
            <w:tcW w:w="0" w:type="auto"/>
            <w:shd w:val="clear" w:color="auto" w:fill="auto"/>
            <w:vAlign w:val="center"/>
          </w:tcPr>
          <w:p w14:paraId="59EE12C1"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1D5251C1"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 xml:space="preserve">Điểm đạt </w:t>
            </w:r>
            <w:r w:rsidRPr="00C902D4">
              <w:rPr>
                <w:rFonts w:ascii="Arial" w:hAnsi="Arial" w:cs="Arial"/>
                <w:color w:val="000000"/>
                <w:sz w:val="20"/>
              </w:rPr>
              <w:t>Vòng</w:t>
            </w:r>
            <w:r w:rsidRPr="00C902D4">
              <w:rPr>
                <w:rFonts w:ascii="Arial" w:hAnsi="Arial" w:cs="Arial"/>
                <w:sz w:val="20"/>
              </w:rPr>
              <w:t xml:space="preserve"> 1</w:t>
            </w:r>
          </w:p>
        </w:tc>
        <w:tc>
          <w:tcPr>
            <w:tcW w:w="0" w:type="auto"/>
            <w:shd w:val="clear" w:color="auto" w:fill="auto"/>
            <w:vAlign w:val="center"/>
          </w:tcPr>
          <w:p w14:paraId="7A171235"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622264D3"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15</w:t>
            </w:r>
          </w:p>
        </w:tc>
        <w:tc>
          <w:tcPr>
            <w:tcW w:w="0" w:type="auto"/>
            <w:shd w:val="clear" w:color="auto" w:fill="auto"/>
            <w:vAlign w:val="center"/>
          </w:tcPr>
          <w:p w14:paraId="5C82F04E" w14:textId="77777777" w:rsidR="004F5ABB" w:rsidRPr="00C902D4" w:rsidDel="00832F4E"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649D1A1"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78FBD98A"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70D56AFB" w14:textId="77777777" w:rsidR="004F5ABB" w:rsidRPr="00C902D4" w:rsidDel="00832F4E" w:rsidRDefault="004F5ABB" w:rsidP="00AF7805">
            <w:pPr>
              <w:spacing w:line="360" w:lineRule="auto"/>
              <w:jc w:val="both"/>
              <w:rPr>
                <w:rFonts w:ascii="Arial" w:hAnsi="Arial" w:cs="Arial"/>
                <w:color w:val="000000"/>
                <w:sz w:val="20"/>
              </w:rPr>
            </w:pPr>
            <w:r w:rsidRPr="00C902D4">
              <w:rPr>
                <w:rFonts w:ascii="Arial" w:hAnsi="Arial" w:cs="Arial"/>
                <w:sz w:val="20"/>
              </w:rPr>
              <w:t>Điểm đạt của môn thi</w:t>
            </w:r>
          </w:p>
        </w:tc>
        <w:tc>
          <w:tcPr>
            <w:tcW w:w="0" w:type="auto"/>
            <w:shd w:val="clear" w:color="auto" w:fill="auto"/>
            <w:vAlign w:val="center"/>
          </w:tcPr>
          <w:p w14:paraId="46761618"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01A27B54" w14:textId="77777777" w:rsidTr="004F5ABB">
        <w:trPr>
          <w:trHeight w:val="50"/>
        </w:trPr>
        <w:tc>
          <w:tcPr>
            <w:tcW w:w="0" w:type="auto"/>
            <w:shd w:val="clear" w:color="auto" w:fill="auto"/>
            <w:vAlign w:val="center"/>
          </w:tcPr>
          <w:p w14:paraId="4D83DE08"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56E9C148"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color w:val="000000"/>
                <w:sz w:val="20"/>
              </w:rPr>
              <w:t>Vòng</w:t>
            </w:r>
            <w:r w:rsidRPr="00C902D4">
              <w:rPr>
                <w:rFonts w:ascii="Arial" w:hAnsi="Arial" w:cs="Arial"/>
                <w:sz w:val="20"/>
              </w:rPr>
              <w:t xml:space="preserve"> 2</w:t>
            </w:r>
          </w:p>
        </w:tc>
        <w:tc>
          <w:tcPr>
            <w:tcW w:w="0" w:type="auto"/>
            <w:shd w:val="clear" w:color="auto" w:fill="auto"/>
            <w:vAlign w:val="center"/>
          </w:tcPr>
          <w:p w14:paraId="60A8C1F8"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452626A1"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255</w:t>
            </w:r>
          </w:p>
        </w:tc>
        <w:tc>
          <w:tcPr>
            <w:tcW w:w="0" w:type="auto"/>
            <w:shd w:val="clear" w:color="auto" w:fill="auto"/>
            <w:vAlign w:val="center"/>
          </w:tcPr>
          <w:p w14:paraId="63A4B8AA"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414D4B38"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4D4B67AE"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60D54ADC"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color w:val="000000"/>
                <w:sz w:val="20"/>
              </w:rPr>
              <w:t>Môn thi 1 của vị trí chức danh tuyển dụng</w:t>
            </w:r>
          </w:p>
        </w:tc>
        <w:tc>
          <w:tcPr>
            <w:tcW w:w="0" w:type="auto"/>
            <w:shd w:val="clear" w:color="auto" w:fill="auto"/>
            <w:vAlign w:val="center"/>
          </w:tcPr>
          <w:p w14:paraId="71A5D327"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5B052F74" w14:textId="77777777" w:rsidTr="004F5ABB">
        <w:trPr>
          <w:trHeight w:val="261"/>
        </w:trPr>
        <w:tc>
          <w:tcPr>
            <w:tcW w:w="0" w:type="auto"/>
            <w:shd w:val="clear" w:color="auto" w:fill="auto"/>
            <w:vAlign w:val="center"/>
          </w:tcPr>
          <w:p w14:paraId="5161F83E"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367D3B3E"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 xml:space="preserve">Thang điểm </w:t>
            </w:r>
            <w:r w:rsidRPr="00C902D4">
              <w:rPr>
                <w:rFonts w:ascii="Arial" w:hAnsi="Arial" w:cs="Arial"/>
                <w:color w:val="000000"/>
                <w:sz w:val="20"/>
              </w:rPr>
              <w:t>Vòng</w:t>
            </w:r>
            <w:r w:rsidRPr="00C902D4">
              <w:rPr>
                <w:rFonts w:ascii="Arial" w:hAnsi="Arial" w:cs="Arial"/>
                <w:sz w:val="20"/>
              </w:rPr>
              <w:t xml:space="preserve"> 2</w:t>
            </w:r>
          </w:p>
        </w:tc>
        <w:tc>
          <w:tcPr>
            <w:tcW w:w="0" w:type="auto"/>
            <w:shd w:val="clear" w:color="auto" w:fill="auto"/>
            <w:vAlign w:val="center"/>
          </w:tcPr>
          <w:p w14:paraId="7D567ADC"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79B432BE"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15</w:t>
            </w:r>
          </w:p>
        </w:tc>
        <w:tc>
          <w:tcPr>
            <w:tcW w:w="0" w:type="auto"/>
            <w:shd w:val="clear" w:color="auto" w:fill="auto"/>
            <w:vAlign w:val="center"/>
          </w:tcPr>
          <w:p w14:paraId="110BA7BA"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72E3210" w14:textId="77777777" w:rsidR="004F5ABB" w:rsidRPr="00C902D4" w:rsidRDefault="004F5ABB" w:rsidP="00AF7805">
            <w:pPr>
              <w:spacing w:line="360" w:lineRule="auto"/>
              <w:jc w:val="both"/>
              <w:rPr>
                <w:rFonts w:ascii="Arial" w:hAnsi="Arial" w:cs="Arial"/>
                <w:color w:val="000000"/>
                <w:sz w:val="20"/>
                <w:lang w:eastAsia="ja-JP"/>
              </w:rPr>
            </w:pPr>
          </w:p>
        </w:tc>
        <w:tc>
          <w:tcPr>
            <w:tcW w:w="0" w:type="auto"/>
            <w:shd w:val="clear" w:color="auto" w:fill="auto"/>
            <w:vAlign w:val="center"/>
          </w:tcPr>
          <w:p w14:paraId="124338BA"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7E3F1CA" w14:textId="5071FD2E" w:rsidR="004F5ABB" w:rsidRPr="00C902D4" w:rsidRDefault="004F5ABB" w:rsidP="00AF7805">
            <w:pPr>
              <w:spacing w:line="360" w:lineRule="auto"/>
              <w:rPr>
                <w:rFonts w:ascii="Arial" w:hAnsi="Arial" w:cs="Arial"/>
                <w:color w:val="000000" w:themeColor="text1"/>
                <w:sz w:val="20"/>
              </w:rPr>
            </w:pPr>
            <w:r w:rsidRPr="00C902D4">
              <w:rPr>
                <w:rFonts w:ascii="Arial" w:hAnsi="Arial" w:cs="Arial"/>
                <w:sz w:val="20"/>
              </w:rPr>
              <w:t xml:space="preserve">Thang điểm tối đa của môn thi </w:t>
            </w:r>
          </w:p>
        </w:tc>
        <w:tc>
          <w:tcPr>
            <w:tcW w:w="0" w:type="auto"/>
            <w:shd w:val="clear" w:color="auto" w:fill="auto"/>
            <w:vAlign w:val="center"/>
          </w:tcPr>
          <w:p w14:paraId="3EBFB164"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Textbox</w:t>
            </w:r>
          </w:p>
        </w:tc>
      </w:tr>
      <w:tr w:rsidR="004F5ABB" w:rsidRPr="00C902D4" w14:paraId="189D3A68" w14:textId="77777777" w:rsidTr="004F5ABB">
        <w:trPr>
          <w:trHeight w:val="54"/>
        </w:trPr>
        <w:tc>
          <w:tcPr>
            <w:tcW w:w="0" w:type="auto"/>
            <w:shd w:val="clear" w:color="auto" w:fill="auto"/>
            <w:vAlign w:val="center"/>
          </w:tcPr>
          <w:p w14:paraId="70FA6515"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5104BEB4"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 xml:space="preserve">Điểm đạt </w:t>
            </w:r>
            <w:r w:rsidRPr="00C902D4">
              <w:rPr>
                <w:rFonts w:ascii="Arial" w:hAnsi="Arial" w:cs="Arial"/>
                <w:color w:val="000000"/>
                <w:sz w:val="20"/>
              </w:rPr>
              <w:t>Vòng</w:t>
            </w:r>
            <w:r w:rsidRPr="00C902D4">
              <w:rPr>
                <w:rFonts w:ascii="Arial" w:hAnsi="Arial" w:cs="Arial"/>
                <w:sz w:val="20"/>
              </w:rPr>
              <w:t xml:space="preserve"> 2</w:t>
            </w:r>
          </w:p>
        </w:tc>
        <w:tc>
          <w:tcPr>
            <w:tcW w:w="0" w:type="auto"/>
            <w:shd w:val="clear" w:color="auto" w:fill="auto"/>
            <w:vAlign w:val="center"/>
          </w:tcPr>
          <w:p w14:paraId="3E14E4C5"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42992A30"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15</w:t>
            </w:r>
          </w:p>
        </w:tc>
        <w:tc>
          <w:tcPr>
            <w:tcW w:w="0" w:type="auto"/>
            <w:shd w:val="clear" w:color="auto" w:fill="auto"/>
            <w:vAlign w:val="center"/>
          </w:tcPr>
          <w:p w14:paraId="08F45E5D"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1D4D0FB"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7C61F3B0"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54CEA437" w14:textId="77777777" w:rsidR="004F5ABB" w:rsidRPr="00C902D4" w:rsidRDefault="004F5ABB" w:rsidP="00AF7805">
            <w:pPr>
              <w:spacing w:line="360" w:lineRule="auto"/>
              <w:rPr>
                <w:rFonts w:ascii="Arial" w:hAnsi="Arial" w:cs="Arial"/>
                <w:color w:val="000000"/>
                <w:sz w:val="20"/>
              </w:rPr>
            </w:pPr>
            <w:r w:rsidRPr="00C902D4">
              <w:rPr>
                <w:rFonts w:ascii="Arial" w:hAnsi="Arial" w:cs="Arial"/>
                <w:sz w:val="20"/>
              </w:rPr>
              <w:t>Điểm đạt của môn thi</w:t>
            </w:r>
          </w:p>
        </w:tc>
        <w:tc>
          <w:tcPr>
            <w:tcW w:w="0" w:type="auto"/>
            <w:shd w:val="clear" w:color="auto" w:fill="auto"/>
            <w:vAlign w:val="center"/>
          </w:tcPr>
          <w:p w14:paraId="167EC6CC"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776578EA" w14:textId="77777777" w:rsidTr="004F5ABB">
        <w:trPr>
          <w:trHeight w:val="54"/>
        </w:trPr>
        <w:tc>
          <w:tcPr>
            <w:tcW w:w="0" w:type="auto"/>
            <w:shd w:val="clear" w:color="auto" w:fill="auto"/>
            <w:vAlign w:val="center"/>
          </w:tcPr>
          <w:p w14:paraId="62D66765"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56496FB2"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color w:val="000000"/>
                <w:sz w:val="20"/>
              </w:rPr>
              <w:t>Vòng</w:t>
            </w:r>
            <w:r w:rsidRPr="00C902D4">
              <w:rPr>
                <w:rFonts w:ascii="Arial" w:hAnsi="Arial" w:cs="Arial"/>
                <w:sz w:val="20"/>
              </w:rPr>
              <w:t xml:space="preserve"> 3</w:t>
            </w:r>
          </w:p>
        </w:tc>
        <w:tc>
          <w:tcPr>
            <w:tcW w:w="0" w:type="auto"/>
            <w:shd w:val="clear" w:color="auto" w:fill="auto"/>
            <w:vAlign w:val="center"/>
          </w:tcPr>
          <w:p w14:paraId="5A4EEFFB"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15954BD"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255</w:t>
            </w:r>
          </w:p>
        </w:tc>
        <w:tc>
          <w:tcPr>
            <w:tcW w:w="0" w:type="auto"/>
            <w:shd w:val="clear" w:color="auto" w:fill="auto"/>
            <w:vAlign w:val="center"/>
          </w:tcPr>
          <w:p w14:paraId="7B14A75B"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62653FF3"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61532AB6"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4E9A755D" w14:textId="77777777" w:rsidR="004F5ABB" w:rsidRPr="00C902D4" w:rsidRDefault="004F5ABB" w:rsidP="00AF7805">
            <w:pPr>
              <w:spacing w:line="360" w:lineRule="auto"/>
              <w:rPr>
                <w:rFonts w:ascii="Arial" w:hAnsi="Arial" w:cs="Arial"/>
                <w:color w:val="000000"/>
                <w:sz w:val="20"/>
              </w:rPr>
            </w:pPr>
            <w:r w:rsidRPr="00C902D4">
              <w:rPr>
                <w:rFonts w:ascii="Arial" w:hAnsi="Arial" w:cs="Arial"/>
                <w:color w:val="000000"/>
                <w:sz w:val="20"/>
              </w:rPr>
              <w:t>Môn thi 1 của vị trí chức danh tuyển dụng</w:t>
            </w:r>
          </w:p>
        </w:tc>
        <w:tc>
          <w:tcPr>
            <w:tcW w:w="0" w:type="auto"/>
            <w:shd w:val="clear" w:color="auto" w:fill="auto"/>
            <w:vAlign w:val="center"/>
          </w:tcPr>
          <w:p w14:paraId="1695442F" w14:textId="77777777" w:rsidR="004F5ABB" w:rsidRPr="00C902D4" w:rsidRDefault="004F5ABB" w:rsidP="00AF7805">
            <w:pPr>
              <w:spacing w:line="360" w:lineRule="auto"/>
              <w:jc w:val="both"/>
              <w:rPr>
                <w:rFonts w:ascii="Arial" w:hAnsi="Arial" w:cs="Arial"/>
                <w:sz w:val="20"/>
                <w:lang w:eastAsia="ja-JP"/>
              </w:rPr>
            </w:pPr>
            <w:r w:rsidRPr="00C902D4">
              <w:rPr>
                <w:rFonts w:ascii="Arial" w:hAnsi="Arial" w:cs="Arial"/>
                <w:sz w:val="20"/>
              </w:rPr>
              <w:t>Textbox</w:t>
            </w:r>
          </w:p>
        </w:tc>
      </w:tr>
      <w:tr w:rsidR="004F5ABB" w:rsidRPr="00C902D4" w14:paraId="0C1C90FE" w14:textId="77777777" w:rsidTr="004F5ABB">
        <w:trPr>
          <w:trHeight w:val="54"/>
        </w:trPr>
        <w:tc>
          <w:tcPr>
            <w:tcW w:w="0" w:type="auto"/>
            <w:shd w:val="clear" w:color="auto" w:fill="auto"/>
            <w:vAlign w:val="center"/>
          </w:tcPr>
          <w:p w14:paraId="0ADCB1E8"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4FA1BF5D"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 xml:space="preserve">Thang điểm </w:t>
            </w:r>
            <w:r w:rsidRPr="00C902D4">
              <w:rPr>
                <w:rFonts w:ascii="Arial" w:hAnsi="Arial" w:cs="Arial"/>
                <w:color w:val="000000"/>
                <w:sz w:val="20"/>
              </w:rPr>
              <w:t>Vòng</w:t>
            </w:r>
            <w:r w:rsidRPr="00C902D4">
              <w:rPr>
                <w:rFonts w:ascii="Arial" w:hAnsi="Arial" w:cs="Arial"/>
                <w:sz w:val="20"/>
              </w:rPr>
              <w:t xml:space="preserve"> 3</w:t>
            </w:r>
          </w:p>
        </w:tc>
        <w:tc>
          <w:tcPr>
            <w:tcW w:w="0" w:type="auto"/>
            <w:shd w:val="clear" w:color="auto" w:fill="auto"/>
            <w:vAlign w:val="center"/>
          </w:tcPr>
          <w:p w14:paraId="0B372177"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5D0B7B11" w14:textId="77777777" w:rsidR="004F5ABB" w:rsidRPr="00C902D4" w:rsidRDefault="004F5AB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1C7D14CB"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05936C84"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03B6C359"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1570D413"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 xml:space="preserve">Thang điểm tối đa của môn thi </w:t>
            </w:r>
          </w:p>
        </w:tc>
        <w:tc>
          <w:tcPr>
            <w:tcW w:w="0" w:type="auto"/>
            <w:shd w:val="clear" w:color="auto" w:fill="auto"/>
            <w:vAlign w:val="center"/>
          </w:tcPr>
          <w:p w14:paraId="24848CDC"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Textbox</w:t>
            </w:r>
          </w:p>
        </w:tc>
      </w:tr>
      <w:tr w:rsidR="004F5ABB" w:rsidRPr="00C902D4" w14:paraId="5E5AD532" w14:textId="77777777" w:rsidTr="004F5ABB">
        <w:trPr>
          <w:trHeight w:val="54"/>
        </w:trPr>
        <w:tc>
          <w:tcPr>
            <w:tcW w:w="0" w:type="auto"/>
            <w:shd w:val="clear" w:color="auto" w:fill="auto"/>
            <w:vAlign w:val="center"/>
          </w:tcPr>
          <w:p w14:paraId="3EF3152C"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0E801BF8"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 xml:space="preserve">Điểm đạt </w:t>
            </w:r>
            <w:r w:rsidRPr="00C902D4">
              <w:rPr>
                <w:rFonts w:ascii="Arial" w:hAnsi="Arial" w:cs="Arial"/>
                <w:color w:val="000000"/>
                <w:sz w:val="20"/>
              </w:rPr>
              <w:t>Vòng</w:t>
            </w:r>
            <w:r w:rsidRPr="00C902D4">
              <w:rPr>
                <w:rFonts w:ascii="Arial" w:hAnsi="Arial" w:cs="Arial"/>
                <w:sz w:val="20"/>
              </w:rPr>
              <w:t xml:space="preserve"> 3</w:t>
            </w:r>
          </w:p>
        </w:tc>
        <w:tc>
          <w:tcPr>
            <w:tcW w:w="0" w:type="auto"/>
            <w:shd w:val="clear" w:color="auto" w:fill="auto"/>
            <w:vAlign w:val="center"/>
          </w:tcPr>
          <w:p w14:paraId="63BDAA8B"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Số</w:t>
            </w:r>
          </w:p>
        </w:tc>
        <w:tc>
          <w:tcPr>
            <w:tcW w:w="0" w:type="auto"/>
            <w:shd w:val="clear" w:color="auto" w:fill="auto"/>
            <w:vAlign w:val="center"/>
          </w:tcPr>
          <w:p w14:paraId="7E449233" w14:textId="77777777" w:rsidR="004F5ABB" w:rsidRPr="00C902D4" w:rsidRDefault="004F5AB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15</w:t>
            </w:r>
          </w:p>
        </w:tc>
        <w:tc>
          <w:tcPr>
            <w:tcW w:w="0" w:type="auto"/>
            <w:shd w:val="clear" w:color="auto" w:fill="auto"/>
            <w:vAlign w:val="center"/>
          </w:tcPr>
          <w:p w14:paraId="27A9AA76"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32FD3521"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36EBF8AC"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15AFB57B"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Điểm đạt của môn thi</w:t>
            </w:r>
          </w:p>
        </w:tc>
        <w:tc>
          <w:tcPr>
            <w:tcW w:w="0" w:type="auto"/>
            <w:shd w:val="clear" w:color="auto" w:fill="auto"/>
            <w:vAlign w:val="center"/>
          </w:tcPr>
          <w:p w14:paraId="10D1DEBE"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Textbox</w:t>
            </w:r>
          </w:p>
        </w:tc>
      </w:tr>
      <w:tr w:rsidR="004F5ABB" w:rsidRPr="00C902D4" w14:paraId="44EE856E" w14:textId="77777777" w:rsidTr="004F5ABB">
        <w:trPr>
          <w:trHeight w:val="54"/>
        </w:trPr>
        <w:tc>
          <w:tcPr>
            <w:tcW w:w="0" w:type="auto"/>
            <w:shd w:val="clear" w:color="auto" w:fill="auto"/>
            <w:vAlign w:val="center"/>
          </w:tcPr>
          <w:p w14:paraId="5DB1C584" w14:textId="77777777" w:rsidR="004F5ABB" w:rsidRPr="00C902D4" w:rsidRDefault="004F5ABB" w:rsidP="00AF7805">
            <w:pPr>
              <w:pStyle w:val="ListParagraph"/>
              <w:keepLines/>
              <w:numPr>
                <w:ilvl w:val="0"/>
                <w:numId w:val="105"/>
              </w:numPr>
              <w:spacing w:after="120" w:line="360" w:lineRule="auto"/>
              <w:contextualSpacing/>
              <w:jc w:val="both"/>
              <w:rPr>
                <w:rFonts w:cs="Arial"/>
                <w:sz w:val="20"/>
                <w:szCs w:val="20"/>
                <w:lang w:eastAsia="ja-JP"/>
              </w:rPr>
            </w:pPr>
          </w:p>
        </w:tc>
        <w:tc>
          <w:tcPr>
            <w:tcW w:w="0" w:type="auto"/>
            <w:shd w:val="clear" w:color="auto" w:fill="auto"/>
            <w:vAlign w:val="center"/>
          </w:tcPr>
          <w:p w14:paraId="07F33771"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Mô tả</w:t>
            </w:r>
          </w:p>
        </w:tc>
        <w:tc>
          <w:tcPr>
            <w:tcW w:w="0" w:type="auto"/>
            <w:shd w:val="clear" w:color="auto" w:fill="auto"/>
            <w:vAlign w:val="center"/>
          </w:tcPr>
          <w:p w14:paraId="18A29F67"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31C9F27C" w14:textId="77777777" w:rsidR="004F5ABB" w:rsidRPr="00C902D4" w:rsidRDefault="004F5ABB" w:rsidP="00AF7805">
            <w:pPr>
              <w:spacing w:line="360" w:lineRule="auto"/>
              <w:jc w:val="both"/>
              <w:rPr>
                <w:rFonts w:ascii="Arial" w:hAnsi="Arial" w:cs="Arial"/>
                <w:color w:val="000000"/>
                <w:sz w:val="20"/>
                <w:lang w:eastAsia="ja-JP"/>
              </w:rPr>
            </w:pPr>
            <w:r w:rsidRPr="00C902D4">
              <w:rPr>
                <w:rFonts w:ascii="Arial" w:hAnsi="Arial" w:cs="Arial"/>
                <w:color w:val="000000"/>
                <w:sz w:val="20"/>
                <w:lang w:eastAsia="ja-JP"/>
              </w:rPr>
              <w:t>1000</w:t>
            </w:r>
          </w:p>
        </w:tc>
        <w:tc>
          <w:tcPr>
            <w:tcW w:w="0" w:type="auto"/>
            <w:shd w:val="clear" w:color="auto" w:fill="auto"/>
            <w:vAlign w:val="center"/>
          </w:tcPr>
          <w:p w14:paraId="2B683E23"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59249C4E"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6C8D4323" w14:textId="77777777" w:rsidR="004F5ABB" w:rsidRPr="00C902D4" w:rsidRDefault="004F5ABB" w:rsidP="00AF7805">
            <w:pPr>
              <w:spacing w:line="360" w:lineRule="auto"/>
              <w:jc w:val="both"/>
              <w:rPr>
                <w:rFonts w:ascii="Arial" w:hAnsi="Arial" w:cs="Arial"/>
                <w:sz w:val="20"/>
                <w:lang w:eastAsia="ja-JP"/>
              </w:rPr>
            </w:pPr>
          </w:p>
        </w:tc>
        <w:tc>
          <w:tcPr>
            <w:tcW w:w="0" w:type="auto"/>
            <w:shd w:val="clear" w:color="auto" w:fill="auto"/>
            <w:vAlign w:val="center"/>
          </w:tcPr>
          <w:p w14:paraId="025577A6"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Diễn giải thêm</w:t>
            </w:r>
          </w:p>
        </w:tc>
        <w:tc>
          <w:tcPr>
            <w:tcW w:w="0" w:type="auto"/>
            <w:shd w:val="clear" w:color="auto" w:fill="auto"/>
            <w:vAlign w:val="center"/>
          </w:tcPr>
          <w:p w14:paraId="23DBDE5E"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Textbox</w:t>
            </w:r>
          </w:p>
        </w:tc>
      </w:tr>
    </w:tbl>
    <w:p w14:paraId="0D81B02B" w14:textId="77777777" w:rsidR="004F5ABB" w:rsidRPr="00C902D4" w:rsidRDefault="004F5ABB" w:rsidP="00AF7805">
      <w:pPr>
        <w:spacing w:line="360" w:lineRule="auto"/>
        <w:jc w:val="both"/>
        <w:rPr>
          <w:rFonts w:ascii="Arial" w:hAnsi="Arial" w:cs="Arial"/>
          <w:sz w:val="20"/>
        </w:rPr>
        <w:sectPr w:rsidR="004F5ABB" w:rsidRPr="00C902D4" w:rsidSect="002B53D6">
          <w:pgSz w:w="11909" w:h="16834" w:code="9"/>
          <w:pgMar w:top="1134" w:right="1134" w:bottom="1134" w:left="1701" w:header="567" w:footer="567" w:gutter="0"/>
          <w:pgNumType w:start="44"/>
          <w:cols w:space="720"/>
          <w:titlePg/>
          <w:docGrid w:linePitch="360"/>
        </w:sectPr>
      </w:pPr>
    </w:p>
    <w:p w14:paraId="435027FB" w14:textId="77777777" w:rsidR="004F5ABB" w:rsidRPr="00C902D4" w:rsidRDefault="004F5ABB" w:rsidP="00AF7805">
      <w:pPr>
        <w:spacing w:line="360" w:lineRule="auto"/>
        <w:jc w:val="both"/>
        <w:rPr>
          <w:rFonts w:ascii="Arial" w:hAnsi="Arial" w:cs="Arial"/>
          <w:sz w:val="20"/>
        </w:rPr>
        <w:sectPr w:rsidR="004F5ABB"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751A9129"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911"/>
        <w:gridCol w:w="7286"/>
      </w:tblGrid>
      <w:tr w:rsidR="004F5ABB" w:rsidRPr="00C902D4" w14:paraId="60EC1F76" w14:textId="77777777" w:rsidTr="004F5ABB">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173FCEF4"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05F32044"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5B2977F7"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Mô tả</w:t>
            </w:r>
          </w:p>
        </w:tc>
      </w:tr>
      <w:tr w:rsidR="004F5ABB" w:rsidRPr="00C902D4" w14:paraId="2C0481D8"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D7FDED0" w14:textId="77777777" w:rsidR="004F5ABB" w:rsidRPr="00C902D4" w:rsidRDefault="004F5ABB" w:rsidP="00AF7805">
            <w:pPr>
              <w:pStyle w:val="ListParagraph"/>
              <w:keepLines/>
              <w:numPr>
                <w:ilvl w:val="0"/>
                <w:numId w:val="106"/>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0D93AF73"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75BE991A"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4F5ABB" w:rsidRPr="00C902D4" w14:paraId="4F4656CE"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43F5F7A3" w14:textId="77777777" w:rsidR="004F5ABB" w:rsidRPr="00C902D4" w:rsidRDefault="004F5ABB" w:rsidP="00AF7805">
            <w:pPr>
              <w:pStyle w:val="ListParagraph"/>
              <w:keepLines/>
              <w:numPr>
                <w:ilvl w:val="0"/>
                <w:numId w:val="106"/>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29FC95"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CBCE33" w14:textId="77777777" w:rsidR="004F5ABB" w:rsidRPr="00C902D4" w:rsidRDefault="004F5ABB"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14B24DDA"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17615713"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0C563432"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21D0FCB" w14:textId="77777777" w:rsidR="004F5ABB" w:rsidRPr="00C902D4" w:rsidRDefault="004F5ABB"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0FF3D057" w14:textId="77777777" w:rsidR="004F5ABB" w:rsidRPr="00C902D4" w:rsidRDefault="004F5ABB"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78C5B2C" w14:textId="77777777" w:rsidR="004F5ABB" w:rsidRPr="00C902D4" w:rsidRDefault="004F5ABB"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7E9257FC" w14:textId="77777777" w:rsidR="004F5ABB" w:rsidRPr="00C902D4" w:rsidRDefault="004F5ABB"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4F5ABB" w:rsidRPr="00C902D4" w14:paraId="259A0C8A"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87D0B34" w14:textId="77777777" w:rsidR="004F5ABB" w:rsidRPr="00C902D4" w:rsidRDefault="004F5ABB" w:rsidP="00AF7805">
            <w:pPr>
              <w:pStyle w:val="ListParagraph"/>
              <w:keepLines/>
              <w:numPr>
                <w:ilvl w:val="0"/>
                <w:numId w:val="106"/>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023B915"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058049C0" w14:textId="77777777" w:rsidR="004F5ABB" w:rsidRPr="00C902D4" w:rsidRDefault="004F5ABB" w:rsidP="00AF7805">
            <w:pPr>
              <w:spacing w:line="360" w:lineRule="auto"/>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4F5ABB" w:rsidRPr="00C902D4" w14:paraId="17DE0A4A"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1DFD00B" w14:textId="77777777" w:rsidR="004F5ABB" w:rsidRPr="00C902D4" w:rsidRDefault="004F5ABB" w:rsidP="00AF7805">
            <w:pPr>
              <w:pStyle w:val="ListParagraph"/>
              <w:keepLines/>
              <w:numPr>
                <w:ilvl w:val="0"/>
                <w:numId w:val="106"/>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223CFB88"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188A5977"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Sử dụng chức năng này để chọn một bản ghi Mô tả công việc để xóa bản ghi. Chỉ được xóa bản ghi khi chưa được sử dụng ở form: Gán Đề xuất tuyển dụng, Kế hoạch tuyển dụng chi tiết.</w:t>
            </w:r>
          </w:p>
          <w:p w14:paraId="0E96E188" w14:textId="77777777" w:rsidR="004F5ABB" w:rsidRPr="00C902D4" w:rsidRDefault="004F5ABB"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4D56D3D4" w14:textId="77777777" w:rsidR="004F5ABB" w:rsidRPr="00C902D4" w:rsidRDefault="004F5AB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1709596A" w14:textId="77777777" w:rsidR="004F5ABB" w:rsidRPr="00C902D4" w:rsidRDefault="004F5ABB"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5CB7F27A" w14:textId="77777777" w:rsidR="004F5ABB" w:rsidRPr="00C902D4" w:rsidRDefault="004F5ABB" w:rsidP="00AF7805">
            <w:pPr>
              <w:spacing w:line="360" w:lineRule="auto"/>
              <w:jc w:val="both"/>
              <w:rPr>
                <w:rFonts w:ascii="Arial" w:hAnsi="Arial" w:cs="Arial"/>
                <w:sz w:val="20"/>
                <w:lang w:val="vi-VN"/>
              </w:rPr>
            </w:pPr>
            <w:r w:rsidRPr="00C902D4">
              <w:rPr>
                <w:rFonts w:ascii="Arial" w:hAnsi="Arial" w:cs="Arial"/>
                <w:color w:val="000000"/>
                <w:sz w:val="20"/>
                <w:lang w:val="vi-VN"/>
              </w:rPr>
              <w:t>Chọn “Không” thì không xóa bản ghi</w:t>
            </w:r>
          </w:p>
        </w:tc>
      </w:tr>
      <w:tr w:rsidR="004F5ABB" w:rsidRPr="00C902D4" w14:paraId="3F6BB2F2" w14:textId="77777777" w:rsidTr="004F5ABB">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3C3D75CD" w14:textId="77777777" w:rsidR="004F5ABB" w:rsidRPr="00C902D4" w:rsidRDefault="004F5ABB" w:rsidP="00AF7805">
            <w:pPr>
              <w:pStyle w:val="ListParagraph"/>
              <w:keepLines/>
              <w:numPr>
                <w:ilvl w:val="0"/>
                <w:numId w:val="106"/>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CDD06CD" w14:textId="77777777" w:rsidR="004F5ABB" w:rsidRPr="00C902D4" w:rsidRDefault="004F5ABB" w:rsidP="00AF7805">
            <w:pPr>
              <w:spacing w:line="360" w:lineRule="auto"/>
              <w:jc w:val="both"/>
              <w:rPr>
                <w:rFonts w:ascii="Arial" w:hAnsi="Arial" w:cs="Arial"/>
                <w:b/>
                <w:sz w:val="20"/>
              </w:rPr>
            </w:pPr>
            <w:r w:rsidRPr="00C902D4">
              <w:rPr>
                <w:rFonts w:ascii="Arial" w:hAnsi="Arial" w:cs="Arial"/>
                <w:b/>
                <w:sz w:val="20"/>
                <w:lang w:val="vi-VN"/>
              </w:rPr>
              <w:t>Xuất excel</w:t>
            </w:r>
          </w:p>
        </w:tc>
        <w:tc>
          <w:tcPr>
            <w:tcW w:w="0" w:type="auto"/>
            <w:tcBorders>
              <w:top w:val="single" w:sz="4" w:space="0" w:color="000000"/>
              <w:left w:val="single" w:sz="4" w:space="0" w:color="000000"/>
              <w:bottom w:val="single" w:sz="4" w:space="0" w:color="000000"/>
              <w:right w:val="single" w:sz="4" w:space="0" w:color="000000"/>
            </w:tcBorders>
            <w:vAlign w:val="center"/>
          </w:tcPr>
          <w:p w14:paraId="665AAB54" w14:textId="77777777" w:rsidR="004F5ABB" w:rsidRPr="00C902D4" w:rsidRDefault="004F5ABB" w:rsidP="00AF7805">
            <w:pPr>
              <w:spacing w:line="360" w:lineRule="auto"/>
              <w:jc w:val="both"/>
              <w:rPr>
                <w:rFonts w:ascii="Arial" w:hAnsi="Arial" w:cs="Arial"/>
                <w:sz w:val="20"/>
              </w:rPr>
            </w:pPr>
            <w:r w:rsidRPr="00C902D4">
              <w:rPr>
                <w:rFonts w:ascii="Arial" w:hAnsi="Arial" w:cs="Arial"/>
                <w:sz w:val="20"/>
              </w:rPr>
              <w:t>Người dùng sử dụng chức năng này để xuất file excel danh mục vị trí chức danh đã khai báo trong hệ thống.</w:t>
            </w:r>
          </w:p>
        </w:tc>
      </w:tr>
    </w:tbl>
    <w:p w14:paraId="21BCCA4E" w14:textId="77777777" w:rsidR="004F5ABB" w:rsidRPr="00C902D4" w:rsidRDefault="004F5ABB" w:rsidP="00AF7805">
      <w:pPr>
        <w:pStyle w:val="Heading6"/>
        <w:spacing w:line="360" w:lineRule="auto"/>
        <w:rPr>
          <w:rFonts w:ascii="Arial" w:hAnsi="Arial" w:cs="Arial"/>
          <w:sz w:val="20"/>
          <w:szCs w:val="20"/>
        </w:rPr>
      </w:pPr>
      <w:r w:rsidRPr="00C902D4">
        <w:rPr>
          <w:rFonts w:ascii="Arial" w:hAnsi="Arial" w:cs="Arial"/>
          <w:sz w:val="20"/>
          <w:szCs w:val="20"/>
        </w:rPr>
        <w:t xml:space="preserve">Màn hình </w:t>
      </w:r>
    </w:p>
    <w:p w14:paraId="62A9C463" w14:textId="77777777" w:rsidR="004F5ABB" w:rsidRPr="00C902D4" w:rsidRDefault="004F5ABB" w:rsidP="00AF7805">
      <w:pPr>
        <w:spacing w:line="360" w:lineRule="auto"/>
        <w:jc w:val="center"/>
        <w:rPr>
          <w:rFonts w:ascii="Arial" w:hAnsi="Arial" w:cs="Arial"/>
          <w:sz w:val="20"/>
        </w:rPr>
      </w:pPr>
      <w:r w:rsidRPr="00C902D4">
        <w:rPr>
          <w:rFonts w:ascii="Arial" w:hAnsi="Arial" w:cs="Arial"/>
          <w:noProof/>
          <w:sz w:val="20"/>
          <w:lang w:eastAsia="ja-JP"/>
        </w:rPr>
        <w:drawing>
          <wp:inline distT="0" distB="0" distL="0" distR="0" wp14:anchorId="71CEA4CF" wp14:editId="1F958180">
            <wp:extent cx="5761990" cy="2362028"/>
            <wp:effectExtent l="0" t="0" r="0" b="635"/>
            <wp:docPr id="148" name="Picture 148" descr="C:\Users\Admin\AppData\Local\Temp\flaB18B.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dmin\AppData\Local\Temp\flaB18B.tmp\Snapsho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1990" cy="2362028"/>
                    </a:xfrm>
                    <a:prstGeom prst="rect">
                      <a:avLst/>
                    </a:prstGeom>
                    <a:noFill/>
                    <a:ln>
                      <a:noFill/>
                    </a:ln>
                  </pic:spPr>
                </pic:pic>
              </a:graphicData>
            </a:graphic>
          </wp:inline>
        </w:drawing>
      </w:r>
    </w:p>
    <w:p w14:paraId="68A753F2" w14:textId="77777777" w:rsidR="005D2F0A" w:rsidRPr="00C902D4" w:rsidRDefault="005D2F0A" w:rsidP="00AF7805">
      <w:pPr>
        <w:pStyle w:val="Heading5"/>
        <w:tabs>
          <w:tab w:val="clear" w:pos="1458"/>
          <w:tab w:val="num" w:pos="1080"/>
        </w:tabs>
        <w:spacing w:line="360" w:lineRule="auto"/>
        <w:ind w:hanging="1458"/>
        <w:rPr>
          <w:rFonts w:ascii="Arial" w:hAnsi="Arial" w:cs="Arial"/>
          <w:sz w:val="20"/>
          <w:szCs w:val="20"/>
        </w:rPr>
      </w:pPr>
      <w:bookmarkStart w:id="164" w:name="_Toc500541234"/>
      <w:r w:rsidRPr="00C902D4">
        <w:rPr>
          <w:rFonts w:ascii="Arial" w:hAnsi="Arial" w:cs="Arial"/>
          <w:sz w:val="20"/>
          <w:szCs w:val="20"/>
        </w:rPr>
        <w:t>Danh mục tham số hệ thống</w:t>
      </w:r>
      <w:bookmarkEnd w:id="164"/>
    </w:p>
    <w:p w14:paraId="764C50AB" w14:textId="77777777" w:rsidR="005D2F0A" w:rsidRPr="00C902D4" w:rsidRDefault="005D2F0A"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8BF9439" w14:textId="77777777" w:rsidR="005D2F0A" w:rsidRPr="00C902D4" w:rsidRDefault="005D2F0A" w:rsidP="00AF7805">
      <w:pPr>
        <w:pStyle w:val="atext"/>
        <w:spacing w:line="360" w:lineRule="auto"/>
        <w:ind w:firstLine="0"/>
        <w:jc w:val="center"/>
        <w:rPr>
          <w:rFonts w:ascii="Arial" w:hAnsi="Arial" w:cs="Arial"/>
          <w:i/>
          <w:color w:val="4F81BD" w:themeColor="accent1"/>
          <w:sz w:val="20"/>
          <w:szCs w:val="20"/>
        </w:rPr>
      </w:pPr>
      <w:r w:rsidRPr="00C902D4">
        <w:rPr>
          <w:rFonts w:ascii="Arial" w:hAnsi="Arial" w:cs="Arial"/>
          <w:noProof/>
          <w:sz w:val="20"/>
          <w:szCs w:val="20"/>
          <w:lang w:eastAsia="ja-JP"/>
        </w:rPr>
        <w:drawing>
          <wp:inline distT="0" distB="0" distL="0" distR="0" wp14:anchorId="6D93D801" wp14:editId="5BD2829E">
            <wp:extent cx="4883401" cy="1384371"/>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3401" cy="1384371"/>
                    </a:xfrm>
                    <a:prstGeom prst="rect">
                      <a:avLst/>
                    </a:prstGeom>
                  </pic:spPr>
                </pic:pic>
              </a:graphicData>
            </a:graphic>
          </wp:inline>
        </w:drawing>
      </w:r>
    </w:p>
    <w:p w14:paraId="18A64253" w14:textId="77777777" w:rsidR="005D2F0A" w:rsidRPr="00C902D4" w:rsidRDefault="005D2F0A"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3D4B280B" w14:textId="77777777" w:rsidR="005D2F0A" w:rsidRPr="00C902D4" w:rsidRDefault="005D2F0A"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74C0930"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sz w:val="20"/>
          <w:szCs w:val="20"/>
        </w:rPr>
        <w:t>Thiết lập danh mục tham số hệ thống sử dụng cho hệ thống: khai báo ngày hết hạn của phép năm trước, số năm thâm niên được tăng ngày phép</w:t>
      </w:r>
    </w:p>
    <w:p w14:paraId="0B092C17" w14:textId="77777777" w:rsidR="005D2F0A" w:rsidRPr="00C902D4" w:rsidRDefault="005D2F0A"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79ED23ED"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sz w:val="20"/>
          <w:szCs w:val="20"/>
        </w:rPr>
        <w:t>Đối tượng được quyền vào thiết lập danh mục tham số hệ thống</w:t>
      </w:r>
    </w:p>
    <w:p w14:paraId="1988366F" w14:textId="77777777" w:rsidR="005D2F0A" w:rsidRPr="00C902D4" w:rsidRDefault="005D2F0A" w:rsidP="00AF7805">
      <w:pPr>
        <w:pStyle w:val="atext"/>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199CF334"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b/>
          <w:color w:val="000000" w:themeColor="text1"/>
          <w:sz w:val="20"/>
          <w:szCs w:val="20"/>
        </w:rPr>
        <w:lastRenderedPageBreak/>
        <w:t xml:space="preserve">Bước 1: </w:t>
      </w:r>
      <w:r w:rsidRPr="00C902D4">
        <w:rPr>
          <w:rFonts w:ascii="Arial" w:hAnsi="Arial" w:cs="Arial"/>
          <w:sz w:val="20"/>
          <w:szCs w:val="20"/>
        </w:rPr>
        <w:t>Người sử dụng đăng nhập vào hệ thống, thực hiện thêm mới danh mục tham số hệ thống cho hệ thống.</w:t>
      </w:r>
    </w:p>
    <w:p w14:paraId="352AD22E"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b/>
          <w:sz w:val="20"/>
          <w:szCs w:val="20"/>
        </w:rPr>
        <w:t xml:space="preserve">Bước 2: </w:t>
      </w:r>
      <w:r w:rsidRPr="00C902D4">
        <w:rPr>
          <w:rFonts w:ascii="Arial" w:hAnsi="Arial" w:cs="Arial"/>
          <w:sz w:val="20"/>
          <w:szCs w:val="20"/>
        </w:rPr>
        <w:t>Người dùng chọn Ghi để lưu lại thông tin đã nhập. Người sử dụng thêm mới thành công, danh mục tham số hệ thống sử dụng cho nghiệp vụ chấm công (ví dụ: khai báo ngày hết hạn của phép năm, số năm thâm niên được tăng ngày phép)</w:t>
      </w:r>
    </w:p>
    <w:p w14:paraId="46CE02B5"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sz w:val="20"/>
          <w:szCs w:val="20"/>
        </w:rPr>
        <w:t>Khi sửa một danh mục tham số hệ thống thì trường thông tin liên quan đến danh mục tham số ở các form chức năng sẽ thay đổi theo.</w:t>
      </w:r>
    </w:p>
    <w:p w14:paraId="684AA4FB" w14:textId="77777777" w:rsidR="005D2F0A" w:rsidRPr="00C902D4" w:rsidRDefault="005D2F0A" w:rsidP="00AF7805">
      <w:pPr>
        <w:pStyle w:val="atext"/>
        <w:spacing w:line="360" w:lineRule="auto"/>
        <w:rPr>
          <w:rFonts w:ascii="Arial" w:hAnsi="Arial" w:cs="Arial"/>
          <w:sz w:val="20"/>
          <w:szCs w:val="20"/>
        </w:rPr>
      </w:pPr>
      <w:r w:rsidRPr="00C902D4">
        <w:rPr>
          <w:rFonts w:ascii="Arial" w:hAnsi="Arial" w:cs="Arial"/>
          <w:b/>
          <w:sz w:val="20"/>
          <w:szCs w:val="20"/>
        </w:rPr>
        <w:t xml:space="preserve">Bước 3: </w:t>
      </w:r>
      <w:r w:rsidRPr="00C902D4">
        <w:rPr>
          <w:rFonts w:ascii="Arial" w:hAnsi="Arial" w:cs="Arial"/>
          <w:sz w:val="20"/>
          <w:szCs w:val="20"/>
        </w:rPr>
        <w:t>Người dùng có thể thực hiện các chức năng Làm mới, Ghi, Chọn, Xóa, các chức năng hoạt động được mô tả ở dưới</w:t>
      </w:r>
    </w:p>
    <w:p w14:paraId="12A8191D" w14:textId="77777777" w:rsidR="005D2F0A" w:rsidRPr="00C902D4" w:rsidRDefault="005D2F0A"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tbl>
      <w:tblPr>
        <w:tblpPr w:leftFromText="180" w:rightFromText="180" w:vertAnchor="text" w:tblpX="-190"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187"/>
        <w:gridCol w:w="889"/>
        <w:gridCol w:w="705"/>
        <w:gridCol w:w="868"/>
        <w:gridCol w:w="1272"/>
        <w:gridCol w:w="925"/>
        <w:gridCol w:w="981"/>
        <w:gridCol w:w="1642"/>
      </w:tblGrid>
      <w:tr w:rsidR="005D2F0A" w:rsidRPr="00C902D4" w14:paraId="254BDF74" w14:textId="77777777" w:rsidTr="006B3274">
        <w:trPr>
          <w:trHeight w:val="1005"/>
          <w:tblHeader/>
        </w:trPr>
        <w:tc>
          <w:tcPr>
            <w:tcW w:w="0" w:type="auto"/>
            <w:shd w:val="clear" w:color="auto" w:fill="auto"/>
            <w:vAlign w:val="center"/>
            <w:hideMark/>
          </w:tcPr>
          <w:p w14:paraId="55D81E8A"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STT</w:t>
            </w:r>
          </w:p>
        </w:tc>
        <w:tc>
          <w:tcPr>
            <w:tcW w:w="0" w:type="auto"/>
            <w:shd w:val="clear" w:color="auto" w:fill="auto"/>
            <w:vAlign w:val="center"/>
            <w:hideMark/>
          </w:tcPr>
          <w:p w14:paraId="5F186607"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Trường thông tin</w:t>
            </w:r>
          </w:p>
        </w:tc>
        <w:tc>
          <w:tcPr>
            <w:tcW w:w="0" w:type="auto"/>
            <w:shd w:val="clear" w:color="auto" w:fill="auto"/>
            <w:vAlign w:val="center"/>
            <w:hideMark/>
          </w:tcPr>
          <w:p w14:paraId="460F08D6"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Kiểu dữ liệu</w:t>
            </w:r>
          </w:p>
        </w:tc>
        <w:tc>
          <w:tcPr>
            <w:tcW w:w="0" w:type="auto"/>
            <w:shd w:val="clear" w:color="auto" w:fill="auto"/>
            <w:vAlign w:val="center"/>
            <w:hideMark/>
          </w:tcPr>
          <w:p w14:paraId="49D2E1F8"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Độ dài</w:t>
            </w:r>
          </w:p>
        </w:tc>
        <w:tc>
          <w:tcPr>
            <w:tcW w:w="0" w:type="auto"/>
            <w:shd w:val="clear" w:color="auto" w:fill="auto"/>
            <w:vAlign w:val="center"/>
            <w:hideMark/>
          </w:tcPr>
          <w:p w14:paraId="3A33B3F9"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Bắt buộc</w:t>
            </w:r>
          </w:p>
        </w:tc>
        <w:tc>
          <w:tcPr>
            <w:tcW w:w="0" w:type="auto"/>
            <w:shd w:val="clear" w:color="auto" w:fill="auto"/>
            <w:vAlign w:val="center"/>
            <w:hideMark/>
          </w:tcPr>
          <w:p w14:paraId="6C8C18DE"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Tham chiếu đến danh mục</w:t>
            </w:r>
          </w:p>
        </w:tc>
        <w:tc>
          <w:tcPr>
            <w:tcW w:w="0" w:type="auto"/>
            <w:shd w:val="clear" w:color="auto" w:fill="auto"/>
            <w:vAlign w:val="center"/>
            <w:hideMark/>
          </w:tcPr>
          <w:p w14:paraId="55A2EC71"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Giá trị mặc định</w:t>
            </w:r>
          </w:p>
        </w:tc>
        <w:tc>
          <w:tcPr>
            <w:tcW w:w="0" w:type="auto"/>
            <w:shd w:val="clear" w:color="auto" w:fill="auto"/>
            <w:vAlign w:val="center"/>
            <w:hideMark/>
          </w:tcPr>
          <w:p w14:paraId="66558530"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Ghi chú</w:t>
            </w:r>
          </w:p>
        </w:tc>
        <w:tc>
          <w:tcPr>
            <w:tcW w:w="0" w:type="auto"/>
            <w:shd w:val="clear" w:color="auto" w:fill="auto"/>
            <w:vAlign w:val="center"/>
            <w:hideMark/>
          </w:tcPr>
          <w:p w14:paraId="79E36FFB" w14:textId="77777777" w:rsidR="005D2F0A" w:rsidRPr="00C902D4" w:rsidRDefault="005D2F0A" w:rsidP="00AF7805">
            <w:pPr>
              <w:spacing w:line="360" w:lineRule="auto"/>
              <w:jc w:val="both"/>
              <w:rPr>
                <w:rFonts w:ascii="Arial" w:hAnsi="Arial" w:cs="Arial"/>
                <w:b/>
                <w:bCs/>
                <w:sz w:val="20"/>
                <w:lang w:eastAsia="ja-JP"/>
              </w:rPr>
            </w:pPr>
            <w:r w:rsidRPr="00C902D4">
              <w:rPr>
                <w:rFonts w:ascii="Arial" w:hAnsi="Arial" w:cs="Arial"/>
                <w:b/>
                <w:bCs/>
                <w:sz w:val="20"/>
                <w:lang w:eastAsia="ja-JP"/>
              </w:rPr>
              <w:t>Đối tượng trên giao diện</w:t>
            </w:r>
          </w:p>
        </w:tc>
      </w:tr>
      <w:tr w:rsidR="005D2F0A" w:rsidRPr="00C902D4" w14:paraId="348C7F6C" w14:textId="77777777" w:rsidTr="006B3274">
        <w:trPr>
          <w:trHeight w:val="1335"/>
        </w:trPr>
        <w:tc>
          <w:tcPr>
            <w:tcW w:w="0" w:type="auto"/>
            <w:shd w:val="clear" w:color="auto" w:fill="auto"/>
            <w:vAlign w:val="center"/>
          </w:tcPr>
          <w:p w14:paraId="6AC834F0" w14:textId="77777777" w:rsidR="005D2F0A" w:rsidRPr="00C902D4" w:rsidRDefault="005D2F0A" w:rsidP="00AF7805">
            <w:pPr>
              <w:pStyle w:val="ListParagraph"/>
              <w:keepLines/>
              <w:numPr>
                <w:ilvl w:val="0"/>
                <w:numId w:val="107"/>
              </w:numPr>
              <w:spacing w:after="120" w:line="360" w:lineRule="auto"/>
              <w:contextualSpacing/>
              <w:jc w:val="both"/>
              <w:rPr>
                <w:rFonts w:cs="Arial"/>
                <w:sz w:val="20"/>
                <w:szCs w:val="20"/>
                <w:lang w:eastAsia="ja-JP"/>
              </w:rPr>
            </w:pPr>
          </w:p>
        </w:tc>
        <w:tc>
          <w:tcPr>
            <w:tcW w:w="0" w:type="auto"/>
            <w:shd w:val="clear" w:color="auto" w:fill="auto"/>
            <w:vAlign w:val="center"/>
          </w:tcPr>
          <w:p w14:paraId="1DA3C630" w14:textId="77777777" w:rsidR="005D2F0A" w:rsidRPr="00C902D4" w:rsidRDefault="005D2F0A" w:rsidP="00AF7805">
            <w:pPr>
              <w:spacing w:line="360" w:lineRule="auto"/>
              <w:jc w:val="both"/>
              <w:rPr>
                <w:rFonts w:ascii="Arial" w:hAnsi="Arial" w:cs="Arial"/>
                <w:color w:val="000000"/>
                <w:sz w:val="20"/>
              </w:rPr>
            </w:pPr>
            <w:r w:rsidRPr="00C902D4">
              <w:rPr>
                <w:rFonts w:ascii="Arial" w:hAnsi="Arial" w:cs="Arial"/>
                <w:color w:val="000000"/>
                <w:sz w:val="20"/>
              </w:rPr>
              <w:t>Mã danh mục</w:t>
            </w:r>
          </w:p>
        </w:tc>
        <w:tc>
          <w:tcPr>
            <w:tcW w:w="0" w:type="auto"/>
            <w:shd w:val="clear" w:color="auto" w:fill="auto"/>
            <w:vAlign w:val="center"/>
          </w:tcPr>
          <w:p w14:paraId="2EF6E19A"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50399355"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20</w:t>
            </w:r>
          </w:p>
        </w:tc>
        <w:tc>
          <w:tcPr>
            <w:tcW w:w="0" w:type="auto"/>
            <w:shd w:val="clear" w:color="auto" w:fill="auto"/>
            <w:vAlign w:val="center"/>
          </w:tcPr>
          <w:p w14:paraId="4BD5FB2C"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6B1191E9"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1C178A10"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4E184960"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color w:val="000000"/>
                <w:sz w:val="20"/>
              </w:rPr>
              <w:t>Ký hiệu danh mục</w:t>
            </w:r>
          </w:p>
        </w:tc>
        <w:tc>
          <w:tcPr>
            <w:tcW w:w="0" w:type="auto"/>
            <w:shd w:val="clear" w:color="auto" w:fill="auto"/>
            <w:vAlign w:val="center"/>
          </w:tcPr>
          <w:p w14:paraId="14C3BF3F" w14:textId="77777777" w:rsidR="005D2F0A" w:rsidRPr="00C902D4" w:rsidRDefault="005D2F0A" w:rsidP="00AF7805">
            <w:pPr>
              <w:spacing w:line="360" w:lineRule="auto"/>
              <w:jc w:val="both"/>
              <w:rPr>
                <w:rFonts w:ascii="Arial" w:hAnsi="Arial" w:cs="Arial"/>
                <w:sz w:val="20"/>
                <w:lang w:eastAsia="ja-JP"/>
              </w:rPr>
            </w:pPr>
            <w:r w:rsidRPr="00C902D4">
              <w:rPr>
                <w:rFonts w:ascii="Arial" w:hAnsi="Arial" w:cs="Arial"/>
                <w:sz w:val="20"/>
              </w:rPr>
              <w:t>Textbox</w:t>
            </w:r>
          </w:p>
        </w:tc>
      </w:tr>
      <w:tr w:rsidR="005D2F0A" w:rsidRPr="00C902D4" w14:paraId="63E2BCA3" w14:textId="77777777" w:rsidTr="006B3274">
        <w:trPr>
          <w:trHeight w:val="1335"/>
        </w:trPr>
        <w:tc>
          <w:tcPr>
            <w:tcW w:w="0" w:type="auto"/>
            <w:shd w:val="clear" w:color="auto" w:fill="auto"/>
            <w:vAlign w:val="center"/>
          </w:tcPr>
          <w:p w14:paraId="0D011A2B" w14:textId="77777777" w:rsidR="005D2F0A" w:rsidRPr="00C902D4" w:rsidRDefault="005D2F0A" w:rsidP="00AF7805">
            <w:pPr>
              <w:pStyle w:val="ListParagraph"/>
              <w:keepLines/>
              <w:numPr>
                <w:ilvl w:val="0"/>
                <w:numId w:val="107"/>
              </w:numPr>
              <w:spacing w:after="120" w:line="360" w:lineRule="auto"/>
              <w:contextualSpacing/>
              <w:jc w:val="both"/>
              <w:rPr>
                <w:rFonts w:cs="Arial"/>
                <w:sz w:val="20"/>
                <w:szCs w:val="20"/>
                <w:lang w:eastAsia="ja-JP"/>
              </w:rPr>
            </w:pPr>
          </w:p>
        </w:tc>
        <w:tc>
          <w:tcPr>
            <w:tcW w:w="0" w:type="auto"/>
            <w:shd w:val="clear" w:color="auto" w:fill="auto"/>
            <w:vAlign w:val="center"/>
          </w:tcPr>
          <w:p w14:paraId="7E55A57B"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color w:val="000000"/>
                <w:sz w:val="20"/>
              </w:rPr>
              <w:t xml:space="preserve">Tên danh mục </w:t>
            </w:r>
          </w:p>
        </w:tc>
        <w:tc>
          <w:tcPr>
            <w:tcW w:w="0" w:type="auto"/>
            <w:shd w:val="clear" w:color="auto" w:fill="auto"/>
            <w:vAlign w:val="center"/>
          </w:tcPr>
          <w:p w14:paraId="36BA52ED"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vAlign w:val="center"/>
          </w:tcPr>
          <w:p w14:paraId="250C0FA9"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100</w:t>
            </w:r>
          </w:p>
        </w:tc>
        <w:tc>
          <w:tcPr>
            <w:tcW w:w="0" w:type="auto"/>
            <w:shd w:val="clear" w:color="auto" w:fill="auto"/>
            <w:vAlign w:val="center"/>
          </w:tcPr>
          <w:p w14:paraId="5AC19DC2"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50CE13BC"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0CD80198"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55C1E614"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color w:val="000000"/>
                <w:sz w:val="20"/>
              </w:rPr>
              <w:t>Tên danh mục</w:t>
            </w:r>
          </w:p>
        </w:tc>
        <w:tc>
          <w:tcPr>
            <w:tcW w:w="0" w:type="auto"/>
            <w:shd w:val="clear" w:color="auto" w:fill="auto"/>
            <w:vAlign w:val="center"/>
          </w:tcPr>
          <w:p w14:paraId="0AA48082" w14:textId="77777777" w:rsidR="005D2F0A" w:rsidRPr="00C902D4" w:rsidRDefault="005D2F0A"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5D2F0A" w:rsidRPr="00C902D4" w14:paraId="62A079CE" w14:textId="77777777" w:rsidTr="006B3274">
        <w:trPr>
          <w:trHeight w:val="50"/>
        </w:trPr>
        <w:tc>
          <w:tcPr>
            <w:tcW w:w="0" w:type="auto"/>
            <w:shd w:val="clear" w:color="auto" w:fill="auto"/>
            <w:vAlign w:val="center"/>
          </w:tcPr>
          <w:p w14:paraId="0C6BA903" w14:textId="77777777" w:rsidR="005D2F0A" w:rsidRPr="00C902D4" w:rsidRDefault="005D2F0A" w:rsidP="00AF7805">
            <w:pPr>
              <w:pStyle w:val="ListParagraph"/>
              <w:keepLines/>
              <w:numPr>
                <w:ilvl w:val="0"/>
                <w:numId w:val="107"/>
              </w:numPr>
              <w:spacing w:after="120" w:line="360" w:lineRule="auto"/>
              <w:contextualSpacing/>
              <w:jc w:val="both"/>
              <w:rPr>
                <w:rFonts w:cs="Arial"/>
                <w:sz w:val="20"/>
                <w:szCs w:val="20"/>
                <w:lang w:eastAsia="ja-JP"/>
              </w:rPr>
            </w:pPr>
          </w:p>
        </w:tc>
        <w:tc>
          <w:tcPr>
            <w:tcW w:w="0" w:type="auto"/>
            <w:shd w:val="clear" w:color="auto" w:fill="auto"/>
            <w:vAlign w:val="center"/>
          </w:tcPr>
          <w:p w14:paraId="193F8BDE"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sz w:val="20"/>
              </w:rPr>
              <w:t>Ngày hiệu lực</w:t>
            </w:r>
          </w:p>
        </w:tc>
        <w:tc>
          <w:tcPr>
            <w:tcW w:w="0" w:type="auto"/>
            <w:shd w:val="clear" w:color="auto" w:fill="auto"/>
            <w:vAlign w:val="center"/>
          </w:tcPr>
          <w:p w14:paraId="35E58AD5"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420BD649"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5B287E3E"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Có</w:t>
            </w:r>
          </w:p>
        </w:tc>
        <w:tc>
          <w:tcPr>
            <w:tcW w:w="0" w:type="auto"/>
            <w:shd w:val="clear" w:color="auto" w:fill="auto"/>
            <w:vAlign w:val="center"/>
          </w:tcPr>
          <w:p w14:paraId="3B7FF48E"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36D5B1DF"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3F157A06"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sz w:val="20"/>
              </w:rPr>
              <w:t>Ngày hiệu lực</w:t>
            </w:r>
          </w:p>
        </w:tc>
        <w:tc>
          <w:tcPr>
            <w:tcW w:w="0" w:type="auto"/>
            <w:shd w:val="clear" w:color="auto" w:fill="auto"/>
            <w:vAlign w:val="center"/>
          </w:tcPr>
          <w:p w14:paraId="35F712FE" w14:textId="77777777" w:rsidR="005D2F0A" w:rsidRPr="00C902D4" w:rsidRDefault="005D2F0A" w:rsidP="00AF7805">
            <w:pPr>
              <w:spacing w:line="360" w:lineRule="auto"/>
              <w:jc w:val="both"/>
              <w:rPr>
                <w:rFonts w:ascii="Arial" w:hAnsi="Arial" w:cs="Arial"/>
                <w:sz w:val="20"/>
                <w:lang w:eastAsia="ja-JP"/>
              </w:rPr>
            </w:pPr>
            <w:r w:rsidRPr="00C902D4">
              <w:rPr>
                <w:rFonts w:ascii="Arial" w:hAnsi="Arial" w:cs="Arial"/>
                <w:sz w:val="20"/>
                <w:lang w:eastAsia="ja-JP"/>
              </w:rPr>
              <w:t>Dd/mm/yyyy</w:t>
            </w:r>
          </w:p>
        </w:tc>
      </w:tr>
      <w:tr w:rsidR="005D2F0A" w:rsidRPr="00C902D4" w14:paraId="7B656CCE" w14:textId="77777777" w:rsidTr="006B3274">
        <w:trPr>
          <w:trHeight w:val="50"/>
        </w:trPr>
        <w:tc>
          <w:tcPr>
            <w:tcW w:w="0" w:type="auto"/>
            <w:shd w:val="clear" w:color="auto" w:fill="auto"/>
            <w:vAlign w:val="center"/>
          </w:tcPr>
          <w:p w14:paraId="416DC461" w14:textId="77777777" w:rsidR="005D2F0A" w:rsidRPr="00C902D4" w:rsidRDefault="005D2F0A" w:rsidP="00AF7805">
            <w:pPr>
              <w:pStyle w:val="ListParagraph"/>
              <w:keepLines/>
              <w:numPr>
                <w:ilvl w:val="0"/>
                <w:numId w:val="107"/>
              </w:numPr>
              <w:spacing w:after="120" w:line="360" w:lineRule="auto"/>
              <w:contextualSpacing/>
              <w:jc w:val="both"/>
              <w:rPr>
                <w:rFonts w:cs="Arial"/>
                <w:sz w:val="20"/>
                <w:szCs w:val="20"/>
                <w:lang w:eastAsia="ja-JP"/>
              </w:rPr>
            </w:pPr>
          </w:p>
        </w:tc>
        <w:tc>
          <w:tcPr>
            <w:tcW w:w="0" w:type="auto"/>
            <w:shd w:val="clear" w:color="auto" w:fill="auto"/>
            <w:vAlign w:val="center"/>
          </w:tcPr>
          <w:p w14:paraId="2B139056"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sz w:val="20"/>
              </w:rPr>
              <w:t>Ngày hết hiệu lực</w:t>
            </w:r>
          </w:p>
        </w:tc>
        <w:tc>
          <w:tcPr>
            <w:tcW w:w="0" w:type="auto"/>
            <w:shd w:val="clear" w:color="auto" w:fill="auto"/>
            <w:vAlign w:val="center"/>
          </w:tcPr>
          <w:p w14:paraId="2894F794"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Ngày tháng</w:t>
            </w:r>
          </w:p>
        </w:tc>
        <w:tc>
          <w:tcPr>
            <w:tcW w:w="0" w:type="auto"/>
            <w:shd w:val="clear" w:color="auto" w:fill="auto"/>
            <w:vAlign w:val="center"/>
          </w:tcPr>
          <w:p w14:paraId="75EAB56A"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10</w:t>
            </w:r>
          </w:p>
        </w:tc>
        <w:tc>
          <w:tcPr>
            <w:tcW w:w="0" w:type="auto"/>
            <w:shd w:val="clear" w:color="auto" w:fill="auto"/>
            <w:vAlign w:val="center"/>
          </w:tcPr>
          <w:p w14:paraId="483E9CBE" w14:textId="77777777" w:rsidR="005D2F0A" w:rsidRPr="00C902D4" w:rsidDel="00832F4E" w:rsidRDefault="005D2F0A"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250FFAF8"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711BBCAE"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50224F14" w14:textId="77777777" w:rsidR="005D2F0A" w:rsidRPr="00C902D4" w:rsidDel="00832F4E" w:rsidRDefault="005D2F0A" w:rsidP="00AF7805">
            <w:pPr>
              <w:spacing w:line="360" w:lineRule="auto"/>
              <w:jc w:val="both"/>
              <w:rPr>
                <w:rFonts w:ascii="Arial" w:hAnsi="Arial" w:cs="Arial"/>
                <w:color w:val="000000"/>
                <w:sz w:val="20"/>
              </w:rPr>
            </w:pPr>
            <w:r w:rsidRPr="00C902D4">
              <w:rPr>
                <w:rFonts w:ascii="Arial" w:hAnsi="Arial" w:cs="Arial"/>
                <w:sz w:val="20"/>
              </w:rPr>
              <w:t>Ngày hết hiệu lực</w:t>
            </w:r>
          </w:p>
        </w:tc>
        <w:tc>
          <w:tcPr>
            <w:tcW w:w="0" w:type="auto"/>
            <w:shd w:val="clear" w:color="auto" w:fill="auto"/>
            <w:vAlign w:val="center"/>
          </w:tcPr>
          <w:p w14:paraId="4F409372" w14:textId="77777777" w:rsidR="005D2F0A" w:rsidRPr="00C902D4" w:rsidRDefault="005D2F0A" w:rsidP="00AF7805">
            <w:pPr>
              <w:spacing w:line="360" w:lineRule="auto"/>
              <w:jc w:val="both"/>
              <w:rPr>
                <w:rFonts w:ascii="Arial" w:hAnsi="Arial" w:cs="Arial"/>
                <w:sz w:val="20"/>
                <w:lang w:eastAsia="ja-JP"/>
              </w:rPr>
            </w:pPr>
            <w:r w:rsidRPr="00C902D4">
              <w:rPr>
                <w:rFonts w:ascii="Arial" w:hAnsi="Arial" w:cs="Arial"/>
                <w:sz w:val="20"/>
              </w:rPr>
              <w:t>Textbox</w:t>
            </w:r>
          </w:p>
        </w:tc>
      </w:tr>
      <w:tr w:rsidR="005D2F0A" w:rsidRPr="00C902D4" w14:paraId="518A87C5" w14:textId="77777777" w:rsidTr="006B3274">
        <w:trPr>
          <w:trHeight w:val="50"/>
        </w:trPr>
        <w:tc>
          <w:tcPr>
            <w:tcW w:w="0" w:type="auto"/>
            <w:shd w:val="clear" w:color="auto" w:fill="auto"/>
            <w:vAlign w:val="center"/>
          </w:tcPr>
          <w:p w14:paraId="7D0C065B" w14:textId="77777777" w:rsidR="005D2F0A" w:rsidRPr="00C902D4" w:rsidRDefault="005D2F0A" w:rsidP="00AF7805">
            <w:pPr>
              <w:pStyle w:val="ListParagraph"/>
              <w:keepLines/>
              <w:numPr>
                <w:ilvl w:val="0"/>
                <w:numId w:val="107"/>
              </w:numPr>
              <w:spacing w:after="120" w:line="360" w:lineRule="auto"/>
              <w:contextualSpacing/>
              <w:jc w:val="both"/>
              <w:rPr>
                <w:rFonts w:cs="Arial"/>
                <w:sz w:val="20"/>
                <w:szCs w:val="20"/>
                <w:lang w:eastAsia="ja-JP"/>
              </w:rPr>
            </w:pPr>
          </w:p>
        </w:tc>
        <w:tc>
          <w:tcPr>
            <w:tcW w:w="0" w:type="auto"/>
            <w:shd w:val="clear" w:color="auto" w:fill="auto"/>
            <w:vAlign w:val="center"/>
          </w:tcPr>
          <w:p w14:paraId="515CC413" w14:textId="77777777" w:rsidR="005D2F0A" w:rsidRPr="00C902D4" w:rsidRDefault="005D2F0A" w:rsidP="00AF7805">
            <w:pPr>
              <w:spacing w:line="360" w:lineRule="auto"/>
              <w:jc w:val="both"/>
              <w:rPr>
                <w:rFonts w:ascii="Arial" w:hAnsi="Arial" w:cs="Arial"/>
                <w:color w:val="000000"/>
                <w:sz w:val="20"/>
              </w:rPr>
            </w:pPr>
            <w:r w:rsidRPr="00C902D4">
              <w:rPr>
                <w:rFonts w:ascii="Arial" w:hAnsi="Arial" w:cs="Arial"/>
                <w:sz w:val="20"/>
              </w:rPr>
              <w:t>Mô tả</w:t>
            </w:r>
          </w:p>
        </w:tc>
        <w:tc>
          <w:tcPr>
            <w:tcW w:w="0" w:type="auto"/>
            <w:shd w:val="clear" w:color="auto" w:fill="auto"/>
            <w:vAlign w:val="center"/>
          </w:tcPr>
          <w:p w14:paraId="6EDADFD8"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Ký tự</w:t>
            </w:r>
          </w:p>
        </w:tc>
        <w:tc>
          <w:tcPr>
            <w:tcW w:w="0" w:type="auto"/>
            <w:shd w:val="clear" w:color="auto" w:fill="auto"/>
          </w:tcPr>
          <w:p w14:paraId="5DCA6497"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1000</w:t>
            </w:r>
          </w:p>
        </w:tc>
        <w:tc>
          <w:tcPr>
            <w:tcW w:w="0" w:type="auto"/>
            <w:shd w:val="clear" w:color="auto" w:fill="auto"/>
            <w:vAlign w:val="center"/>
          </w:tcPr>
          <w:p w14:paraId="3881F043"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Không</w:t>
            </w:r>
          </w:p>
        </w:tc>
        <w:tc>
          <w:tcPr>
            <w:tcW w:w="0" w:type="auto"/>
            <w:shd w:val="clear" w:color="auto" w:fill="auto"/>
            <w:vAlign w:val="center"/>
          </w:tcPr>
          <w:p w14:paraId="6BEB1A65"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35608FA6" w14:textId="77777777" w:rsidR="005D2F0A" w:rsidRPr="00C902D4" w:rsidRDefault="005D2F0A" w:rsidP="00AF7805">
            <w:pPr>
              <w:spacing w:line="360" w:lineRule="auto"/>
              <w:jc w:val="both"/>
              <w:rPr>
                <w:rFonts w:ascii="Arial" w:hAnsi="Arial" w:cs="Arial"/>
                <w:sz w:val="20"/>
                <w:lang w:eastAsia="ja-JP"/>
              </w:rPr>
            </w:pPr>
          </w:p>
        </w:tc>
        <w:tc>
          <w:tcPr>
            <w:tcW w:w="0" w:type="auto"/>
            <w:shd w:val="clear" w:color="auto" w:fill="auto"/>
            <w:vAlign w:val="center"/>
          </w:tcPr>
          <w:p w14:paraId="5473AFFD" w14:textId="77777777" w:rsidR="005D2F0A" w:rsidRPr="00C902D4" w:rsidRDefault="005D2F0A" w:rsidP="00AF7805">
            <w:pPr>
              <w:spacing w:line="360" w:lineRule="auto"/>
              <w:jc w:val="both"/>
              <w:rPr>
                <w:rFonts w:ascii="Arial" w:hAnsi="Arial" w:cs="Arial"/>
                <w:color w:val="000000"/>
                <w:sz w:val="20"/>
              </w:rPr>
            </w:pPr>
            <w:r w:rsidRPr="00C902D4">
              <w:rPr>
                <w:rFonts w:ascii="Arial" w:hAnsi="Arial" w:cs="Arial"/>
                <w:sz w:val="20"/>
              </w:rPr>
              <w:t>Mô tả tham số</w:t>
            </w:r>
          </w:p>
        </w:tc>
        <w:tc>
          <w:tcPr>
            <w:tcW w:w="0" w:type="auto"/>
            <w:shd w:val="clear" w:color="auto" w:fill="auto"/>
            <w:vAlign w:val="center"/>
          </w:tcPr>
          <w:p w14:paraId="75337132" w14:textId="77777777" w:rsidR="005D2F0A" w:rsidRPr="00C902D4" w:rsidRDefault="005D2F0A" w:rsidP="00AF7805">
            <w:pPr>
              <w:spacing w:line="360" w:lineRule="auto"/>
              <w:jc w:val="both"/>
              <w:rPr>
                <w:rFonts w:ascii="Arial" w:hAnsi="Arial" w:cs="Arial"/>
                <w:sz w:val="20"/>
                <w:lang w:eastAsia="ja-JP"/>
              </w:rPr>
            </w:pPr>
            <w:r w:rsidRPr="00C902D4">
              <w:rPr>
                <w:rFonts w:ascii="Arial" w:hAnsi="Arial" w:cs="Arial"/>
                <w:sz w:val="20"/>
              </w:rPr>
              <w:t>Textbox</w:t>
            </w:r>
          </w:p>
        </w:tc>
      </w:tr>
    </w:tbl>
    <w:p w14:paraId="4A876D1A" w14:textId="77777777" w:rsidR="005D2F0A" w:rsidRPr="00C902D4" w:rsidRDefault="005D2F0A" w:rsidP="00AF7805">
      <w:pPr>
        <w:spacing w:line="360" w:lineRule="auto"/>
        <w:jc w:val="both"/>
        <w:rPr>
          <w:rFonts w:ascii="Arial" w:hAnsi="Arial" w:cs="Arial"/>
          <w:sz w:val="20"/>
        </w:rPr>
        <w:sectPr w:rsidR="005D2F0A" w:rsidRPr="00C902D4" w:rsidSect="002B53D6">
          <w:pgSz w:w="11909" w:h="16834" w:code="9"/>
          <w:pgMar w:top="1134" w:right="1134" w:bottom="1134" w:left="1701" w:header="567" w:footer="567" w:gutter="0"/>
          <w:pgNumType w:start="44"/>
          <w:cols w:space="720"/>
          <w:titlePg/>
          <w:docGrid w:linePitch="360"/>
        </w:sectPr>
      </w:pPr>
    </w:p>
    <w:p w14:paraId="487164CC" w14:textId="77777777" w:rsidR="005D2F0A" w:rsidRPr="00C902D4" w:rsidRDefault="005D2F0A" w:rsidP="00AF7805">
      <w:pPr>
        <w:spacing w:line="360" w:lineRule="auto"/>
        <w:jc w:val="both"/>
        <w:rPr>
          <w:rFonts w:ascii="Arial" w:hAnsi="Arial" w:cs="Arial"/>
          <w:sz w:val="20"/>
        </w:rPr>
        <w:sectPr w:rsidR="005D2F0A" w:rsidRPr="00C902D4" w:rsidSect="00E56CF8">
          <w:type w:val="continuous"/>
          <w:pgSz w:w="11909" w:h="16834" w:code="9"/>
          <w:pgMar w:top="1134" w:right="1134" w:bottom="1134" w:left="1701" w:header="567" w:footer="567" w:gutter="0"/>
          <w:pgNumType w:start="0"/>
          <w:cols w:space="720"/>
          <w:titlePg/>
          <w:docGrid w:linePitch="360"/>
        </w:sectPr>
      </w:pPr>
      <w:r w:rsidRPr="00C902D4">
        <w:rPr>
          <w:rFonts w:ascii="Arial" w:hAnsi="Arial" w:cs="Arial"/>
          <w:sz w:val="20"/>
        </w:rPr>
        <w:br w:type="textWrapping" w:clear="all"/>
      </w:r>
    </w:p>
    <w:p w14:paraId="4134C498" w14:textId="77777777" w:rsidR="005D2F0A" w:rsidRPr="00C902D4" w:rsidRDefault="005D2F0A"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9"/>
        <w:gridCol w:w="855"/>
        <w:gridCol w:w="7342"/>
      </w:tblGrid>
      <w:tr w:rsidR="005D2F0A" w:rsidRPr="00C902D4" w14:paraId="7073F1F6" w14:textId="77777777" w:rsidTr="006B3274">
        <w:trPr>
          <w:trHeight w:val="364"/>
          <w:tblHeader/>
        </w:trPr>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066D6EF"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 xml:space="preserve">Bước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24504EE4"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 xml:space="preserve">Thao tác </w:t>
            </w:r>
          </w:p>
        </w:tc>
        <w:tc>
          <w:tcPr>
            <w:tcW w:w="0" w:type="auto"/>
            <w:tcBorders>
              <w:top w:val="single" w:sz="4" w:space="0" w:color="000000"/>
              <w:left w:val="single" w:sz="4" w:space="0" w:color="000000"/>
              <w:bottom w:val="single" w:sz="4" w:space="0" w:color="000000"/>
              <w:right w:val="single" w:sz="4" w:space="0" w:color="000000"/>
            </w:tcBorders>
            <w:shd w:val="clear" w:color="auto" w:fill="BFBFBF"/>
            <w:vAlign w:val="center"/>
            <w:hideMark/>
          </w:tcPr>
          <w:p w14:paraId="37EF3FEB"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Mô tả</w:t>
            </w:r>
          </w:p>
        </w:tc>
      </w:tr>
      <w:tr w:rsidR="005D2F0A" w:rsidRPr="00C902D4" w14:paraId="01272BB8" w14:textId="77777777" w:rsidTr="006B3274">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2B16512C" w14:textId="77777777" w:rsidR="005D2F0A" w:rsidRPr="00C902D4" w:rsidRDefault="005D2F0A" w:rsidP="00AF7805">
            <w:pPr>
              <w:pStyle w:val="ListParagraph"/>
              <w:keepLines/>
              <w:numPr>
                <w:ilvl w:val="0"/>
                <w:numId w:val="108"/>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1234C08E"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Làm mới</w:t>
            </w:r>
          </w:p>
        </w:tc>
        <w:tc>
          <w:tcPr>
            <w:tcW w:w="0" w:type="auto"/>
            <w:tcBorders>
              <w:top w:val="single" w:sz="4" w:space="0" w:color="000000"/>
              <w:left w:val="single" w:sz="4" w:space="0" w:color="000000"/>
              <w:bottom w:val="single" w:sz="4" w:space="0" w:color="000000"/>
              <w:right w:val="single" w:sz="4" w:space="0" w:color="000000"/>
            </w:tcBorders>
            <w:vAlign w:val="center"/>
          </w:tcPr>
          <w:p w14:paraId="0CCBCA93"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Người dùng sử dụng chức năng này để refresh các thông tin đã nhập trên màn hình.</w:t>
            </w:r>
          </w:p>
        </w:tc>
      </w:tr>
      <w:tr w:rsidR="005D2F0A" w:rsidRPr="00C902D4" w14:paraId="614DD8DB" w14:textId="77777777" w:rsidTr="006B3274">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6C4DBCD" w14:textId="77777777" w:rsidR="005D2F0A" w:rsidRPr="00C902D4" w:rsidRDefault="005D2F0A" w:rsidP="00AF7805">
            <w:pPr>
              <w:pStyle w:val="ListParagraph"/>
              <w:keepLines/>
              <w:numPr>
                <w:ilvl w:val="0"/>
                <w:numId w:val="108"/>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9313CE3"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Ghi</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F9A79B" w14:textId="77777777" w:rsidR="005D2F0A" w:rsidRPr="00C902D4" w:rsidRDefault="005D2F0A"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w:t>
            </w:r>
          </w:p>
          <w:p w14:paraId="149FC8AB" w14:textId="77777777" w:rsidR="005D2F0A" w:rsidRPr="00C902D4" w:rsidRDefault="005D2F0A"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50E1F60D" w14:textId="77777777" w:rsidR="005D2F0A" w:rsidRPr="00C902D4" w:rsidRDefault="005D2F0A"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07A937D4" w14:textId="77777777" w:rsidR="005D2F0A" w:rsidRPr="00C902D4" w:rsidRDefault="005D2F0A"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01CF7119" w14:textId="77777777" w:rsidR="005D2F0A" w:rsidRPr="00C902D4" w:rsidRDefault="005D2F0A"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0E327E96" w14:textId="77777777" w:rsidR="005D2F0A" w:rsidRPr="00C902D4" w:rsidRDefault="005D2F0A"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22F044E" w14:textId="77777777" w:rsidR="005D2F0A" w:rsidRPr="00C902D4" w:rsidRDefault="005D2F0A"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20C4FD94" w14:textId="77777777" w:rsidR="005D2F0A" w:rsidRPr="00C902D4" w:rsidRDefault="005D2F0A"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p w14:paraId="4040D70E" w14:textId="77777777" w:rsidR="005D2F0A" w:rsidRPr="00C902D4" w:rsidRDefault="005D2F0A" w:rsidP="00AF7805">
            <w:pPr>
              <w:pStyle w:val="ListParagraph"/>
              <w:numPr>
                <w:ilvl w:val="0"/>
                <w:numId w:val="15"/>
              </w:numPr>
              <w:spacing w:after="120" w:line="360" w:lineRule="auto"/>
              <w:rPr>
                <w:rFonts w:cs="Arial"/>
                <w:sz w:val="20"/>
                <w:szCs w:val="20"/>
              </w:rPr>
            </w:pPr>
            <w:r w:rsidRPr="00C902D4">
              <w:rPr>
                <w:rFonts w:cs="Arial"/>
                <w:sz w:val="20"/>
                <w:szCs w:val="20"/>
              </w:rPr>
              <w:t xml:space="preserve">TH1: Thêm đơn vị có mã tham số đã tồn tại -&gt; hệ thống đưa ra cảnh báo “Mã chức danh đã tồn tại, yêu cầu nhập lại” </w:t>
            </w:r>
          </w:p>
          <w:p w14:paraId="12870815" w14:textId="77777777" w:rsidR="005D2F0A" w:rsidRPr="00C902D4" w:rsidRDefault="005D2F0A" w:rsidP="00AF7805">
            <w:pPr>
              <w:pStyle w:val="ListParagraph"/>
              <w:numPr>
                <w:ilvl w:val="0"/>
                <w:numId w:val="15"/>
              </w:numPr>
              <w:spacing w:after="120" w:line="360" w:lineRule="auto"/>
              <w:rPr>
                <w:rFonts w:cs="Arial"/>
                <w:sz w:val="20"/>
                <w:szCs w:val="20"/>
              </w:rPr>
            </w:pPr>
            <w:r w:rsidRPr="00C902D4">
              <w:rPr>
                <w:rFonts w:cs="Arial"/>
                <w:sz w:val="20"/>
                <w:szCs w:val="20"/>
              </w:rPr>
              <w:t>TH2: Mã tham số = NULL -&gt; khi nhấn nút “Lưu” hệ thống sẽ hiển thị thông báo “Bạn phải nhập các trường bắt buộc trước khi Lưu”.</w:t>
            </w:r>
          </w:p>
        </w:tc>
      </w:tr>
      <w:tr w:rsidR="005D2F0A" w:rsidRPr="00C902D4" w14:paraId="478B99B7" w14:textId="77777777" w:rsidTr="006B3274">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0285317D" w14:textId="77777777" w:rsidR="005D2F0A" w:rsidRPr="00C902D4" w:rsidRDefault="005D2F0A" w:rsidP="00AF7805">
            <w:pPr>
              <w:pStyle w:val="ListParagraph"/>
              <w:keepLines/>
              <w:numPr>
                <w:ilvl w:val="0"/>
                <w:numId w:val="108"/>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4AC8396A"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Chọn</w:t>
            </w:r>
          </w:p>
        </w:tc>
        <w:tc>
          <w:tcPr>
            <w:tcW w:w="0" w:type="auto"/>
            <w:tcBorders>
              <w:top w:val="single" w:sz="4" w:space="0" w:color="000000"/>
              <w:left w:val="single" w:sz="4" w:space="0" w:color="000000"/>
              <w:bottom w:val="single" w:sz="4" w:space="0" w:color="000000"/>
              <w:right w:val="single" w:sz="4" w:space="0" w:color="000000"/>
            </w:tcBorders>
            <w:vAlign w:val="center"/>
          </w:tcPr>
          <w:p w14:paraId="7E4F6967"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5D2F0A" w:rsidRPr="00C902D4" w14:paraId="623D1BAB" w14:textId="77777777" w:rsidTr="006B3274">
        <w:trPr>
          <w:trHeight w:val="286"/>
        </w:trPr>
        <w:tc>
          <w:tcPr>
            <w:tcW w:w="0" w:type="auto"/>
            <w:tcBorders>
              <w:top w:val="single" w:sz="4" w:space="0" w:color="000000"/>
              <w:left w:val="single" w:sz="4" w:space="0" w:color="000000"/>
              <w:bottom w:val="single" w:sz="4" w:space="0" w:color="000000"/>
              <w:right w:val="single" w:sz="4" w:space="0" w:color="000000"/>
            </w:tcBorders>
            <w:vAlign w:val="center"/>
          </w:tcPr>
          <w:p w14:paraId="5194E0B7" w14:textId="77777777" w:rsidR="005D2F0A" w:rsidRPr="00C902D4" w:rsidRDefault="005D2F0A" w:rsidP="00AF7805">
            <w:pPr>
              <w:pStyle w:val="ListParagraph"/>
              <w:keepLines/>
              <w:numPr>
                <w:ilvl w:val="0"/>
                <w:numId w:val="108"/>
              </w:numPr>
              <w:spacing w:after="120" w:line="360" w:lineRule="auto"/>
              <w:contextualSpacing/>
              <w:jc w:val="both"/>
              <w:rPr>
                <w:rFonts w:cs="Arial"/>
                <w:color w:val="000000"/>
                <w:sz w:val="20"/>
                <w:szCs w:val="20"/>
              </w:rPr>
            </w:pPr>
          </w:p>
        </w:tc>
        <w:tc>
          <w:tcPr>
            <w:tcW w:w="0" w:type="auto"/>
            <w:tcBorders>
              <w:top w:val="single" w:sz="4" w:space="0" w:color="000000"/>
              <w:left w:val="single" w:sz="4" w:space="0" w:color="000000"/>
              <w:bottom w:val="single" w:sz="4" w:space="0" w:color="000000"/>
              <w:right w:val="single" w:sz="4" w:space="0" w:color="000000"/>
            </w:tcBorders>
            <w:vAlign w:val="center"/>
          </w:tcPr>
          <w:p w14:paraId="577DA126" w14:textId="77777777" w:rsidR="005D2F0A" w:rsidRPr="00C902D4" w:rsidRDefault="005D2F0A" w:rsidP="00AF7805">
            <w:pPr>
              <w:spacing w:line="360" w:lineRule="auto"/>
              <w:jc w:val="both"/>
              <w:rPr>
                <w:rFonts w:ascii="Arial" w:hAnsi="Arial" w:cs="Arial"/>
                <w:b/>
                <w:sz w:val="20"/>
              </w:rPr>
            </w:pPr>
            <w:r w:rsidRPr="00C902D4">
              <w:rPr>
                <w:rFonts w:ascii="Arial" w:hAnsi="Arial" w:cs="Arial"/>
                <w:b/>
                <w:sz w:val="20"/>
              </w:rPr>
              <w:t>Xóa</w:t>
            </w:r>
          </w:p>
        </w:tc>
        <w:tc>
          <w:tcPr>
            <w:tcW w:w="0" w:type="auto"/>
            <w:tcBorders>
              <w:top w:val="single" w:sz="4" w:space="0" w:color="000000"/>
              <w:left w:val="single" w:sz="4" w:space="0" w:color="000000"/>
              <w:bottom w:val="single" w:sz="4" w:space="0" w:color="000000"/>
              <w:right w:val="single" w:sz="4" w:space="0" w:color="000000"/>
            </w:tcBorders>
            <w:vAlign w:val="center"/>
          </w:tcPr>
          <w:p w14:paraId="099C1263" w14:textId="77777777" w:rsidR="005D2F0A" w:rsidRPr="00C902D4" w:rsidRDefault="005D2F0A" w:rsidP="00AF7805">
            <w:pPr>
              <w:spacing w:line="360" w:lineRule="auto"/>
              <w:jc w:val="both"/>
              <w:rPr>
                <w:rFonts w:ascii="Arial" w:hAnsi="Arial" w:cs="Arial"/>
                <w:sz w:val="20"/>
              </w:rPr>
            </w:pPr>
            <w:r w:rsidRPr="00C902D4">
              <w:rPr>
                <w:rFonts w:ascii="Arial" w:hAnsi="Arial" w:cs="Arial"/>
                <w:sz w:val="20"/>
              </w:rPr>
              <w:t>Sử dụng chức năng này để chọn một bản ghi Mô tả công việc để xóa bản ghi. Chỉ được xóa bản ghi khi chưa được sử dụng ở form: Gán Đề xuất tuyển dụng, Kế hoạch tuyển dụng chi tiết.</w:t>
            </w:r>
          </w:p>
          <w:p w14:paraId="437A22CD" w14:textId="77777777" w:rsidR="005D2F0A" w:rsidRPr="00C902D4" w:rsidRDefault="005D2F0A"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3F95ED36" w14:textId="77777777" w:rsidR="005D2F0A" w:rsidRPr="00C902D4" w:rsidRDefault="005D2F0A"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lastRenderedPageBreak/>
              <w:t xml:space="preserve">Hệ thống hiển thị “Có”, “Không”. </w:t>
            </w:r>
          </w:p>
          <w:p w14:paraId="75BA092E" w14:textId="77777777" w:rsidR="005D2F0A" w:rsidRPr="00C902D4" w:rsidRDefault="005D2F0A"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7CFF1E5F" w14:textId="77777777" w:rsidR="005D2F0A" w:rsidRPr="00C902D4" w:rsidRDefault="005D2F0A"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Chọn “Không” thì không xóa bản ghi</w:t>
            </w:r>
          </w:p>
        </w:tc>
      </w:tr>
    </w:tbl>
    <w:p w14:paraId="5D5B6462" w14:textId="77777777" w:rsidR="005D2F0A" w:rsidRPr="00C902D4" w:rsidRDefault="005D2F0A" w:rsidP="00AF7805">
      <w:pPr>
        <w:pStyle w:val="Heading6"/>
        <w:spacing w:line="360" w:lineRule="auto"/>
        <w:rPr>
          <w:rFonts w:ascii="Arial" w:hAnsi="Arial" w:cs="Arial"/>
          <w:sz w:val="20"/>
          <w:szCs w:val="20"/>
        </w:rPr>
      </w:pPr>
      <w:r w:rsidRPr="00C902D4">
        <w:rPr>
          <w:rFonts w:ascii="Arial" w:hAnsi="Arial" w:cs="Arial"/>
          <w:sz w:val="20"/>
          <w:szCs w:val="20"/>
        </w:rPr>
        <w:lastRenderedPageBreak/>
        <w:t xml:space="preserve">Màn hình </w:t>
      </w:r>
    </w:p>
    <w:p w14:paraId="1626E7B5" w14:textId="77777777" w:rsidR="005D2F0A" w:rsidRPr="00C902D4" w:rsidRDefault="005D2F0A" w:rsidP="00AF7805">
      <w:pPr>
        <w:spacing w:line="360" w:lineRule="auto"/>
        <w:jc w:val="center"/>
        <w:rPr>
          <w:rFonts w:ascii="Arial" w:hAnsi="Arial" w:cs="Arial"/>
          <w:sz w:val="20"/>
        </w:rPr>
      </w:pPr>
      <w:r w:rsidRPr="00C902D4">
        <w:rPr>
          <w:rFonts w:ascii="Arial" w:hAnsi="Arial" w:cs="Arial"/>
          <w:noProof/>
          <w:sz w:val="20"/>
          <w:lang w:eastAsia="ja-JP"/>
        </w:rPr>
        <w:drawing>
          <wp:inline distT="0" distB="0" distL="0" distR="0" wp14:anchorId="35E9C2BD" wp14:editId="63E0903E">
            <wp:extent cx="5761990" cy="2419297"/>
            <wp:effectExtent l="0" t="0" r="0" b="635"/>
            <wp:docPr id="86" name="Picture 86" descr="C:\Users\Admin\AppData\Local\Temp\flaB067.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flaB067.tmp\Snapsho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1990" cy="2419297"/>
                    </a:xfrm>
                    <a:prstGeom prst="rect">
                      <a:avLst/>
                    </a:prstGeom>
                    <a:noFill/>
                    <a:ln>
                      <a:noFill/>
                    </a:ln>
                  </pic:spPr>
                </pic:pic>
              </a:graphicData>
            </a:graphic>
          </wp:inline>
        </w:drawing>
      </w:r>
    </w:p>
    <w:p w14:paraId="0FF57562" w14:textId="5F85D730" w:rsidR="00DE684E" w:rsidRPr="00C902D4" w:rsidRDefault="00DE684E" w:rsidP="00AF7805">
      <w:pPr>
        <w:pStyle w:val="Heading4"/>
        <w:spacing w:line="360" w:lineRule="auto"/>
        <w:rPr>
          <w:rFonts w:ascii="Arial" w:hAnsi="Arial" w:cs="Arial"/>
          <w:sz w:val="20"/>
          <w:szCs w:val="20"/>
        </w:rPr>
      </w:pPr>
      <w:bookmarkStart w:id="165" w:name="_Toc500541235"/>
      <w:r w:rsidRPr="00C902D4">
        <w:rPr>
          <w:rFonts w:ascii="Arial" w:hAnsi="Arial" w:cs="Arial"/>
          <w:sz w:val="20"/>
          <w:szCs w:val="20"/>
        </w:rPr>
        <w:t>Đào tạo</w:t>
      </w:r>
      <w:bookmarkEnd w:id="165"/>
    </w:p>
    <w:p w14:paraId="56A4E13B"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66" w:name="_Toc500541236"/>
      <w:r w:rsidRPr="00C902D4">
        <w:rPr>
          <w:rFonts w:ascii="Arial" w:hAnsi="Arial" w:cs="Arial"/>
          <w:sz w:val="20"/>
          <w:szCs w:val="20"/>
        </w:rPr>
        <w:t>Danh mục lĩnh vực cha</w:t>
      </w:r>
      <w:bookmarkEnd w:id="166"/>
    </w:p>
    <w:p w14:paraId="0E6169DB"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A26ACBB" w14:textId="77777777" w:rsidR="00DE684E" w:rsidRPr="00C902D4" w:rsidRDefault="00DE684E" w:rsidP="00AF7805">
      <w:pPr>
        <w:spacing w:line="360" w:lineRule="auto"/>
        <w:rPr>
          <w:rFonts w:ascii="Arial" w:hAnsi="Arial" w:cs="Arial"/>
          <w:sz w:val="20"/>
        </w:rPr>
      </w:pPr>
      <w:r w:rsidRPr="00C902D4">
        <w:rPr>
          <w:rFonts w:ascii="Arial" w:hAnsi="Arial" w:cs="Arial"/>
          <w:sz w:val="20"/>
        </w:rPr>
        <w:object w:dxaOrig="14431" w:dyaOrig="7591" w14:anchorId="0AA0E504">
          <v:shape id="_x0000_i2515" type="#_x0000_t75" style="width:453pt;height:238.5pt" o:ole="">
            <v:imagedata r:id="rId185" o:title=""/>
          </v:shape>
          <o:OLEObject Type="Embed" ProgID="Visio.Drawing.15" ShapeID="_x0000_i2515" DrawAspect="Content" ObjectID="_1574283850" r:id="rId186"/>
        </w:object>
      </w:r>
    </w:p>
    <w:p w14:paraId="48BD6849"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25569702"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5EBDD14" w14:textId="77777777" w:rsidR="00DE684E" w:rsidRPr="00C902D4" w:rsidRDefault="00DE684E" w:rsidP="00AF7805">
      <w:pPr>
        <w:pStyle w:val="-Thng"/>
        <w:numPr>
          <w:ilvl w:val="0"/>
          <w:numId w:val="12"/>
        </w:numPr>
        <w:rPr>
          <w:rFonts w:cs="Arial"/>
        </w:rPr>
      </w:pPr>
      <w:r w:rsidRPr="00C902D4">
        <w:rPr>
          <w:rFonts w:cs="Arial"/>
        </w:rPr>
        <w:t>Tạo danh mục các chủ đề đào tạo</w:t>
      </w:r>
    </w:p>
    <w:p w14:paraId="448D0854"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718563F7"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Lĩnh vực cha.</w:t>
      </w:r>
    </w:p>
    <w:p w14:paraId="2558F8B0"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1493873" w14:textId="77777777" w:rsidR="00DE684E" w:rsidRPr="00C902D4" w:rsidRDefault="00DE684E"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lĩnh vực cha.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51077CAD" w14:textId="77777777" w:rsidR="00DE684E" w:rsidRPr="00C902D4" w:rsidRDefault="00DE684E" w:rsidP="00AF7805">
      <w:pPr>
        <w:pStyle w:val="atext"/>
        <w:numPr>
          <w:ilvl w:val="0"/>
          <w:numId w:val="4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2746DE14" w14:textId="77777777" w:rsidR="00DE684E" w:rsidRPr="00C902D4" w:rsidRDefault="00DE684E" w:rsidP="00AF7805">
      <w:pPr>
        <w:pStyle w:val="atext"/>
        <w:numPr>
          <w:ilvl w:val="1"/>
          <w:numId w:val="42"/>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64C267F3" w14:textId="77777777" w:rsidR="00DE684E" w:rsidRPr="00C902D4" w:rsidRDefault="00DE684E" w:rsidP="00AF7805">
      <w:pPr>
        <w:pStyle w:val="atext"/>
        <w:numPr>
          <w:ilvl w:val="1"/>
          <w:numId w:val="42"/>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111AC872"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B8877DC"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35" w:type="dxa"/>
        <w:tblLook w:val="04A0" w:firstRow="1" w:lastRow="0" w:firstColumn="1" w:lastColumn="0" w:noHBand="0" w:noVBand="1"/>
      </w:tblPr>
      <w:tblGrid>
        <w:gridCol w:w="594"/>
        <w:gridCol w:w="1114"/>
        <w:gridCol w:w="819"/>
        <w:gridCol w:w="691"/>
        <w:gridCol w:w="846"/>
        <w:gridCol w:w="1113"/>
        <w:gridCol w:w="856"/>
        <w:gridCol w:w="1626"/>
        <w:gridCol w:w="1435"/>
      </w:tblGrid>
      <w:tr w:rsidR="00DE684E" w:rsidRPr="00C902D4" w14:paraId="0A0FC3D1"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D6B007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FDFBB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6AEB2E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712722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9B2366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4DD1CD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1A99DF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31D9F17"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26CFC1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280FC9BB"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9D7EB04" w14:textId="29C3627A"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B5FB3E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lĩnh vực cha</w:t>
            </w:r>
          </w:p>
        </w:tc>
        <w:tc>
          <w:tcPr>
            <w:tcW w:w="0" w:type="auto"/>
            <w:tcBorders>
              <w:top w:val="single" w:sz="4" w:space="0" w:color="auto"/>
              <w:left w:val="nil"/>
              <w:bottom w:val="single" w:sz="4" w:space="0" w:color="auto"/>
              <w:right w:val="single" w:sz="4" w:space="0" w:color="auto"/>
            </w:tcBorders>
            <w:shd w:val="clear" w:color="auto" w:fill="auto"/>
            <w:vAlign w:val="center"/>
          </w:tcPr>
          <w:p w14:paraId="71844D6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B9B192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0820BCD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AF87B0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5995E62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66AC7D1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Tự sinh theo quy tắc LVC + số thứ tự tăng dần 3 chữ 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02483B1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15139F14"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BAE5C1" w14:textId="47A5AAC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1D0CC6E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Tên lĩnh vực cha</w:t>
            </w:r>
          </w:p>
        </w:tc>
        <w:tc>
          <w:tcPr>
            <w:tcW w:w="0" w:type="auto"/>
            <w:tcBorders>
              <w:top w:val="single" w:sz="4" w:space="0" w:color="auto"/>
              <w:left w:val="nil"/>
              <w:bottom w:val="single" w:sz="4" w:space="0" w:color="auto"/>
              <w:right w:val="single" w:sz="4" w:space="0" w:color="auto"/>
            </w:tcBorders>
            <w:shd w:val="clear" w:color="auto" w:fill="auto"/>
            <w:vAlign w:val="center"/>
          </w:tcPr>
          <w:p w14:paraId="0E38333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D117E0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431D188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4E43529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07C454F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11FBF646"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A23A8E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6D2DF58D" w14:textId="77777777" w:rsidTr="00DE684E">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2CCA9117" w14:textId="39956092"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722CFC7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2DF3F2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0986527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116B23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EC0B68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nil"/>
              <w:left w:val="nil"/>
              <w:bottom w:val="single" w:sz="4" w:space="0" w:color="auto"/>
              <w:right w:val="single" w:sz="4" w:space="0" w:color="auto"/>
            </w:tcBorders>
            <w:shd w:val="clear" w:color="auto" w:fill="auto"/>
            <w:vAlign w:val="center"/>
          </w:tcPr>
          <w:p w14:paraId="2227809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Áp dụng</w:t>
            </w:r>
          </w:p>
        </w:tc>
        <w:tc>
          <w:tcPr>
            <w:tcW w:w="0" w:type="auto"/>
            <w:tcBorders>
              <w:top w:val="nil"/>
              <w:left w:val="nil"/>
              <w:bottom w:val="single" w:sz="4" w:space="0" w:color="auto"/>
              <w:right w:val="single" w:sz="4" w:space="0" w:color="auto"/>
            </w:tcBorders>
            <w:shd w:val="clear" w:color="auto" w:fill="auto"/>
            <w:vAlign w:val="center"/>
          </w:tcPr>
          <w:p w14:paraId="607CBF2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0" w:type="auto"/>
            <w:tcBorders>
              <w:top w:val="nil"/>
              <w:left w:val="nil"/>
              <w:bottom w:val="single" w:sz="4" w:space="0" w:color="auto"/>
              <w:right w:val="single" w:sz="4" w:space="0" w:color="auto"/>
            </w:tcBorders>
            <w:shd w:val="clear" w:color="auto" w:fill="auto"/>
            <w:vAlign w:val="center"/>
          </w:tcPr>
          <w:p w14:paraId="2CBD172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39E64845"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7321FE1" w14:textId="32A6976F"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78FDC5B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3A97DD0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F07D2B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A2BFA5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42FD49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9FC724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B93FE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1D52B2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526F609F"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6A936F05" w14:textId="77777777" w:rsidTr="00A275C2">
        <w:trPr>
          <w:tblHeader/>
        </w:trPr>
        <w:tc>
          <w:tcPr>
            <w:tcW w:w="0" w:type="auto"/>
            <w:vAlign w:val="center"/>
          </w:tcPr>
          <w:p w14:paraId="15DAA0A3" w14:textId="77777777" w:rsidR="00DE684E" w:rsidRPr="00C902D4" w:rsidRDefault="00DE684E" w:rsidP="00AF7805">
            <w:pPr>
              <w:pStyle w:val="-Tiubng"/>
              <w:rPr>
                <w:rFonts w:cs="Arial"/>
              </w:rPr>
            </w:pPr>
            <w:r w:rsidRPr="00C902D4">
              <w:rPr>
                <w:rFonts w:cs="Arial"/>
              </w:rPr>
              <w:t>STT</w:t>
            </w:r>
          </w:p>
        </w:tc>
        <w:tc>
          <w:tcPr>
            <w:tcW w:w="0" w:type="auto"/>
            <w:vAlign w:val="center"/>
          </w:tcPr>
          <w:p w14:paraId="7F513DC4"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6ABB7D04"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35B7E330"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403089C8" w14:textId="77777777" w:rsidTr="00A275C2">
        <w:trPr>
          <w:tblHeader/>
        </w:trPr>
        <w:tc>
          <w:tcPr>
            <w:tcW w:w="0" w:type="auto"/>
            <w:vAlign w:val="center"/>
          </w:tcPr>
          <w:p w14:paraId="3516F0B4"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4C1CF3B8" w14:textId="77777777" w:rsidR="00DE684E" w:rsidRPr="00C902D4" w:rsidRDefault="00DE684E" w:rsidP="00AF7805">
            <w:pPr>
              <w:pStyle w:val="-Thng"/>
              <w:ind w:firstLine="0"/>
              <w:jc w:val="left"/>
              <w:rPr>
                <w:rFonts w:cs="Arial"/>
                <w:lang w:val="en-US"/>
              </w:rPr>
            </w:pPr>
            <w:r w:rsidRPr="00C902D4">
              <w:rPr>
                <w:rFonts w:cs="Arial"/>
                <w:lang w:val="en-US"/>
              </w:rPr>
              <w:t xml:space="preserve">Mã </w:t>
            </w:r>
            <w:r w:rsidRPr="00C902D4">
              <w:rPr>
                <w:rFonts w:cs="Arial"/>
                <w:color w:val="000000"/>
              </w:rPr>
              <w:t>lĩnh vực cha</w:t>
            </w:r>
          </w:p>
        </w:tc>
        <w:tc>
          <w:tcPr>
            <w:tcW w:w="3638" w:type="dxa"/>
            <w:vAlign w:val="center"/>
          </w:tcPr>
          <w:p w14:paraId="0DBEBAE1"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Mã </w:t>
            </w:r>
            <w:r w:rsidRPr="00C902D4">
              <w:rPr>
                <w:rFonts w:cs="Arial"/>
                <w:color w:val="000000"/>
              </w:rPr>
              <w:t>lĩnh vực cha</w:t>
            </w:r>
          </w:p>
        </w:tc>
        <w:tc>
          <w:tcPr>
            <w:tcW w:w="2976" w:type="dxa"/>
            <w:vAlign w:val="center"/>
          </w:tcPr>
          <w:p w14:paraId="691405D4"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5868C461" w14:textId="77777777" w:rsidTr="00A275C2">
        <w:trPr>
          <w:tblHeader/>
        </w:trPr>
        <w:tc>
          <w:tcPr>
            <w:tcW w:w="0" w:type="auto"/>
            <w:vAlign w:val="center"/>
          </w:tcPr>
          <w:p w14:paraId="2122897C"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45012CFE" w14:textId="77777777" w:rsidR="00DE684E" w:rsidRPr="00C902D4" w:rsidRDefault="00DE684E" w:rsidP="00AF7805">
            <w:pPr>
              <w:pStyle w:val="-Thng"/>
              <w:ind w:firstLine="0"/>
              <w:jc w:val="left"/>
              <w:rPr>
                <w:rFonts w:cs="Arial"/>
                <w:lang w:val="en-US"/>
              </w:rPr>
            </w:pPr>
            <w:r w:rsidRPr="00C902D4">
              <w:rPr>
                <w:rFonts w:cs="Arial"/>
                <w:lang w:val="en-US"/>
              </w:rPr>
              <w:t xml:space="preserve">Tên </w:t>
            </w:r>
            <w:r w:rsidRPr="00C902D4">
              <w:rPr>
                <w:rFonts w:cs="Arial"/>
                <w:color w:val="000000"/>
              </w:rPr>
              <w:t>lĩnh vực cha</w:t>
            </w:r>
          </w:p>
        </w:tc>
        <w:tc>
          <w:tcPr>
            <w:tcW w:w="3638" w:type="dxa"/>
            <w:vAlign w:val="center"/>
          </w:tcPr>
          <w:p w14:paraId="5927E909"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Tên </w:t>
            </w:r>
            <w:r w:rsidRPr="00C902D4">
              <w:rPr>
                <w:rFonts w:cs="Arial"/>
                <w:color w:val="000000"/>
              </w:rPr>
              <w:t>lĩnh vực cha</w:t>
            </w:r>
          </w:p>
        </w:tc>
        <w:tc>
          <w:tcPr>
            <w:tcW w:w="2976" w:type="dxa"/>
            <w:vAlign w:val="center"/>
          </w:tcPr>
          <w:p w14:paraId="6B23D329"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1D1C58CA" w14:textId="77777777" w:rsidTr="00A275C2">
        <w:trPr>
          <w:tblHeader/>
        </w:trPr>
        <w:tc>
          <w:tcPr>
            <w:tcW w:w="0" w:type="auto"/>
            <w:vAlign w:val="center"/>
          </w:tcPr>
          <w:p w14:paraId="46429A13"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041DA6C5" w14:textId="77777777" w:rsidR="00DE684E" w:rsidRPr="00C902D4" w:rsidRDefault="00DE684E" w:rsidP="00AF7805">
            <w:pPr>
              <w:pStyle w:val="-Thng"/>
              <w:ind w:firstLine="0"/>
              <w:jc w:val="left"/>
              <w:rPr>
                <w:rFonts w:cs="Arial"/>
                <w:lang w:val="en-US"/>
              </w:rPr>
            </w:pPr>
            <w:r w:rsidRPr="00C902D4">
              <w:rPr>
                <w:rFonts w:cs="Arial"/>
              </w:rPr>
              <w:t>Trạng thái</w:t>
            </w:r>
          </w:p>
        </w:tc>
        <w:tc>
          <w:tcPr>
            <w:tcW w:w="3638" w:type="dxa"/>
            <w:vAlign w:val="center"/>
          </w:tcPr>
          <w:p w14:paraId="00937B35"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976" w:type="dxa"/>
            <w:vAlign w:val="center"/>
          </w:tcPr>
          <w:p w14:paraId="34EA571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63870247"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lĩnh vực cha đã nhập vào hệ thống.</w:t>
      </w:r>
    </w:p>
    <w:p w14:paraId="4D6F4B86"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41B1413A"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482016FA"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62458187" w14:textId="77777777" w:rsidTr="00A275C2">
        <w:trPr>
          <w:trHeight w:val="377"/>
        </w:trPr>
        <w:tc>
          <w:tcPr>
            <w:tcW w:w="0" w:type="auto"/>
            <w:vAlign w:val="center"/>
          </w:tcPr>
          <w:p w14:paraId="121E448C"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2E386C87"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45A83D53"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00EE97A8" w14:textId="77777777" w:rsidTr="00A275C2">
        <w:tc>
          <w:tcPr>
            <w:tcW w:w="0" w:type="auto"/>
            <w:vAlign w:val="center"/>
          </w:tcPr>
          <w:p w14:paraId="1F86F2DC" w14:textId="182AA0AC"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171F9B1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328DB1E6"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4FA46482" w14:textId="77777777" w:rsidTr="00A275C2">
        <w:tc>
          <w:tcPr>
            <w:tcW w:w="0" w:type="auto"/>
            <w:vAlign w:val="center"/>
          </w:tcPr>
          <w:p w14:paraId="5C3CA600" w14:textId="3662946B"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1DB94105"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670014C9"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92A5729"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385E8833"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1D9BF13C"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lastRenderedPageBreak/>
              <w:t>Sau khi ấn nút [Ghi], chương trình thực hiện giữ lại thông tin dạng xem chi tiết.</w:t>
            </w:r>
          </w:p>
          <w:p w14:paraId="02824312"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5A53CCD3"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5BE598D7"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22546F3"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B1F9FC2"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4740BA41"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19363538"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02836D95" w14:textId="77777777" w:rsidTr="00A275C2">
        <w:tc>
          <w:tcPr>
            <w:tcW w:w="0" w:type="auto"/>
            <w:vAlign w:val="center"/>
          </w:tcPr>
          <w:p w14:paraId="70B0ADC9" w14:textId="7EE48D9B"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4507DAB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95DE768"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22CE384D" w14:textId="77777777" w:rsidTr="00A275C2">
        <w:tc>
          <w:tcPr>
            <w:tcW w:w="0" w:type="auto"/>
            <w:vAlign w:val="center"/>
          </w:tcPr>
          <w:p w14:paraId="070F96B8" w14:textId="2119711E"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7C15BD0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690292FF"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12DA7E8F" w14:textId="77777777" w:rsidTr="00A275C2">
        <w:tc>
          <w:tcPr>
            <w:tcW w:w="0" w:type="auto"/>
            <w:vAlign w:val="center"/>
          </w:tcPr>
          <w:p w14:paraId="5C529885" w14:textId="68153E79"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67B20925"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3415C0AF"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418DD72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798414B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B1B7BA2"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4862D6E2"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33034EE3" w14:textId="77777777" w:rsidTr="00A275C2">
        <w:tc>
          <w:tcPr>
            <w:tcW w:w="0" w:type="auto"/>
            <w:vAlign w:val="center"/>
          </w:tcPr>
          <w:p w14:paraId="63360159" w14:textId="120A991A"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29DEA586"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5D80D8A0"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20F62F5C"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1F83AE8C"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01411C70" wp14:editId="39ECB6DA">
            <wp:extent cx="5761990" cy="24301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1990" cy="2430145"/>
                    </a:xfrm>
                    <a:prstGeom prst="rect">
                      <a:avLst/>
                    </a:prstGeom>
                  </pic:spPr>
                </pic:pic>
              </a:graphicData>
            </a:graphic>
          </wp:inline>
        </w:drawing>
      </w:r>
      <w:r w:rsidRPr="00C902D4">
        <w:rPr>
          <w:rFonts w:ascii="Arial" w:hAnsi="Arial" w:cs="Arial"/>
          <w:noProof/>
          <w:sz w:val="20"/>
          <w:lang w:eastAsia="ja-JP"/>
        </w:rPr>
        <w:t xml:space="preserve"> </w:t>
      </w:r>
    </w:p>
    <w:p w14:paraId="19CBE756"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lĩnh vực cha</w:t>
      </w:r>
    </w:p>
    <w:p w14:paraId="3E7683BE"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67" w:name="_Toc500541237"/>
      <w:r w:rsidRPr="00C902D4">
        <w:rPr>
          <w:rFonts w:ascii="Arial" w:hAnsi="Arial" w:cs="Arial"/>
          <w:sz w:val="20"/>
          <w:szCs w:val="20"/>
        </w:rPr>
        <w:t>Danh mục lĩnh vực con</w:t>
      </w:r>
      <w:bookmarkEnd w:id="167"/>
    </w:p>
    <w:p w14:paraId="63A8DE06"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605A6964" w14:textId="77777777" w:rsidR="00DE684E" w:rsidRPr="00C902D4" w:rsidRDefault="00DE684E" w:rsidP="00AF7805">
      <w:pPr>
        <w:spacing w:line="360" w:lineRule="auto"/>
        <w:rPr>
          <w:rFonts w:ascii="Arial" w:hAnsi="Arial" w:cs="Arial"/>
          <w:sz w:val="20"/>
        </w:rPr>
      </w:pPr>
      <w:r w:rsidRPr="00C902D4">
        <w:rPr>
          <w:rFonts w:ascii="Arial" w:hAnsi="Arial" w:cs="Arial"/>
          <w:sz w:val="20"/>
        </w:rPr>
        <w:object w:dxaOrig="14431" w:dyaOrig="4711" w14:anchorId="597E7802">
          <v:shape id="_x0000_i2516" type="#_x0000_t75" style="width:453pt;height:147.5pt" o:ole="">
            <v:imagedata r:id="rId188" o:title=""/>
          </v:shape>
          <o:OLEObject Type="Embed" ProgID="Visio.Drawing.15" ShapeID="_x0000_i2516" DrawAspect="Content" ObjectID="_1574283851" r:id="rId189"/>
        </w:object>
      </w:r>
    </w:p>
    <w:p w14:paraId="0789F9AC"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533BF4E1"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E2E3AD3" w14:textId="77777777" w:rsidR="00DE684E" w:rsidRPr="00C902D4" w:rsidRDefault="00DE684E" w:rsidP="00AF7805">
      <w:pPr>
        <w:pStyle w:val="-Thng"/>
        <w:numPr>
          <w:ilvl w:val="0"/>
          <w:numId w:val="12"/>
        </w:numPr>
        <w:rPr>
          <w:rFonts w:cs="Arial"/>
        </w:rPr>
      </w:pPr>
      <w:r w:rsidRPr="00C902D4">
        <w:rPr>
          <w:rFonts w:cs="Arial"/>
        </w:rPr>
        <w:t>Tạo danh mục lĩnh vực con (Sub-subject type)</w:t>
      </w:r>
    </w:p>
    <w:p w14:paraId="0E937763"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A57D66C"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lĩnh vực con.</w:t>
      </w:r>
    </w:p>
    <w:p w14:paraId="26C9D5B0"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28177C5C" w14:textId="77777777" w:rsidR="00DE684E" w:rsidRPr="00C902D4" w:rsidRDefault="00DE684E" w:rsidP="00AF7805">
      <w:pPr>
        <w:pStyle w:val="atext"/>
        <w:numPr>
          <w:ilvl w:val="0"/>
          <w:numId w:val="15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lĩnh vực con.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280A8A79" w14:textId="77777777" w:rsidR="00DE684E" w:rsidRPr="00C902D4" w:rsidRDefault="00DE684E" w:rsidP="00AF7805">
      <w:pPr>
        <w:pStyle w:val="atext"/>
        <w:numPr>
          <w:ilvl w:val="0"/>
          <w:numId w:val="154"/>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376F0E83" w14:textId="77777777" w:rsidR="00DE684E" w:rsidRPr="00C902D4" w:rsidRDefault="00DE684E" w:rsidP="00AF7805">
      <w:pPr>
        <w:pStyle w:val="atext"/>
        <w:numPr>
          <w:ilvl w:val="1"/>
          <w:numId w:val="6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A8C872A" w14:textId="77777777" w:rsidR="00DE684E" w:rsidRPr="00C902D4" w:rsidRDefault="00DE684E" w:rsidP="00AF7805">
      <w:pPr>
        <w:pStyle w:val="atext"/>
        <w:numPr>
          <w:ilvl w:val="1"/>
          <w:numId w:val="6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lastRenderedPageBreak/>
        <w:t>Người dùng thao tác tại các nút chức năng: Làm mới, Ghi, Chọn, Xóa, Xuất excel.</w:t>
      </w:r>
    </w:p>
    <w:p w14:paraId="3C2A2C5A"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38F44739"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104" w:type="dxa"/>
        <w:tblInd w:w="-55" w:type="dxa"/>
        <w:tblLook w:val="04A0" w:firstRow="1" w:lastRow="0" w:firstColumn="1" w:lastColumn="0" w:noHBand="0" w:noVBand="1"/>
      </w:tblPr>
      <w:tblGrid>
        <w:gridCol w:w="594"/>
        <w:gridCol w:w="1115"/>
        <w:gridCol w:w="819"/>
        <w:gridCol w:w="692"/>
        <w:gridCol w:w="846"/>
        <w:gridCol w:w="1115"/>
        <w:gridCol w:w="857"/>
        <w:gridCol w:w="1630"/>
        <w:gridCol w:w="1436"/>
      </w:tblGrid>
      <w:tr w:rsidR="00DE684E" w:rsidRPr="00C902D4" w14:paraId="7AE08777"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0E5D16F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44709F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5591A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1C1C6D3"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1F582F7"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2AE106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B71A2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72230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B5ADF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426EE020"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2B9E827" w14:textId="40496DCE"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10BE6D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lĩnh vực cha</w:t>
            </w:r>
          </w:p>
        </w:tc>
        <w:tc>
          <w:tcPr>
            <w:tcW w:w="0" w:type="auto"/>
            <w:tcBorders>
              <w:top w:val="single" w:sz="4" w:space="0" w:color="auto"/>
              <w:left w:val="nil"/>
              <w:bottom w:val="single" w:sz="4" w:space="0" w:color="auto"/>
              <w:right w:val="single" w:sz="4" w:space="0" w:color="auto"/>
            </w:tcBorders>
            <w:shd w:val="clear" w:color="auto" w:fill="auto"/>
            <w:vAlign w:val="center"/>
          </w:tcPr>
          <w:p w14:paraId="40A3118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4AE36E6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210853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ED2A61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Danh mục lĩnh vực cha</w:t>
            </w:r>
          </w:p>
        </w:tc>
        <w:tc>
          <w:tcPr>
            <w:tcW w:w="0" w:type="auto"/>
            <w:tcBorders>
              <w:top w:val="single" w:sz="4" w:space="0" w:color="auto"/>
              <w:left w:val="nil"/>
              <w:bottom w:val="single" w:sz="4" w:space="0" w:color="auto"/>
              <w:right w:val="single" w:sz="4" w:space="0" w:color="auto"/>
            </w:tcBorders>
            <w:shd w:val="clear" w:color="auto" w:fill="auto"/>
            <w:vAlign w:val="center"/>
          </w:tcPr>
          <w:p w14:paraId="123A421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6005D9E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Bao gồm các tên lĩnh vực cha có trạng thái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B8618B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606C52FE"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98F595" w14:textId="5C063BA5"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3112135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Mã lĩnh vực con</w:t>
            </w:r>
          </w:p>
        </w:tc>
        <w:tc>
          <w:tcPr>
            <w:tcW w:w="0" w:type="auto"/>
            <w:tcBorders>
              <w:top w:val="single" w:sz="4" w:space="0" w:color="auto"/>
              <w:left w:val="nil"/>
              <w:bottom w:val="single" w:sz="4" w:space="0" w:color="auto"/>
              <w:right w:val="single" w:sz="4" w:space="0" w:color="auto"/>
            </w:tcBorders>
            <w:shd w:val="clear" w:color="auto" w:fill="auto"/>
            <w:vAlign w:val="center"/>
          </w:tcPr>
          <w:p w14:paraId="1D7C017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951E3F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5A24BA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E3C000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2ED9202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5AB2257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Tự sinh theo quy tắc LVC + số thứ tự tăng dần 3 chữ 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7F544F1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7960608D"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B8C87E" w14:textId="762B118A"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69F06B07"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eastAsia="ja-JP"/>
              </w:rPr>
              <w:t>Tên lĩnh vực con</w:t>
            </w:r>
          </w:p>
        </w:tc>
        <w:tc>
          <w:tcPr>
            <w:tcW w:w="0" w:type="auto"/>
            <w:tcBorders>
              <w:top w:val="single" w:sz="4" w:space="0" w:color="auto"/>
              <w:left w:val="nil"/>
              <w:bottom w:val="single" w:sz="4" w:space="0" w:color="auto"/>
              <w:right w:val="single" w:sz="4" w:space="0" w:color="auto"/>
            </w:tcBorders>
            <w:shd w:val="clear" w:color="auto" w:fill="auto"/>
            <w:vAlign w:val="center"/>
          </w:tcPr>
          <w:p w14:paraId="4746E2E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57B9F5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729BD9B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FFD166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0B51593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4AD9619C"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0827F7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0E9EE0A9"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164F225" w14:textId="6D4CCAD9"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18AA1EB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5169A2A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5C90F6C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05740C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E5DC78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1EBC2B5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33D82D9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075979B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DE684E" w:rsidRPr="00C902D4" w14:paraId="277CFDDD"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01D66F3" w14:textId="360EE071"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03032A8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Mô tả</w:t>
            </w:r>
          </w:p>
        </w:tc>
        <w:tc>
          <w:tcPr>
            <w:tcW w:w="0" w:type="auto"/>
            <w:tcBorders>
              <w:top w:val="single" w:sz="4" w:space="0" w:color="auto"/>
              <w:left w:val="nil"/>
              <w:bottom w:val="single" w:sz="4" w:space="0" w:color="auto"/>
              <w:right w:val="single" w:sz="4" w:space="0" w:color="auto"/>
            </w:tcBorders>
            <w:shd w:val="clear" w:color="auto" w:fill="auto"/>
            <w:vAlign w:val="center"/>
          </w:tcPr>
          <w:p w14:paraId="2B845ED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037D48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48E14F5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6ACB9D2"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B6171ED"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45C5342"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4F2F3B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bl>
    <w:p w14:paraId="0123D24B"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2011"/>
        <w:gridCol w:w="3927"/>
        <w:gridCol w:w="2532"/>
      </w:tblGrid>
      <w:tr w:rsidR="00DE684E" w:rsidRPr="00C902D4" w14:paraId="51A4696D" w14:textId="77777777" w:rsidTr="00A275C2">
        <w:trPr>
          <w:tblHeader/>
        </w:trPr>
        <w:tc>
          <w:tcPr>
            <w:tcW w:w="0" w:type="auto"/>
            <w:vAlign w:val="center"/>
          </w:tcPr>
          <w:p w14:paraId="564733E7" w14:textId="77777777" w:rsidR="00DE684E" w:rsidRPr="00C902D4" w:rsidRDefault="00DE684E" w:rsidP="00AF7805">
            <w:pPr>
              <w:pStyle w:val="-Tiubng"/>
              <w:rPr>
                <w:rFonts w:cs="Arial"/>
              </w:rPr>
            </w:pPr>
            <w:r w:rsidRPr="00C902D4">
              <w:rPr>
                <w:rFonts w:cs="Arial"/>
              </w:rPr>
              <w:t>STT</w:t>
            </w:r>
          </w:p>
        </w:tc>
        <w:tc>
          <w:tcPr>
            <w:tcW w:w="2011" w:type="dxa"/>
            <w:vAlign w:val="center"/>
          </w:tcPr>
          <w:p w14:paraId="049F08A7" w14:textId="77777777" w:rsidR="00DE684E" w:rsidRPr="00C902D4" w:rsidRDefault="00DE684E" w:rsidP="00AF7805">
            <w:pPr>
              <w:pStyle w:val="-Tiubng"/>
              <w:rPr>
                <w:rFonts w:cs="Arial"/>
              </w:rPr>
            </w:pPr>
            <w:r w:rsidRPr="00C902D4">
              <w:rPr>
                <w:rFonts w:cs="Arial"/>
              </w:rPr>
              <w:t>Trường thông tin</w:t>
            </w:r>
          </w:p>
        </w:tc>
        <w:tc>
          <w:tcPr>
            <w:tcW w:w="3927" w:type="dxa"/>
            <w:vAlign w:val="center"/>
          </w:tcPr>
          <w:p w14:paraId="641BA48A" w14:textId="77777777" w:rsidR="00DE684E" w:rsidRPr="00C902D4" w:rsidRDefault="00DE684E" w:rsidP="00AF7805">
            <w:pPr>
              <w:pStyle w:val="-Tiubng"/>
              <w:rPr>
                <w:rFonts w:cs="Arial"/>
              </w:rPr>
            </w:pPr>
            <w:r w:rsidRPr="00C902D4">
              <w:rPr>
                <w:rFonts w:cs="Arial"/>
              </w:rPr>
              <w:t>Ghi chú</w:t>
            </w:r>
          </w:p>
        </w:tc>
        <w:tc>
          <w:tcPr>
            <w:tcW w:w="0" w:type="auto"/>
            <w:vAlign w:val="center"/>
          </w:tcPr>
          <w:p w14:paraId="138432FA"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78B3830D" w14:textId="77777777" w:rsidTr="00A275C2">
        <w:trPr>
          <w:tblHeader/>
        </w:trPr>
        <w:tc>
          <w:tcPr>
            <w:tcW w:w="0" w:type="auto"/>
            <w:vAlign w:val="center"/>
          </w:tcPr>
          <w:p w14:paraId="2B6D54D0"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2011" w:type="dxa"/>
            <w:vAlign w:val="center"/>
          </w:tcPr>
          <w:p w14:paraId="1C5B7DB7" w14:textId="77777777" w:rsidR="00DE684E" w:rsidRPr="00C902D4" w:rsidRDefault="00DE684E" w:rsidP="00AF7805">
            <w:pPr>
              <w:pStyle w:val="-Thng"/>
              <w:ind w:firstLine="0"/>
              <w:jc w:val="left"/>
              <w:rPr>
                <w:rFonts w:cs="Arial"/>
                <w:lang w:val="en-US"/>
              </w:rPr>
            </w:pPr>
            <w:r w:rsidRPr="00C902D4">
              <w:rPr>
                <w:rFonts w:cs="Arial"/>
                <w:lang w:val="en-US"/>
              </w:rPr>
              <w:t xml:space="preserve">Tên </w:t>
            </w:r>
            <w:r w:rsidRPr="00C902D4">
              <w:rPr>
                <w:rFonts w:cs="Arial"/>
                <w:color w:val="000000"/>
              </w:rPr>
              <w:t>lĩnh vực cha</w:t>
            </w:r>
          </w:p>
        </w:tc>
        <w:tc>
          <w:tcPr>
            <w:tcW w:w="3927" w:type="dxa"/>
            <w:vAlign w:val="center"/>
          </w:tcPr>
          <w:p w14:paraId="7CF29A43"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Mã </w:t>
            </w:r>
            <w:r w:rsidRPr="00C902D4">
              <w:rPr>
                <w:rFonts w:cs="Arial"/>
                <w:color w:val="000000"/>
              </w:rPr>
              <w:t>lĩnh vực cha</w:t>
            </w:r>
          </w:p>
        </w:tc>
        <w:tc>
          <w:tcPr>
            <w:tcW w:w="0" w:type="auto"/>
            <w:vAlign w:val="center"/>
          </w:tcPr>
          <w:p w14:paraId="0214F2CE"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24F4CF1A" w14:textId="77777777" w:rsidTr="00A275C2">
        <w:trPr>
          <w:tblHeader/>
        </w:trPr>
        <w:tc>
          <w:tcPr>
            <w:tcW w:w="0" w:type="auto"/>
            <w:vAlign w:val="center"/>
          </w:tcPr>
          <w:p w14:paraId="19B78F1A"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2011" w:type="dxa"/>
            <w:vAlign w:val="center"/>
          </w:tcPr>
          <w:p w14:paraId="31F988ED" w14:textId="77777777" w:rsidR="00DE684E" w:rsidRPr="00C902D4" w:rsidRDefault="00DE684E" w:rsidP="00AF7805">
            <w:pPr>
              <w:pStyle w:val="-Thng"/>
              <w:ind w:firstLine="0"/>
              <w:jc w:val="left"/>
              <w:rPr>
                <w:rFonts w:cs="Arial"/>
                <w:lang w:val="en-US"/>
              </w:rPr>
            </w:pPr>
            <w:r w:rsidRPr="00C902D4">
              <w:rPr>
                <w:rFonts w:cs="Arial"/>
                <w:lang w:val="en-US"/>
              </w:rPr>
              <w:t xml:space="preserve">Tên </w:t>
            </w:r>
            <w:r w:rsidRPr="00C902D4">
              <w:rPr>
                <w:rFonts w:cs="Arial"/>
                <w:color w:val="000000"/>
              </w:rPr>
              <w:t xml:space="preserve">lĩnh vực </w:t>
            </w:r>
            <w:r w:rsidRPr="00C902D4">
              <w:rPr>
                <w:rFonts w:cs="Arial"/>
                <w:color w:val="000000"/>
                <w:lang w:val="en-US"/>
              </w:rPr>
              <w:t>con</w:t>
            </w:r>
          </w:p>
        </w:tc>
        <w:tc>
          <w:tcPr>
            <w:tcW w:w="3927" w:type="dxa"/>
            <w:vAlign w:val="center"/>
          </w:tcPr>
          <w:p w14:paraId="4D06B394"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Tên </w:t>
            </w:r>
            <w:r w:rsidRPr="00C902D4">
              <w:rPr>
                <w:rFonts w:cs="Arial"/>
                <w:color w:val="000000"/>
              </w:rPr>
              <w:t xml:space="preserve">lĩnh vực </w:t>
            </w:r>
            <w:r w:rsidRPr="00C902D4">
              <w:rPr>
                <w:rFonts w:cs="Arial"/>
                <w:color w:val="000000"/>
                <w:lang w:val="en-US"/>
              </w:rPr>
              <w:t>con</w:t>
            </w:r>
          </w:p>
        </w:tc>
        <w:tc>
          <w:tcPr>
            <w:tcW w:w="0" w:type="auto"/>
            <w:vAlign w:val="center"/>
          </w:tcPr>
          <w:p w14:paraId="1524198C"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5492FBEF" w14:textId="77777777" w:rsidTr="00A275C2">
        <w:trPr>
          <w:tblHeader/>
        </w:trPr>
        <w:tc>
          <w:tcPr>
            <w:tcW w:w="0" w:type="auto"/>
            <w:vAlign w:val="center"/>
          </w:tcPr>
          <w:p w14:paraId="5EB9D79C"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2011" w:type="dxa"/>
            <w:vAlign w:val="center"/>
          </w:tcPr>
          <w:p w14:paraId="1A915A3C" w14:textId="77777777" w:rsidR="00DE684E" w:rsidRPr="00C902D4" w:rsidRDefault="00DE684E" w:rsidP="00AF7805">
            <w:pPr>
              <w:pStyle w:val="-Thng"/>
              <w:ind w:firstLine="0"/>
              <w:jc w:val="left"/>
              <w:rPr>
                <w:rFonts w:cs="Arial"/>
                <w:lang w:val="en-US"/>
              </w:rPr>
            </w:pPr>
            <w:r w:rsidRPr="00C902D4">
              <w:rPr>
                <w:rFonts w:cs="Arial"/>
              </w:rPr>
              <w:t>Trạng thái</w:t>
            </w:r>
          </w:p>
        </w:tc>
        <w:tc>
          <w:tcPr>
            <w:tcW w:w="3927" w:type="dxa"/>
            <w:vAlign w:val="center"/>
          </w:tcPr>
          <w:p w14:paraId="553F6C1D"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0" w:type="auto"/>
            <w:vAlign w:val="center"/>
          </w:tcPr>
          <w:p w14:paraId="7D2376D6"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bl>
    <w:p w14:paraId="25D7D3F8"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lĩnh vực con đã nhập vào hệ thống.</w:t>
      </w:r>
    </w:p>
    <w:p w14:paraId="63EBAA42"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2EF85A8"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19E77C83"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57292832" w14:textId="77777777" w:rsidTr="00A275C2">
        <w:trPr>
          <w:trHeight w:val="377"/>
        </w:trPr>
        <w:tc>
          <w:tcPr>
            <w:tcW w:w="0" w:type="auto"/>
            <w:vAlign w:val="center"/>
          </w:tcPr>
          <w:p w14:paraId="60A07871"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07397280"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41EA5E1C"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01A722D0" w14:textId="77777777" w:rsidTr="00A275C2">
        <w:tc>
          <w:tcPr>
            <w:tcW w:w="0" w:type="auto"/>
            <w:vAlign w:val="center"/>
          </w:tcPr>
          <w:p w14:paraId="60F7DFB4" w14:textId="2BF9FF98"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204DD88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65798318"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56AF82C0" w14:textId="77777777" w:rsidTr="00A275C2">
        <w:tc>
          <w:tcPr>
            <w:tcW w:w="0" w:type="auto"/>
            <w:vAlign w:val="center"/>
          </w:tcPr>
          <w:p w14:paraId="03EF390B" w14:textId="30CF27BC"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0B6C064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4A3AC339"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B6036F5"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45292B79"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57758BF6"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53872F63"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0431CCB3"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5869971"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7B93030"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67A5464"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0E044797"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553B155D"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73BFA023" w14:textId="77777777" w:rsidTr="00A275C2">
        <w:tc>
          <w:tcPr>
            <w:tcW w:w="0" w:type="auto"/>
            <w:vAlign w:val="center"/>
          </w:tcPr>
          <w:p w14:paraId="2637E428" w14:textId="6D71EFFF"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3</w:t>
            </w:r>
          </w:p>
        </w:tc>
        <w:tc>
          <w:tcPr>
            <w:tcW w:w="0" w:type="auto"/>
            <w:vAlign w:val="center"/>
          </w:tcPr>
          <w:p w14:paraId="4938954B"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1AC43205"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0ACCDDF4" w14:textId="77777777" w:rsidTr="00A275C2">
        <w:tc>
          <w:tcPr>
            <w:tcW w:w="0" w:type="auto"/>
            <w:vAlign w:val="center"/>
          </w:tcPr>
          <w:p w14:paraId="196F5302" w14:textId="4710F71B"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5ED0239B"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71F2CDC4"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3988B7CB" w14:textId="77777777" w:rsidTr="00A275C2">
        <w:tc>
          <w:tcPr>
            <w:tcW w:w="0" w:type="auto"/>
            <w:vAlign w:val="center"/>
          </w:tcPr>
          <w:p w14:paraId="706B95F5" w14:textId="70E4AF2E"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6A64BA4F"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354C4E87"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4B6D651D"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3ECCDBB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41678BD"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D22C266"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hợp đồng.</w:t>
            </w:r>
          </w:p>
        </w:tc>
      </w:tr>
      <w:tr w:rsidR="00DE684E" w:rsidRPr="00C902D4" w14:paraId="69432E87" w14:textId="77777777" w:rsidTr="00A275C2">
        <w:tc>
          <w:tcPr>
            <w:tcW w:w="0" w:type="auto"/>
            <w:vAlign w:val="center"/>
          </w:tcPr>
          <w:p w14:paraId="4CFFC096" w14:textId="102178E4"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0A8C0C2B"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39BB80A6"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515CE328"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38367DE"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492F8B95" wp14:editId="400AB5E2">
            <wp:extent cx="5761990" cy="24174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1990" cy="2417445"/>
                    </a:xfrm>
                    <a:prstGeom prst="rect">
                      <a:avLst/>
                    </a:prstGeom>
                  </pic:spPr>
                </pic:pic>
              </a:graphicData>
            </a:graphic>
          </wp:inline>
        </w:drawing>
      </w:r>
    </w:p>
    <w:p w14:paraId="1334B6E6"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lĩnh vực con</w:t>
      </w:r>
    </w:p>
    <w:p w14:paraId="685943C9"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68" w:name="_Toc500541238"/>
      <w:r w:rsidRPr="00C902D4">
        <w:rPr>
          <w:rFonts w:ascii="Arial" w:hAnsi="Arial" w:cs="Arial"/>
          <w:sz w:val="20"/>
          <w:szCs w:val="20"/>
        </w:rPr>
        <w:t>Danh mục khóa đào tạo</w:t>
      </w:r>
      <w:bookmarkEnd w:id="168"/>
    </w:p>
    <w:p w14:paraId="438A52A2"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2C90D7CF" w14:textId="77777777" w:rsidR="00DE684E" w:rsidRPr="00C902D4" w:rsidRDefault="00DE684E" w:rsidP="00AF7805">
      <w:pPr>
        <w:spacing w:line="360" w:lineRule="auto"/>
        <w:rPr>
          <w:rFonts w:ascii="Arial" w:hAnsi="Arial" w:cs="Arial"/>
          <w:sz w:val="20"/>
        </w:rPr>
      </w:pPr>
      <w:r w:rsidRPr="00C902D4">
        <w:rPr>
          <w:rFonts w:ascii="Arial" w:hAnsi="Arial" w:cs="Arial"/>
          <w:sz w:val="20"/>
        </w:rPr>
        <w:object w:dxaOrig="14431" w:dyaOrig="4711" w14:anchorId="63CECF59">
          <v:shape id="_x0000_i2517" type="#_x0000_t75" style="width:453pt;height:147.5pt" o:ole="">
            <v:imagedata r:id="rId191" o:title=""/>
          </v:shape>
          <o:OLEObject Type="Embed" ProgID="Visio.Drawing.15" ShapeID="_x0000_i2517" DrawAspect="Content" ObjectID="_1574283852" r:id="rId192"/>
        </w:object>
      </w:r>
    </w:p>
    <w:p w14:paraId="4BB3FA90"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52A04266"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92025F5" w14:textId="77777777" w:rsidR="00DE684E" w:rsidRPr="00C902D4" w:rsidRDefault="00DE684E" w:rsidP="00AF7805">
      <w:pPr>
        <w:pStyle w:val="-Thng"/>
        <w:numPr>
          <w:ilvl w:val="0"/>
          <w:numId w:val="12"/>
        </w:numPr>
        <w:rPr>
          <w:rFonts w:cs="Arial"/>
        </w:rPr>
      </w:pPr>
      <w:r w:rsidRPr="00C902D4">
        <w:rPr>
          <w:rFonts w:cs="Arial"/>
        </w:rPr>
        <w:t>Khai báo danh sách các khóa đào tạo sử dụng cho nghiệp vụ chức năng.</w:t>
      </w:r>
    </w:p>
    <w:p w14:paraId="115D1F38" w14:textId="77777777" w:rsidR="00DE684E" w:rsidRPr="00C902D4" w:rsidRDefault="00DE684E" w:rsidP="00AF7805">
      <w:pPr>
        <w:pStyle w:val="-Thng"/>
        <w:numPr>
          <w:ilvl w:val="0"/>
          <w:numId w:val="12"/>
        </w:numPr>
        <w:rPr>
          <w:rFonts w:cs="Arial"/>
        </w:rPr>
      </w:pPr>
      <w:r w:rsidRPr="00C902D4">
        <w:rPr>
          <w:rFonts w:cs="Arial"/>
        </w:rPr>
        <w:t>Tính năng này cho phép người dùng thêm mới, chỉnh sửa danh mục khóa đào tạo.</w:t>
      </w:r>
    </w:p>
    <w:p w14:paraId="3C835A72"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16319C9C"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khóa đào tạo</w:t>
      </w:r>
    </w:p>
    <w:p w14:paraId="0851D44F"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464A80B0" w14:textId="77777777" w:rsidR="00DE684E" w:rsidRPr="00C902D4" w:rsidRDefault="00DE684E" w:rsidP="00AF7805">
      <w:pPr>
        <w:pStyle w:val="atext"/>
        <w:numPr>
          <w:ilvl w:val="0"/>
          <w:numId w:val="15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khóa đào tạo.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3337BD4D" w14:textId="77777777" w:rsidR="00DE684E" w:rsidRPr="00C902D4" w:rsidRDefault="00DE684E" w:rsidP="00AF7805">
      <w:pPr>
        <w:pStyle w:val="atext"/>
        <w:numPr>
          <w:ilvl w:val="0"/>
          <w:numId w:val="15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7C65F2E2" w14:textId="77777777" w:rsidR="00DE684E" w:rsidRPr="00C902D4" w:rsidRDefault="00DE684E" w:rsidP="00AF7805">
      <w:pPr>
        <w:pStyle w:val="atext"/>
        <w:numPr>
          <w:ilvl w:val="1"/>
          <w:numId w:val="68"/>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lastRenderedPageBreak/>
        <w:t>Thông tin sau khi lưu vào hệ thống thành công sẽ hiển thị trên lưới dữ liệu.</w:t>
      </w:r>
    </w:p>
    <w:p w14:paraId="6E23C5FB" w14:textId="77777777" w:rsidR="00DE684E" w:rsidRPr="00C902D4" w:rsidRDefault="00DE684E" w:rsidP="00AF7805">
      <w:pPr>
        <w:pStyle w:val="atext"/>
        <w:numPr>
          <w:ilvl w:val="1"/>
          <w:numId w:val="68"/>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6D6F0E04"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58799594"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109" w:type="dxa"/>
        <w:tblInd w:w="-120" w:type="dxa"/>
        <w:tblLook w:val="04A0" w:firstRow="1" w:lastRow="0" w:firstColumn="1" w:lastColumn="0" w:noHBand="0" w:noVBand="1"/>
      </w:tblPr>
      <w:tblGrid>
        <w:gridCol w:w="594"/>
        <w:gridCol w:w="1079"/>
        <w:gridCol w:w="1090"/>
        <w:gridCol w:w="678"/>
        <w:gridCol w:w="820"/>
        <w:gridCol w:w="927"/>
        <w:gridCol w:w="736"/>
        <w:gridCol w:w="1878"/>
        <w:gridCol w:w="1307"/>
      </w:tblGrid>
      <w:tr w:rsidR="00DE684E" w:rsidRPr="00C902D4" w14:paraId="66179D14"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4B6C3EC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2B16DB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1090" w:type="dxa"/>
            <w:tcBorders>
              <w:top w:val="single" w:sz="8" w:space="0" w:color="auto"/>
              <w:left w:val="nil"/>
              <w:bottom w:val="single" w:sz="8" w:space="0" w:color="auto"/>
              <w:right w:val="single" w:sz="8" w:space="0" w:color="auto"/>
            </w:tcBorders>
            <w:shd w:val="clear" w:color="auto" w:fill="auto"/>
            <w:vAlign w:val="center"/>
            <w:hideMark/>
          </w:tcPr>
          <w:p w14:paraId="3BCA4D3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678" w:type="dxa"/>
            <w:tcBorders>
              <w:top w:val="single" w:sz="8" w:space="0" w:color="auto"/>
              <w:left w:val="nil"/>
              <w:bottom w:val="single" w:sz="8" w:space="0" w:color="auto"/>
              <w:right w:val="single" w:sz="8" w:space="0" w:color="auto"/>
            </w:tcBorders>
            <w:shd w:val="clear" w:color="auto" w:fill="auto"/>
            <w:vAlign w:val="center"/>
            <w:hideMark/>
          </w:tcPr>
          <w:p w14:paraId="5B00DAA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AD0D777"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8E6BCC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6E61D1A"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4F7485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D9FCA1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2FB1E7F6"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2F1FD3B" w14:textId="526D76C8"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088C88A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Năm</w:t>
            </w:r>
          </w:p>
        </w:tc>
        <w:tc>
          <w:tcPr>
            <w:tcW w:w="1090" w:type="dxa"/>
            <w:tcBorders>
              <w:top w:val="single" w:sz="4" w:space="0" w:color="auto"/>
              <w:left w:val="nil"/>
              <w:bottom w:val="single" w:sz="4" w:space="0" w:color="auto"/>
              <w:right w:val="single" w:sz="4" w:space="0" w:color="auto"/>
            </w:tcBorders>
            <w:shd w:val="clear" w:color="auto" w:fill="auto"/>
            <w:vAlign w:val="center"/>
          </w:tcPr>
          <w:p w14:paraId="1263BF7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YYYY</w:t>
            </w:r>
          </w:p>
        </w:tc>
        <w:tc>
          <w:tcPr>
            <w:tcW w:w="678" w:type="dxa"/>
            <w:tcBorders>
              <w:top w:val="single" w:sz="4" w:space="0" w:color="auto"/>
              <w:left w:val="nil"/>
              <w:bottom w:val="single" w:sz="4" w:space="0" w:color="auto"/>
              <w:right w:val="single" w:sz="4" w:space="0" w:color="auto"/>
            </w:tcBorders>
            <w:shd w:val="clear" w:color="auto" w:fill="auto"/>
            <w:vAlign w:val="center"/>
          </w:tcPr>
          <w:p w14:paraId="17B6278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2174F5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34AB82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86C4C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13894C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Năm tạo khóa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62B0B23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22F28BE7"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71C8522"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C2C4F1A"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rPr>
              <w:t>Mã khóa đào tạo</w:t>
            </w:r>
          </w:p>
        </w:tc>
        <w:tc>
          <w:tcPr>
            <w:tcW w:w="1090" w:type="dxa"/>
            <w:tcBorders>
              <w:top w:val="single" w:sz="4" w:space="0" w:color="auto"/>
              <w:left w:val="nil"/>
              <w:bottom w:val="single" w:sz="4" w:space="0" w:color="auto"/>
              <w:right w:val="single" w:sz="4" w:space="0" w:color="auto"/>
            </w:tcBorders>
            <w:shd w:val="clear" w:color="auto" w:fill="auto"/>
            <w:vAlign w:val="center"/>
          </w:tcPr>
          <w:p w14:paraId="4AE38BE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678" w:type="dxa"/>
            <w:tcBorders>
              <w:top w:val="single" w:sz="4" w:space="0" w:color="auto"/>
              <w:left w:val="nil"/>
              <w:bottom w:val="single" w:sz="4" w:space="0" w:color="auto"/>
              <w:right w:val="single" w:sz="4" w:space="0" w:color="auto"/>
            </w:tcBorders>
            <w:shd w:val="clear" w:color="auto" w:fill="auto"/>
            <w:vAlign w:val="center"/>
          </w:tcPr>
          <w:p w14:paraId="167B400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15483A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24C0E43"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ACC03B1"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FB6981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Ký hiệu của khóa đào tạo. Nhập mã khóa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0AF638E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4A7D8532"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4DEDF269" w14:textId="4C72C94C"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3C7989A6"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Tên khóa đào tạo</w:t>
            </w:r>
          </w:p>
        </w:tc>
        <w:tc>
          <w:tcPr>
            <w:tcW w:w="1090" w:type="dxa"/>
            <w:tcBorders>
              <w:top w:val="nil"/>
              <w:left w:val="nil"/>
              <w:bottom w:val="single" w:sz="4" w:space="0" w:color="auto"/>
              <w:right w:val="single" w:sz="4" w:space="0" w:color="auto"/>
            </w:tcBorders>
            <w:shd w:val="clear" w:color="auto" w:fill="auto"/>
            <w:vAlign w:val="center"/>
          </w:tcPr>
          <w:p w14:paraId="1DA2878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678" w:type="dxa"/>
            <w:tcBorders>
              <w:top w:val="nil"/>
              <w:left w:val="nil"/>
              <w:bottom w:val="single" w:sz="4" w:space="0" w:color="auto"/>
              <w:right w:val="single" w:sz="4" w:space="0" w:color="auto"/>
            </w:tcBorders>
            <w:shd w:val="clear" w:color="auto" w:fill="auto"/>
            <w:vAlign w:val="center"/>
          </w:tcPr>
          <w:p w14:paraId="7F3671A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66B205A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690B61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8A7181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5485A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khóa đào tạo</w:t>
            </w:r>
          </w:p>
        </w:tc>
        <w:tc>
          <w:tcPr>
            <w:tcW w:w="0" w:type="auto"/>
            <w:tcBorders>
              <w:top w:val="nil"/>
              <w:left w:val="nil"/>
              <w:bottom w:val="single" w:sz="4" w:space="0" w:color="auto"/>
              <w:right w:val="single" w:sz="4" w:space="0" w:color="auto"/>
            </w:tcBorders>
            <w:shd w:val="clear" w:color="auto" w:fill="auto"/>
          </w:tcPr>
          <w:p w14:paraId="7E98E45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4486AFD3"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C6BBF08" w14:textId="6AA13F00"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5C8C7703"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Version của khóa</w:t>
            </w:r>
          </w:p>
        </w:tc>
        <w:tc>
          <w:tcPr>
            <w:tcW w:w="1090" w:type="dxa"/>
            <w:tcBorders>
              <w:top w:val="single" w:sz="4" w:space="0" w:color="auto"/>
              <w:left w:val="nil"/>
              <w:bottom w:val="single" w:sz="4" w:space="0" w:color="auto"/>
              <w:right w:val="single" w:sz="4" w:space="0" w:color="auto"/>
            </w:tcBorders>
            <w:shd w:val="clear" w:color="auto" w:fill="auto"/>
            <w:vAlign w:val="center"/>
          </w:tcPr>
          <w:p w14:paraId="13BE978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678" w:type="dxa"/>
            <w:tcBorders>
              <w:top w:val="single" w:sz="4" w:space="0" w:color="auto"/>
              <w:left w:val="nil"/>
              <w:bottom w:val="single" w:sz="4" w:space="0" w:color="auto"/>
              <w:right w:val="single" w:sz="4" w:space="0" w:color="auto"/>
            </w:tcBorders>
            <w:shd w:val="clear" w:color="auto" w:fill="auto"/>
            <w:vAlign w:val="center"/>
          </w:tcPr>
          <w:p w14:paraId="11C76C3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2A90060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242FD6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F0106C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56CF0F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Nhập version của khóa đào tạo </w:t>
            </w:r>
          </w:p>
        </w:tc>
        <w:tc>
          <w:tcPr>
            <w:tcW w:w="0" w:type="auto"/>
            <w:tcBorders>
              <w:top w:val="single" w:sz="4" w:space="0" w:color="auto"/>
              <w:left w:val="nil"/>
              <w:bottom w:val="single" w:sz="4" w:space="0" w:color="auto"/>
              <w:right w:val="single" w:sz="4" w:space="0" w:color="auto"/>
            </w:tcBorders>
            <w:shd w:val="clear" w:color="auto" w:fill="auto"/>
          </w:tcPr>
          <w:p w14:paraId="2F64AE7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3DDCE1D9"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E141740" w14:textId="46FACD66"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63CCFE24"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color w:val="000000"/>
                <w:sz w:val="20"/>
              </w:rPr>
              <w:t>Loại hình đào tạo</w:t>
            </w:r>
          </w:p>
        </w:tc>
        <w:tc>
          <w:tcPr>
            <w:tcW w:w="1090" w:type="dxa"/>
            <w:tcBorders>
              <w:top w:val="single" w:sz="4" w:space="0" w:color="auto"/>
              <w:left w:val="nil"/>
              <w:bottom w:val="single" w:sz="4" w:space="0" w:color="auto"/>
              <w:right w:val="single" w:sz="4" w:space="0" w:color="auto"/>
            </w:tcBorders>
            <w:shd w:val="clear" w:color="auto" w:fill="auto"/>
            <w:vAlign w:val="center"/>
          </w:tcPr>
          <w:p w14:paraId="4A3E89B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single" w:sz="4" w:space="0" w:color="auto"/>
              <w:left w:val="nil"/>
              <w:bottom w:val="single" w:sz="4" w:space="0" w:color="auto"/>
              <w:right w:val="single" w:sz="4" w:space="0" w:color="auto"/>
            </w:tcBorders>
            <w:shd w:val="clear" w:color="auto" w:fill="auto"/>
            <w:vAlign w:val="center"/>
          </w:tcPr>
          <w:p w14:paraId="5C35F4C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CFBE16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602792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7EF372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F24509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xml:space="preserve">Bao gồm: </w:t>
            </w:r>
          </w:p>
          <w:p w14:paraId="4F33FD1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Đào tạo online</w:t>
            </w:r>
          </w:p>
          <w:p w14:paraId="1880D4C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Đào tạo offile</w:t>
            </w:r>
          </w:p>
        </w:tc>
        <w:tc>
          <w:tcPr>
            <w:tcW w:w="0" w:type="auto"/>
            <w:tcBorders>
              <w:top w:val="single" w:sz="4" w:space="0" w:color="auto"/>
              <w:left w:val="nil"/>
              <w:bottom w:val="single" w:sz="4" w:space="0" w:color="auto"/>
              <w:right w:val="single" w:sz="4" w:space="0" w:color="auto"/>
            </w:tcBorders>
            <w:shd w:val="clear" w:color="auto" w:fill="auto"/>
            <w:vAlign w:val="center"/>
          </w:tcPr>
          <w:p w14:paraId="216F174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0FFC18EE"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DD1209D" w14:textId="1EA69933"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6</w:t>
            </w:r>
          </w:p>
        </w:tc>
        <w:tc>
          <w:tcPr>
            <w:tcW w:w="0" w:type="auto"/>
            <w:tcBorders>
              <w:top w:val="nil"/>
              <w:left w:val="nil"/>
              <w:bottom w:val="single" w:sz="4" w:space="0" w:color="auto"/>
              <w:right w:val="single" w:sz="4" w:space="0" w:color="auto"/>
            </w:tcBorders>
            <w:shd w:val="clear" w:color="auto" w:fill="auto"/>
            <w:vAlign w:val="center"/>
          </w:tcPr>
          <w:p w14:paraId="3ADD1E9F"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color w:val="000000"/>
                <w:sz w:val="20"/>
              </w:rPr>
              <w:t>Phân bổ ngân sách</w:t>
            </w:r>
          </w:p>
        </w:tc>
        <w:tc>
          <w:tcPr>
            <w:tcW w:w="1090" w:type="dxa"/>
            <w:tcBorders>
              <w:top w:val="nil"/>
              <w:left w:val="nil"/>
              <w:bottom w:val="single" w:sz="4" w:space="0" w:color="auto"/>
              <w:right w:val="single" w:sz="4" w:space="0" w:color="auto"/>
            </w:tcBorders>
            <w:shd w:val="clear" w:color="auto" w:fill="auto"/>
            <w:vAlign w:val="center"/>
          </w:tcPr>
          <w:p w14:paraId="4FEC8FB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4151D35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7B25A07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D8A231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770063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FAC1B8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Chọn trong danh sách: </w:t>
            </w:r>
            <w:r w:rsidRPr="00C902D4">
              <w:rPr>
                <w:rFonts w:ascii="Arial" w:hAnsi="Arial" w:cs="Arial"/>
                <w:sz w:val="20"/>
              </w:rPr>
              <w:t>Phân bổ Corp, Phân bổ Đơn vị thành viên</w:t>
            </w:r>
          </w:p>
        </w:tc>
        <w:tc>
          <w:tcPr>
            <w:tcW w:w="0" w:type="auto"/>
            <w:tcBorders>
              <w:top w:val="nil"/>
              <w:left w:val="nil"/>
              <w:bottom w:val="single" w:sz="4" w:space="0" w:color="auto"/>
              <w:right w:val="single" w:sz="4" w:space="0" w:color="auto"/>
            </w:tcBorders>
            <w:shd w:val="clear" w:color="auto" w:fill="auto"/>
          </w:tcPr>
          <w:p w14:paraId="18A86A2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4DB4F8E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5552AFE" w14:textId="784FF684"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7</w:t>
            </w:r>
          </w:p>
        </w:tc>
        <w:tc>
          <w:tcPr>
            <w:tcW w:w="0" w:type="auto"/>
            <w:tcBorders>
              <w:top w:val="nil"/>
              <w:left w:val="nil"/>
              <w:bottom w:val="single" w:sz="4" w:space="0" w:color="auto"/>
              <w:right w:val="single" w:sz="4" w:space="0" w:color="auto"/>
            </w:tcBorders>
            <w:shd w:val="clear" w:color="auto" w:fill="auto"/>
            <w:vAlign w:val="center"/>
          </w:tcPr>
          <w:p w14:paraId="3F5F258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Lĩnh vực cha</w:t>
            </w:r>
          </w:p>
        </w:tc>
        <w:tc>
          <w:tcPr>
            <w:tcW w:w="1090" w:type="dxa"/>
            <w:tcBorders>
              <w:top w:val="nil"/>
              <w:left w:val="nil"/>
              <w:bottom w:val="single" w:sz="4" w:space="0" w:color="auto"/>
              <w:right w:val="single" w:sz="4" w:space="0" w:color="auto"/>
            </w:tcBorders>
            <w:shd w:val="clear" w:color="auto" w:fill="auto"/>
            <w:vAlign w:val="center"/>
          </w:tcPr>
          <w:p w14:paraId="402F319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6D8E324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32B2E5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A9CF4E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lĩnh vực cha</w:t>
            </w:r>
          </w:p>
        </w:tc>
        <w:tc>
          <w:tcPr>
            <w:tcW w:w="0" w:type="auto"/>
            <w:tcBorders>
              <w:top w:val="nil"/>
              <w:left w:val="nil"/>
              <w:bottom w:val="single" w:sz="4" w:space="0" w:color="auto"/>
              <w:right w:val="single" w:sz="4" w:space="0" w:color="auto"/>
            </w:tcBorders>
            <w:shd w:val="clear" w:color="auto" w:fill="auto"/>
            <w:vAlign w:val="center"/>
          </w:tcPr>
          <w:p w14:paraId="626C181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7E4F07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tcPr>
          <w:p w14:paraId="54EAC5D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19C68E8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2BCFB40" w14:textId="2EB1209D"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8</w:t>
            </w:r>
          </w:p>
        </w:tc>
        <w:tc>
          <w:tcPr>
            <w:tcW w:w="0" w:type="auto"/>
            <w:tcBorders>
              <w:top w:val="nil"/>
              <w:left w:val="nil"/>
              <w:bottom w:val="single" w:sz="4" w:space="0" w:color="auto"/>
              <w:right w:val="single" w:sz="4" w:space="0" w:color="auto"/>
            </w:tcBorders>
            <w:shd w:val="clear" w:color="auto" w:fill="auto"/>
            <w:vAlign w:val="center"/>
          </w:tcPr>
          <w:p w14:paraId="16FF977A"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rPr>
              <w:t>Lĩnh vực con</w:t>
            </w:r>
          </w:p>
        </w:tc>
        <w:tc>
          <w:tcPr>
            <w:tcW w:w="1090" w:type="dxa"/>
            <w:tcBorders>
              <w:top w:val="nil"/>
              <w:left w:val="nil"/>
              <w:bottom w:val="single" w:sz="4" w:space="0" w:color="auto"/>
              <w:right w:val="single" w:sz="4" w:space="0" w:color="auto"/>
            </w:tcBorders>
            <w:shd w:val="clear" w:color="auto" w:fill="auto"/>
            <w:vAlign w:val="center"/>
          </w:tcPr>
          <w:p w14:paraId="6662D2E6"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7841A88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9EA4CBC"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C8E831D"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rPr>
              <w:t xml:space="preserve">Danh mục lĩnh </w:t>
            </w:r>
            <w:r w:rsidRPr="00C902D4">
              <w:rPr>
                <w:rFonts w:ascii="Arial" w:hAnsi="Arial" w:cs="Arial"/>
                <w:color w:val="000000"/>
                <w:sz w:val="20"/>
              </w:rPr>
              <w:lastRenderedPageBreak/>
              <w:t>vực con</w:t>
            </w:r>
          </w:p>
        </w:tc>
        <w:tc>
          <w:tcPr>
            <w:tcW w:w="0" w:type="auto"/>
            <w:tcBorders>
              <w:top w:val="nil"/>
              <w:left w:val="nil"/>
              <w:bottom w:val="single" w:sz="4" w:space="0" w:color="auto"/>
              <w:right w:val="single" w:sz="4" w:space="0" w:color="auto"/>
            </w:tcBorders>
            <w:shd w:val="clear" w:color="auto" w:fill="auto"/>
            <w:vAlign w:val="center"/>
          </w:tcPr>
          <w:p w14:paraId="0248DFEF"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40C3729F"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tcPr>
          <w:p w14:paraId="25110A58"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rPr>
              <w:t>Combobox</w:t>
            </w:r>
          </w:p>
        </w:tc>
      </w:tr>
      <w:tr w:rsidR="00DE684E" w:rsidRPr="00C902D4" w14:paraId="36CFA842"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156086F" w14:textId="5C3CE7D9"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9</w:t>
            </w:r>
          </w:p>
        </w:tc>
        <w:tc>
          <w:tcPr>
            <w:tcW w:w="0" w:type="auto"/>
            <w:tcBorders>
              <w:top w:val="nil"/>
              <w:left w:val="nil"/>
              <w:bottom w:val="single" w:sz="4" w:space="0" w:color="auto"/>
              <w:right w:val="single" w:sz="4" w:space="0" w:color="auto"/>
            </w:tcBorders>
            <w:shd w:val="clear" w:color="auto" w:fill="auto"/>
            <w:vAlign w:val="center"/>
          </w:tcPr>
          <w:p w14:paraId="0C8E8A28"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Thời lượng khóa đào tạo</w:t>
            </w:r>
          </w:p>
        </w:tc>
        <w:tc>
          <w:tcPr>
            <w:tcW w:w="1090" w:type="dxa"/>
            <w:tcBorders>
              <w:top w:val="nil"/>
              <w:left w:val="nil"/>
              <w:bottom w:val="single" w:sz="4" w:space="0" w:color="auto"/>
              <w:right w:val="single" w:sz="4" w:space="0" w:color="auto"/>
            </w:tcBorders>
            <w:shd w:val="clear" w:color="auto" w:fill="auto"/>
            <w:vAlign w:val="center"/>
          </w:tcPr>
          <w:p w14:paraId="5356CF8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HH:MM</w:t>
            </w:r>
          </w:p>
        </w:tc>
        <w:tc>
          <w:tcPr>
            <w:tcW w:w="678" w:type="dxa"/>
            <w:tcBorders>
              <w:top w:val="nil"/>
              <w:left w:val="nil"/>
              <w:bottom w:val="single" w:sz="4" w:space="0" w:color="auto"/>
              <w:right w:val="single" w:sz="4" w:space="0" w:color="auto"/>
            </w:tcBorders>
            <w:shd w:val="clear" w:color="auto" w:fill="auto"/>
            <w:vAlign w:val="center"/>
          </w:tcPr>
          <w:p w14:paraId="4463AA2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8</w:t>
            </w:r>
          </w:p>
        </w:tc>
        <w:tc>
          <w:tcPr>
            <w:tcW w:w="0" w:type="auto"/>
            <w:tcBorders>
              <w:top w:val="nil"/>
              <w:left w:val="nil"/>
              <w:bottom w:val="single" w:sz="4" w:space="0" w:color="auto"/>
              <w:right w:val="single" w:sz="4" w:space="0" w:color="auto"/>
            </w:tcBorders>
            <w:shd w:val="clear" w:color="auto" w:fill="auto"/>
            <w:vAlign w:val="center"/>
          </w:tcPr>
          <w:p w14:paraId="3E83AB0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C44237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11B83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BD4047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Thời lượng khóa đào tạo</w:t>
            </w:r>
          </w:p>
        </w:tc>
        <w:tc>
          <w:tcPr>
            <w:tcW w:w="0" w:type="auto"/>
            <w:tcBorders>
              <w:top w:val="nil"/>
              <w:left w:val="nil"/>
              <w:bottom w:val="single" w:sz="4" w:space="0" w:color="auto"/>
              <w:right w:val="single" w:sz="4" w:space="0" w:color="auto"/>
            </w:tcBorders>
            <w:shd w:val="clear" w:color="auto" w:fill="auto"/>
            <w:vAlign w:val="center"/>
          </w:tcPr>
          <w:p w14:paraId="3FBC532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0372E1A6"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776CDAF" w14:textId="27974E3E"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10</w:t>
            </w:r>
          </w:p>
        </w:tc>
        <w:tc>
          <w:tcPr>
            <w:tcW w:w="0" w:type="auto"/>
            <w:tcBorders>
              <w:top w:val="nil"/>
              <w:left w:val="nil"/>
              <w:bottom w:val="single" w:sz="4" w:space="0" w:color="auto"/>
              <w:right w:val="single" w:sz="4" w:space="0" w:color="auto"/>
            </w:tcBorders>
            <w:shd w:val="clear" w:color="auto" w:fill="auto"/>
            <w:vAlign w:val="center"/>
          </w:tcPr>
          <w:p w14:paraId="03BD8706"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rPr>
              <w:t>Nội dung đào tạo</w:t>
            </w:r>
          </w:p>
        </w:tc>
        <w:tc>
          <w:tcPr>
            <w:tcW w:w="1090" w:type="dxa"/>
            <w:tcBorders>
              <w:top w:val="nil"/>
              <w:left w:val="nil"/>
              <w:bottom w:val="single" w:sz="4" w:space="0" w:color="auto"/>
              <w:right w:val="single" w:sz="4" w:space="0" w:color="auto"/>
            </w:tcBorders>
            <w:shd w:val="clear" w:color="auto" w:fill="auto"/>
            <w:vAlign w:val="center"/>
          </w:tcPr>
          <w:p w14:paraId="18F1997E"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Ký tự</w:t>
            </w:r>
          </w:p>
        </w:tc>
        <w:tc>
          <w:tcPr>
            <w:tcW w:w="678" w:type="dxa"/>
            <w:tcBorders>
              <w:top w:val="nil"/>
              <w:left w:val="nil"/>
              <w:bottom w:val="single" w:sz="4" w:space="0" w:color="auto"/>
              <w:right w:val="single" w:sz="4" w:space="0" w:color="auto"/>
            </w:tcBorders>
            <w:shd w:val="clear" w:color="auto" w:fill="auto"/>
            <w:vAlign w:val="center"/>
          </w:tcPr>
          <w:p w14:paraId="079A45F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447B3B12"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69604AB"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043DF9E1"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58A7D37A"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val="vi-VN"/>
              </w:rPr>
              <w:t>Nhập nội dung của khóa đào tạo</w:t>
            </w:r>
          </w:p>
        </w:tc>
        <w:tc>
          <w:tcPr>
            <w:tcW w:w="0" w:type="auto"/>
            <w:tcBorders>
              <w:top w:val="nil"/>
              <w:left w:val="nil"/>
              <w:bottom w:val="single" w:sz="4" w:space="0" w:color="auto"/>
              <w:right w:val="single" w:sz="4" w:space="0" w:color="auto"/>
            </w:tcBorders>
            <w:shd w:val="clear" w:color="auto" w:fill="auto"/>
            <w:vAlign w:val="center"/>
          </w:tcPr>
          <w:p w14:paraId="3968C5A3"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eastAsia="ja-JP"/>
              </w:rPr>
              <w:t>Textbox</w:t>
            </w:r>
          </w:p>
        </w:tc>
      </w:tr>
      <w:tr w:rsidR="00DE684E" w:rsidRPr="00C902D4" w14:paraId="20B1F9A6"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9475234" w14:textId="72A17544"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11</w:t>
            </w:r>
          </w:p>
        </w:tc>
        <w:tc>
          <w:tcPr>
            <w:tcW w:w="0" w:type="auto"/>
            <w:tcBorders>
              <w:top w:val="nil"/>
              <w:left w:val="nil"/>
              <w:bottom w:val="single" w:sz="4" w:space="0" w:color="auto"/>
              <w:right w:val="single" w:sz="4" w:space="0" w:color="auto"/>
            </w:tcBorders>
            <w:shd w:val="clear" w:color="auto" w:fill="auto"/>
            <w:vAlign w:val="center"/>
          </w:tcPr>
          <w:p w14:paraId="702977DE"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Mục đích khóa đào tạo</w:t>
            </w:r>
          </w:p>
        </w:tc>
        <w:tc>
          <w:tcPr>
            <w:tcW w:w="1090" w:type="dxa"/>
            <w:tcBorders>
              <w:top w:val="nil"/>
              <w:left w:val="nil"/>
              <w:bottom w:val="single" w:sz="4" w:space="0" w:color="auto"/>
              <w:right w:val="single" w:sz="4" w:space="0" w:color="auto"/>
            </w:tcBorders>
            <w:shd w:val="clear" w:color="auto" w:fill="auto"/>
            <w:vAlign w:val="center"/>
          </w:tcPr>
          <w:p w14:paraId="01E87DD5"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Ký tự</w:t>
            </w:r>
          </w:p>
        </w:tc>
        <w:tc>
          <w:tcPr>
            <w:tcW w:w="678" w:type="dxa"/>
            <w:tcBorders>
              <w:top w:val="nil"/>
              <w:left w:val="nil"/>
              <w:bottom w:val="single" w:sz="4" w:space="0" w:color="auto"/>
              <w:right w:val="single" w:sz="4" w:space="0" w:color="auto"/>
            </w:tcBorders>
            <w:shd w:val="clear" w:color="auto" w:fill="auto"/>
            <w:vAlign w:val="center"/>
          </w:tcPr>
          <w:p w14:paraId="4F30035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7FFDB5FD"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33BAC63"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63512702"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3B5257C9"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val="vi-VN"/>
              </w:rPr>
              <w:t>Nhập mục đích của khóa đào tạo</w:t>
            </w:r>
          </w:p>
        </w:tc>
        <w:tc>
          <w:tcPr>
            <w:tcW w:w="0" w:type="auto"/>
            <w:tcBorders>
              <w:top w:val="nil"/>
              <w:left w:val="nil"/>
              <w:bottom w:val="single" w:sz="4" w:space="0" w:color="auto"/>
              <w:right w:val="single" w:sz="4" w:space="0" w:color="auto"/>
            </w:tcBorders>
            <w:shd w:val="clear" w:color="auto" w:fill="auto"/>
            <w:vAlign w:val="center"/>
          </w:tcPr>
          <w:p w14:paraId="60FE8E9D"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eastAsia="ja-JP"/>
              </w:rPr>
              <w:t>Textbox</w:t>
            </w:r>
          </w:p>
        </w:tc>
      </w:tr>
      <w:tr w:rsidR="00DE684E" w:rsidRPr="00C902D4" w14:paraId="1C6F22A5"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6C31C42" w14:textId="5FA3287A"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12</w:t>
            </w:r>
          </w:p>
        </w:tc>
        <w:tc>
          <w:tcPr>
            <w:tcW w:w="0" w:type="auto"/>
            <w:tcBorders>
              <w:top w:val="nil"/>
              <w:left w:val="nil"/>
              <w:bottom w:val="single" w:sz="4" w:space="0" w:color="auto"/>
              <w:right w:val="single" w:sz="4" w:space="0" w:color="auto"/>
            </w:tcBorders>
            <w:shd w:val="clear" w:color="auto" w:fill="auto"/>
            <w:vAlign w:val="center"/>
          </w:tcPr>
          <w:p w14:paraId="662010B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Đối tượng tham gia</w:t>
            </w:r>
          </w:p>
        </w:tc>
        <w:tc>
          <w:tcPr>
            <w:tcW w:w="1090" w:type="dxa"/>
            <w:tcBorders>
              <w:top w:val="nil"/>
              <w:left w:val="nil"/>
              <w:bottom w:val="single" w:sz="4" w:space="0" w:color="auto"/>
              <w:right w:val="single" w:sz="4" w:space="0" w:color="auto"/>
            </w:tcBorders>
            <w:shd w:val="clear" w:color="auto" w:fill="auto"/>
            <w:vAlign w:val="center"/>
          </w:tcPr>
          <w:p w14:paraId="772DA57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2D321C3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7671ADEA"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229E9D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CFC8C1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F96FD9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Cho phép chọn đối tượng tham gia: Phân loại CB (NV1, NV2, NV3, NV4), theo nhóm chức danh (Ngạch nghề nghiệp) và chức danh</w:t>
            </w:r>
          </w:p>
        </w:tc>
        <w:tc>
          <w:tcPr>
            <w:tcW w:w="0" w:type="auto"/>
            <w:tcBorders>
              <w:top w:val="nil"/>
              <w:left w:val="nil"/>
              <w:bottom w:val="single" w:sz="4" w:space="0" w:color="auto"/>
              <w:right w:val="single" w:sz="4" w:space="0" w:color="auto"/>
            </w:tcBorders>
            <w:shd w:val="clear" w:color="auto" w:fill="auto"/>
            <w:vAlign w:val="center"/>
          </w:tcPr>
          <w:p w14:paraId="7E8A586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704EADB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E90CDB5" w14:textId="1154B95F"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13</w:t>
            </w:r>
          </w:p>
        </w:tc>
        <w:tc>
          <w:tcPr>
            <w:tcW w:w="0" w:type="auto"/>
            <w:tcBorders>
              <w:top w:val="nil"/>
              <w:left w:val="nil"/>
              <w:bottom w:val="single" w:sz="4" w:space="0" w:color="auto"/>
              <w:right w:val="single" w:sz="4" w:space="0" w:color="auto"/>
            </w:tcBorders>
            <w:shd w:val="clear" w:color="auto" w:fill="auto"/>
            <w:vAlign w:val="center"/>
          </w:tcPr>
          <w:p w14:paraId="44309AA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Nhóm năng lực</w:t>
            </w:r>
          </w:p>
        </w:tc>
        <w:tc>
          <w:tcPr>
            <w:tcW w:w="1090" w:type="dxa"/>
            <w:tcBorders>
              <w:top w:val="nil"/>
              <w:left w:val="nil"/>
              <w:bottom w:val="single" w:sz="4" w:space="0" w:color="auto"/>
              <w:right w:val="single" w:sz="4" w:space="0" w:color="auto"/>
            </w:tcBorders>
            <w:shd w:val="clear" w:color="auto" w:fill="auto"/>
            <w:vAlign w:val="center"/>
          </w:tcPr>
          <w:p w14:paraId="17AADDD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110DC97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8F6A8D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9B7BB9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A52D6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3CBD18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nhóm năng lực để chọn</w:t>
            </w:r>
          </w:p>
        </w:tc>
        <w:tc>
          <w:tcPr>
            <w:tcW w:w="0" w:type="auto"/>
            <w:tcBorders>
              <w:top w:val="nil"/>
              <w:left w:val="nil"/>
              <w:bottom w:val="single" w:sz="4" w:space="0" w:color="auto"/>
              <w:right w:val="single" w:sz="4" w:space="0" w:color="auto"/>
            </w:tcBorders>
            <w:shd w:val="clear" w:color="auto" w:fill="auto"/>
            <w:vAlign w:val="center"/>
          </w:tcPr>
          <w:p w14:paraId="5D325E0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31CBD90E"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56AA6D6" w14:textId="7A583E4F"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14</w:t>
            </w:r>
          </w:p>
        </w:tc>
        <w:tc>
          <w:tcPr>
            <w:tcW w:w="0" w:type="auto"/>
            <w:tcBorders>
              <w:top w:val="nil"/>
              <w:left w:val="nil"/>
              <w:bottom w:val="single" w:sz="4" w:space="0" w:color="auto"/>
              <w:right w:val="single" w:sz="4" w:space="0" w:color="auto"/>
            </w:tcBorders>
            <w:shd w:val="clear" w:color="auto" w:fill="auto"/>
            <w:vAlign w:val="center"/>
          </w:tcPr>
          <w:p w14:paraId="378F2E7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Năng lực</w:t>
            </w:r>
          </w:p>
        </w:tc>
        <w:tc>
          <w:tcPr>
            <w:tcW w:w="1090" w:type="dxa"/>
            <w:tcBorders>
              <w:top w:val="nil"/>
              <w:left w:val="nil"/>
              <w:bottom w:val="single" w:sz="4" w:space="0" w:color="auto"/>
              <w:right w:val="single" w:sz="4" w:space="0" w:color="auto"/>
            </w:tcBorders>
            <w:shd w:val="clear" w:color="auto" w:fill="auto"/>
            <w:vAlign w:val="center"/>
          </w:tcPr>
          <w:p w14:paraId="0AF76DF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 xml:space="preserve">Danh sách </w:t>
            </w:r>
          </w:p>
        </w:tc>
        <w:tc>
          <w:tcPr>
            <w:tcW w:w="678" w:type="dxa"/>
            <w:tcBorders>
              <w:top w:val="nil"/>
              <w:left w:val="nil"/>
              <w:bottom w:val="single" w:sz="4" w:space="0" w:color="auto"/>
              <w:right w:val="single" w:sz="4" w:space="0" w:color="auto"/>
            </w:tcBorders>
            <w:shd w:val="clear" w:color="auto" w:fill="auto"/>
            <w:vAlign w:val="center"/>
          </w:tcPr>
          <w:p w14:paraId="51418C0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AA6658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C90C1B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86501C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02A0E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năng lực theo nhóm năng lực để chọn</w:t>
            </w:r>
          </w:p>
        </w:tc>
        <w:tc>
          <w:tcPr>
            <w:tcW w:w="0" w:type="auto"/>
            <w:tcBorders>
              <w:top w:val="nil"/>
              <w:left w:val="nil"/>
              <w:bottom w:val="single" w:sz="4" w:space="0" w:color="auto"/>
              <w:right w:val="single" w:sz="4" w:space="0" w:color="auto"/>
            </w:tcBorders>
            <w:shd w:val="clear" w:color="auto" w:fill="auto"/>
          </w:tcPr>
          <w:p w14:paraId="5DE4E90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09FD183B"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452B411" w14:textId="265B63DF"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15</w:t>
            </w:r>
          </w:p>
        </w:tc>
        <w:tc>
          <w:tcPr>
            <w:tcW w:w="0" w:type="auto"/>
            <w:tcBorders>
              <w:top w:val="nil"/>
              <w:left w:val="nil"/>
              <w:bottom w:val="single" w:sz="4" w:space="0" w:color="auto"/>
              <w:right w:val="single" w:sz="4" w:space="0" w:color="auto"/>
            </w:tcBorders>
            <w:shd w:val="clear" w:color="auto" w:fill="auto"/>
            <w:vAlign w:val="center"/>
          </w:tcPr>
          <w:p w14:paraId="23D2E30B"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Mức của năng lực</w:t>
            </w:r>
          </w:p>
        </w:tc>
        <w:tc>
          <w:tcPr>
            <w:tcW w:w="1090" w:type="dxa"/>
            <w:tcBorders>
              <w:top w:val="nil"/>
              <w:left w:val="nil"/>
              <w:bottom w:val="single" w:sz="4" w:space="0" w:color="auto"/>
              <w:right w:val="single" w:sz="4" w:space="0" w:color="auto"/>
            </w:tcBorders>
            <w:shd w:val="clear" w:color="auto" w:fill="auto"/>
            <w:vAlign w:val="center"/>
          </w:tcPr>
          <w:p w14:paraId="6C5CE20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678" w:type="dxa"/>
            <w:tcBorders>
              <w:top w:val="nil"/>
              <w:left w:val="nil"/>
              <w:bottom w:val="single" w:sz="4" w:space="0" w:color="auto"/>
              <w:right w:val="single" w:sz="4" w:space="0" w:color="auto"/>
            </w:tcBorders>
            <w:shd w:val="clear" w:color="auto" w:fill="auto"/>
            <w:vAlign w:val="center"/>
          </w:tcPr>
          <w:p w14:paraId="4257255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24415B4C"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A58256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2A00CD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18F93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Nhập mức của năng lực theo danh sách hiển thị</w:t>
            </w:r>
          </w:p>
        </w:tc>
        <w:tc>
          <w:tcPr>
            <w:tcW w:w="0" w:type="auto"/>
            <w:tcBorders>
              <w:top w:val="nil"/>
              <w:left w:val="nil"/>
              <w:bottom w:val="single" w:sz="4" w:space="0" w:color="auto"/>
              <w:right w:val="single" w:sz="4" w:space="0" w:color="auto"/>
            </w:tcBorders>
            <w:shd w:val="clear" w:color="auto" w:fill="auto"/>
          </w:tcPr>
          <w:p w14:paraId="661D381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6989A1D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D97556B" w14:textId="1B132F91" w:rsidR="00DE684E" w:rsidRPr="00C902D4" w:rsidRDefault="00DE684E" w:rsidP="00AF7805">
            <w:pPr>
              <w:spacing w:before="0" w:after="0" w:line="360" w:lineRule="auto"/>
              <w:rPr>
                <w:rFonts w:ascii="Arial" w:hAnsi="Arial" w:cs="Arial"/>
                <w:sz w:val="20"/>
              </w:rPr>
            </w:pPr>
            <w:r w:rsidRPr="00C902D4">
              <w:rPr>
                <w:rFonts w:ascii="Arial" w:hAnsi="Arial" w:cs="Arial"/>
                <w:sz w:val="20"/>
              </w:rPr>
              <w:t>16</w:t>
            </w:r>
          </w:p>
        </w:tc>
        <w:tc>
          <w:tcPr>
            <w:tcW w:w="0" w:type="auto"/>
            <w:tcBorders>
              <w:top w:val="nil"/>
              <w:left w:val="nil"/>
              <w:bottom w:val="single" w:sz="4" w:space="0" w:color="auto"/>
              <w:right w:val="single" w:sz="4" w:space="0" w:color="auto"/>
            </w:tcBorders>
            <w:shd w:val="clear" w:color="auto" w:fill="auto"/>
            <w:vAlign w:val="center"/>
          </w:tcPr>
          <w:p w14:paraId="41B4B66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Trạng thái</w:t>
            </w:r>
          </w:p>
        </w:tc>
        <w:tc>
          <w:tcPr>
            <w:tcW w:w="1090" w:type="dxa"/>
            <w:tcBorders>
              <w:top w:val="nil"/>
              <w:left w:val="nil"/>
              <w:bottom w:val="single" w:sz="4" w:space="0" w:color="auto"/>
              <w:right w:val="single" w:sz="4" w:space="0" w:color="auto"/>
            </w:tcBorders>
            <w:shd w:val="clear" w:color="auto" w:fill="auto"/>
            <w:vAlign w:val="center"/>
          </w:tcPr>
          <w:p w14:paraId="4CC545C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Chọn một</w:t>
            </w:r>
          </w:p>
        </w:tc>
        <w:tc>
          <w:tcPr>
            <w:tcW w:w="678" w:type="dxa"/>
            <w:tcBorders>
              <w:top w:val="nil"/>
              <w:left w:val="nil"/>
              <w:bottom w:val="single" w:sz="4" w:space="0" w:color="auto"/>
              <w:right w:val="single" w:sz="4" w:space="0" w:color="auto"/>
            </w:tcBorders>
            <w:shd w:val="clear" w:color="auto" w:fill="auto"/>
            <w:vAlign w:val="center"/>
          </w:tcPr>
          <w:p w14:paraId="4713F43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638D7A1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4590909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608472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69E698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Trạng thái “Áp dụng” hoặc “Ngừng áp dụng” </w:t>
            </w:r>
          </w:p>
        </w:tc>
        <w:tc>
          <w:tcPr>
            <w:tcW w:w="0" w:type="auto"/>
            <w:tcBorders>
              <w:top w:val="nil"/>
              <w:left w:val="nil"/>
              <w:bottom w:val="single" w:sz="4" w:space="0" w:color="auto"/>
              <w:right w:val="single" w:sz="4" w:space="0" w:color="auto"/>
            </w:tcBorders>
            <w:shd w:val="clear" w:color="auto" w:fill="auto"/>
            <w:vAlign w:val="center"/>
          </w:tcPr>
          <w:p w14:paraId="5643290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6370B60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013C7EB" w14:textId="4A148114" w:rsidR="00DE684E" w:rsidRPr="00C902D4" w:rsidRDefault="00DE684E" w:rsidP="00AF7805">
            <w:pPr>
              <w:spacing w:before="0" w:after="0" w:line="360" w:lineRule="auto"/>
              <w:rPr>
                <w:rFonts w:ascii="Arial" w:hAnsi="Arial" w:cs="Arial"/>
                <w:sz w:val="20"/>
              </w:rPr>
            </w:pPr>
            <w:r w:rsidRPr="00C902D4">
              <w:rPr>
                <w:rFonts w:ascii="Arial" w:hAnsi="Arial" w:cs="Arial"/>
                <w:sz w:val="20"/>
              </w:rPr>
              <w:t>17</w:t>
            </w:r>
          </w:p>
        </w:tc>
        <w:tc>
          <w:tcPr>
            <w:tcW w:w="0" w:type="auto"/>
            <w:tcBorders>
              <w:top w:val="nil"/>
              <w:left w:val="nil"/>
              <w:bottom w:val="single" w:sz="4" w:space="0" w:color="auto"/>
              <w:right w:val="single" w:sz="4" w:space="0" w:color="auto"/>
            </w:tcBorders>
            <w:shd w:val="clear" w:color="auto" w:fill="auto"/>
            <w:vAlign w:val="center"/>
          </w:tcPr>
          <w:p w14:paraId="71E96F6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Mô tả</w:t>
            </w:r>
          </w:p>
        </w:tc>
        <w:tc>
          <w:tcPr>
            <w:tcW w:w="1090" w:type="dxa"/>
            <w:tcBorders>
              <w:top w:val="nil"/>
              <w:left w:val="nil"/>
              <w:bottom w:val="single" w:sz="4" w:space="0" w:color="auto"/>
              <w:right w:val="single" w:sz="4" w:space="0" w:color="auto"/>
            </w:tcBorders>
            <w:shd w:val="clear" w:color="auto" w:fill="auto"/>
            <w:vAlign w:val="center"/>
          </w:tcPr>
          <w:p w14:paraId="2363342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678" w:type="dxa"/>
            <w:tcBorders>
              <w:top w:val="nil"/>
              <w:left w:val="nil"/>
              <w:bottom w:val="single" w:sz="4" w:space="0" w:color="auto"/>
              <w:right w:val="single" w:sz="4" w:space="0" w:color="auto"/>
            </w:tcBorders>
            <w:shd w:val="clear" w:color="auto" w:fill="auto"/>
            <w:vAlign w:val="center"/>
          </w:tcPr>
          <w:p w14:paraId="2FD5B56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49E2C4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316830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1AD837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898BFC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Mô tả khác</w:t>
            </w:r>
          </w:p>
        </w:tc>
        <w:tc>
          <w:tcPr>
            <w:tcW w:w="0" w:type="auto"/>
            <w:tcBorders>
              <w:top w:val="nil"/>
              <w:left w:val="nil"/>
              <w:bottom w:val="single" w:sz="4" w:space="0" w:color="auto"/>
              <w:right w:val="single" w:sz="4" w:space="0" w:color="auto"/>
            </w:tcBorders>
            <w:shd w:val="clear" w:color="auto" w:fill="auto"/>
            <w:vAlign w:val="center"/>
          </w:tcPr>
          <w:p w14:paraId="1702D9F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760396C2"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Vùng thông tin điều kiện lọc trên danh sách liệt kê:</w:t>
      </w:r>
    </w:p>
    <w:tbl>
      <w:tblPr>
        <w:tblStyle w:val="TableGrid"/>
        <w:tblW w:w="0" w:type="auto"/>
        <w:tblLook w:val="04A0" w:firstRow="1" w:lastRow="0" w:firstColumn="1" w:lastColumn="0" w:noHBand="0" w:noVBand="1"/>
      </w:tblPr>
      <w:tblGrid>
        <w:gridCol w:w="594"/>
        <w:gridCol w:w="1732"/>
        <w:gridCol w:w="4371"/>
        <w:gridCol w:w="2367"/>
      </w:tblGrid>
      <w:tr w:rsidR="00DE684E" w:rsidRPr="00C902D4" w14:paraId="354147FB" w14:textId="77777777" w:rsidTr="00A275C2">
        <w:trPr>
          <w:tblHeader/>
        </w:trPr>
        <w:tc>
          <w:tcPr>
            <w:tcW w:w="0" w:type="auto"/>
            <w:vAlign w:val="center"/>
          </w:tcPr>
          <w:p w14:paraId="02BB927B" w14:textId="77777777" w:rsidR="00DE684E" w:rsidRPr="00C902D4" w:rsidRDefault="00DE684E" w:rsidP="00AF7805">
            <w:pPr>
              <w:pStyle w:val="-Tiubng"/>
              <w:rPr>
                <w:rFonts w:cs="Arial"/>
              </w:rPr>
            </w:pPr>
            <w:r w:rsidRPr="00C902D4">
              <w:rPr>
                <w:rFonts w:cs="Arial"/>
              </w:rPr>
              <w:lastRenderedPageBreak/>
              <w:t>STT</w:t>
            </w:r>
          </w:p>
        </w:tc>
        <w:tc>
          <w:tcPr>
            <w:tcW w:w="0" w:type="auto"/>
            <w:vAlign w:val="center"/>
          </w:tcPr>
          <w:p w14:paraId="70EF31DA" w14:textId="77777777" w:rsidR="00DE684E" w:rsidRPr="00C902D4" w:rsidRDefault="00DE684E" w:rsidP="00AF7805">
            <w:pPr>
              <w:pStyle w:val="-Tiubng"/>
              <w:rPr>
                <w:rFonts w:cs="Arial"/>
              </w:rPr>
            </w:pPr>
            <w:r w:rsidRPr="00C902D4">
              <w:rPr>
                <w:rFonts w:cs="Arial"/>
              </w:rPr>
              <w:t>Trường thông tin</w:t>
            </w:r>
          </w:p>
        </w:tc>
        <w:tc>
          <w:tcPr>
            <w:tcW w:w="0" w:type="auto"/>
            <w:vAlign w:val="center"/>
          </w:tcPr>
          <w:p w14:paraId="235868BE" w14:textId="77777777" w:rsidR="00DE684E" w:rsidRPr="00C902D4" w:rsidRDefault="00DE684E" w:rsidP="00AF7805">
            <w:pPr>
              <w:pStyle w:val="-Tiubng"/>
              <w:rPr>
                <w:rFonts w:cs="Arial"/>
              </w:rPr>
            </w:pPr>
            <w:r w:rsidRPr="00C902D4">
              <w:rPr>
                <w:rFonts w:cs="Arial"/>
              </w:rPr>
              <w:t>Ghi chú</w:t>
            </w:r>
          </w:p>
        </w:tc>
        <w:tc>
          <w:tcPr>
            <w:tcW w:w="0" w:type="auto"/>
            <w:vAlign w:val="center"/>
          </w:tcPr>
          <w:p w14:paraId="11B704D6"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63876A49" w14:textId="77777777" w:rsidTr="00A275C2">
        <w:trPr>
          <w:tblHeader/>
        </w:trPr>
        <w:tc>
          <w:tcPr>
            <w:tcW w:w="0" w:type="auto"/>
          </w:tcPr>
          <w:p w14:paraId="2473318A" w14:textId="77777777" w:rsidR="00DE684E" w:rsidRPr="00C902D4" w:rsidRDefault="00DE684E" w:rsidP="00AF7805">
            <w:pPr>
              <w:pStyle w:val="-Thng"/>
              <w:ind w:firstLine="0"/>
              <w:jc w:val="center"/>
              <w:rPr>
                <w:rFonts w:cs="Arial"/>
                <w:lang w:val="en-US"/>
              </w:rPr>
            </w:pPr>
            <w:r w:rsidRPr="00C902D4">
              <w:rPr>
                <w:rFonts w:cs="Arial"/>
              </w:rPr>
              <w:t>1</w:t>
            </w:r>
          </w:p>
        </w:tc>
        <w:tc>
          <w:tcPr>
            <w:tcW w:w="0" w:type="auto"/>
          </w:tcPr>
          <w:p w14:paraId="72404E4D" w14:textId="77777777" w:rsidR="00DE684E" w:rsidRPr="00C902D4" w:rsidRDefault="00DE684E" w:rsidP="00AF7805">
            <w:pPr>
              <w:pStyle w:val="-Thng"/>
              <w:ind w:firstLine="0"/>
              <w:jc w:val="left"/>
              <w:rPr>
                <w:rFonts w:cs="Arial"/>
                <w:lang w:val="en-US"/>
              </w:rPr>
            </w:pPr>
            <w:r w:rsidRPr="00C902D4">
              <w:rPr>
                <w:rFonts w:cs="Arial"/>
                <w:lang w:val="en-US"/>
              </w:rPr>
              <w:t xml:space="preserve">Năm </w:t>
            </w:r>
          </w:p>
        </w:tc>
        <w:tc>
          <w:tcPr>
            <w:tcW w:w="0" w:type="auto"/>
          </w:tcPr>
          <w:p w14:paraId="2808D1A4" w14:textId="77777777" w:rsidR="00DE684E" w:rsidRPr="00C902D4" w:rsidRDefault="00DE684E" w:rsidP="00AF7805">
            <w:pPr>
              <w:pStyle w:val="-Thng"/>
              <w:ind w:firstLine="0"/>
              <w:jc w:val="left"/>
              <w:rPr>
                <w:rFonts w:cs="Arial"/>
                <w:lang w:val="en-US"/>
              </w:rPr>
            </w:pPr>
            <w:r w:rsidRPr="00C902D4">
              <w:rPr>
                <w:rFonts w:cs="Arial"/>
                <w:lang w:val="en-US"/>
              </w:rPr>
              <w:t>Liệt kê các  năm đã từng được nhập vào hệ thống</w:t>
            </w:r>
          </w:p>
        </w:tc>
        <w:tc>
          <w:tcPr>
            <w:tcW w:w="0" w:type="auto"/>
          </w:tcPr>
          <w:p w14:paraId="755F492E"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r w:rsidR="00DE684E" w:rsidRPr="00C902D4" w14:paraId="448C292B" w14:textId="77777777" w:rsidTr="00A275C2">
        <w:trPr>
          <w:tblHeader/>
        </w:trPr>
        <w:tc>
          <w:tcPr>
            <w:tcW w:w="0" w:type="auto"/>
          </w:tcPr>
          <w:p w14:paraId="5D056708" w14:textId="77777777" w:rsidR="00DE684E" w:rsidRPr="00C902D4" w:rsidRDefault="00DE684E" w:rsidP="00AF7805">
            <w:pPr>
              <w:pStyle w:val="-Thng"/>
              <w:ind w:firstLine="0"/>
              <w:jc w:val="center"/>
              <w:rPr>
                <w:rFonts w:cs="Arial"/>
                <w:lang w:val="en-US"/>
              </w:rPr>
            </w:pPr>
            <w:r w:rsidRPr="00C902D4">
              <w:rPr>
                <w:rFonts w:cs="Arial"/>
              </w:rPr>
              <w:t>2</w:t>
            </w:r>
          </w:p>
        </w:tc>
        <w:tc>
          <w:tcPr>
            <w:tcW w:w="0" w:type="auto"/>
          </w:tcPr>
          <w:p w14:paraId="334E890E" w14:textId="77777777" w:rsidR="00DE684E" w:rsidRPr="00C902D4" w:rsidRDefault="00DE684E" w:rsidP="00AF7805">
            <w:pPr>
              <w:pStyle w:val="-Thng"/>
              <w:ind w:firstLine="0"/>
              <w:jc w:val="left"/>
              <w:rPr>
                <w:rFonts w:cs="Arial"/>
                <w:lang w:val="en-US"/>
              </w:rPr>
            </w:pPr>
            <w:r w:rsidRPr="00C902D4">
              <w:rPr>
                <w:rFonts w:cs="Arial"/>
                <w:lang w:val="en-US"/>
              </w:rPr>
              <w:t>Khóa đào tạo</w:t>
            </w:r>
          </w:p>
        </w:tc>
        <w:tc>
          <w:tcPr>
            <w:tcW w:w="0" w:type="auto"/>
          </w:tcPr>
          <w:p w14:paraId="66ECAE2F" w14:textId="77777777" w:rsidR="00DE684E" w:rsidRPr="00C902D4" w:rsidRDefault="00DE684E" w:rsidP="00AF7805">
            <w:pPr>
              <w:pStyle w:val="-Thng"/>
              <w:ind w:firstLine="0"/>
              <w:jc w:val="left"/>
              <w:rPr>
                <w:rFonts w:cs="Arial"/>
                <w:lang w:val="en-US"/>
              </w:rPr>
            </w:pPr>
            <w:r w:rsidRPr="00C902D4">
              <w:rPr>
                <w:rFonts w:cs="Arial"/>
                <w:lang w:val="en-US"/>
              </w:rPr>
              <w:t xml:space="preserve">Liệt kê các tên khóa đào tạo được nhập vào hệ thống </w:t>
            </w:r>
          </w:p>
        </w:tc>
        <w:tc>
          <w:tcPr>
            <w:tcW w:w="0" w:type="auto"/>
          </w:tcPr>
          <w:p w14:paraId="20E32196"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bl>
    <w:p w14:paraId="501440DE"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936"/>
        <w:gridCol w:w="4128"/>
        <w:gridCol w:w="2409"/>
      </w:tblGrid>
      <w:tr w:rsidR="00DE684E" w:rsidRPr="00C902D4" w14:paraId="2952B6E9" w14:textId="77777777" w:rsidTr="00A275C2">
        <w:trPr>
          <w:tblHeader/>
        </w:trPr>
        <w:tc>
          <w:tcPr>
            <w:tcW w:w="0" w:type="auto"/>
            <w:vAlign w:val="center"/>
          </w:tcPr>
          <w:p w14:paraId="34097438" w14:textId="77777777" w:rsidR="00DE684E" w:rsidRPr="00C902D4" w:rsidRDefault="00DE684E" w:rsidP="00AF7805">
            <w:pPr>
              <w:pStyle w:val="-Tiubng"/>
              <w:rPr>
                <w:rFonts w:cs="Arial"/>
              </w:rPr>
            </w:pPr>
            <w:r w:rsidRPr="00C902D4">
              <w:rPr>
                <w:rFonts w:cs="Arial"/>
              </w:rPr>
              <w:t>STT</w:t>
            </w:r>
          </w:p>
        </w:tc>
        <w:tc>
          <w:tcPr>
            <w:tcW w:w="0" w:type="auto"/>
            <w:vAlign w:val="center"/>
          </w:tcPr>
          <w:p w14:paraId="69BC4D93" w14:textId="77777777" w:rsidR="00DE684E" w:rsidRPr="00C902D4" w:rsidRDefault="00DE684E" w:rsidP="00AF7805">
            <w:pPr>
              <w:pStyle w:val="-Tiubng"/>
              <w:rPr>
                <w:rFonts w:cs="Arial"/>
              </w:rPr>
            </w:pPr>
            <w:r w:rsidRPr="00C902D4">
              <w:rPr>
                <w:rFonts w:cs="Arial"/>
              </w:rPr>
              <w:t>Trường thông tin</w:t>
            </w:r>
          </w:p>
        </w:tc>
        <w:tc>
          <w:tcPr>
            <w:tcW w:w="4128" w:type="dxa"/>
            <w:vAlign w:val="center"/>
          </w:tcPr>
          <w:p w14:paraId="77F8FA4F" w14:textId="77777777" w:rsidR="00DE684E" w:rsidRPr="00C902D4" w:rsidRDefault="00DE684E" w:rsidP="00AF7805">
            <w:pPr>
              <w:pStyle w:val="-Tiubng"/>
              <w:rPr>
                <w:rFonts w:cs="Arial"/>
              </w:rPr>
            </w:pPr>
            <w:r w:rsidRPr="00C902D4">
              <w:rPr>
                <w:rFonts w:cs="Arial"/>
              </w:rPr>
              <w:t>Ghi chú</w:t>
            </w:r>
          </w:p>
        </w:tc>
        <w:tc>
          <w:tcPr>
            <w:tcW w:w="2409" w:type="dxa"/>
            <w:vAlign w:val="center"/>
          </w:tcPr>
          <w:p w14:paraId="25A796D9"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18B4D765" w14:textId="77777777" w:rsidTr="00A275C2">
        <w:trPr>
          <w:tblHeader/>
        </w:trPr>
        <w:tc>
          <w:tcPr>
            <w:tcW w:w="0" w:type="auto"/>
          </w:tcPr>
          <w:p w14:paraId="653FC556" w14:textId="77777777" w:rsidR="00DE684E" w:rsidRPr="00C902D4" w:rsidRDefault="00DE684E" w:rsidP="00AF7805">
            <w:pPr>
              <w:pStyle w:val="-Thng"/>
              <w:ind w:firstLine="0"/>
              <w:jc w:val="center"/>
              <w:rPr>
                <w:rFonts w:cs="Arial"/>
                <w:lang w:val="en-US"/>
              </w:rPr>
            </w:pPr>
            <w:r w:rsidRPr="00C902D4">
              <w:rPr>
                <w:rFonts w:cs="Arial"/>
              </w:rPr>
              <w:t>1</w:t>
            </w:r>
          </w:p>
        </w:tc>
        <w:tc>
          <w:tcPr>
            <w:tcW w:w="0" w:type="auto"/>
          </w:tcPr>
          <w:p w14:paraId="5A825306" w14:textId="77777777" w:rsidR="00DE684E" w:rsidRPr="00C902D4" w:rsidRDefault="00DE684E" w:rsidP="00AF7805">
            <w:pPr>
              <w:pStyle w:val="-Thng"/>
              <w:ind w:firstLine="0"/>
              <w:jc w:val="left"/>
              <w:rPr>
                <w:rFonts w:cs="Arial"/>
                <w:lang w:val="en-US"/>
              </w:rPr>
            </w:pPr>
            <w:r w:rsidRPr="00C902D4">
              <w:rPr>
                <w:rFonts w:cs="Arial"/>
                <w:lang w:val="en-US"/>
              </w:rPr>
              <w:t xml:space="preserve">Năm </w:t>
            </w:r>
          </w:p>
        </w:tc>
        <w:tc>
          <w:tcPr>
            <w:tcW w:w="4128" w:type="dxa"/>
          </w:tcPr>
          <w:p w14:paraId="54B804C4"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Năm</w:t>
            </w:r>
          </w:p>
        </w:tc>
        <w:tc>
          <w:tcPr>
            <w:tcW w:w="2409" w:type="dxa"/>
          </w:tcPr>
          <w:p w14:paraId="329BA926"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4422B629" w14:textId="77777777" w:rsidTr="00A275C2">
        <w:trPr>
          <w:tblHeader/>
        </w:trPr>
        <w:tc>
          <w:tcPr>
            <w:tcW w:w="0" w:type="auto"/>
          </w:tcPr>
          <w:p w14:paraId="6CB80732" w14:textId="77777777" w:rsidR="00DE684E" w:rsidRPr="00C902D4" w:rsidRDefault="00DE684E" w:rsidP="00AF7805">
            <w:pPr>
              <w:pStyle w:val="-Thng"/>
              <w:ind w:firstLine="0"/>
              <w:jc w:val="center"/>
              <w:rPr>
                <w:rFonts w:cs="Arial"/>
                <w:lang w:val="en-US"/>
              </w:rPr>
            </w:pPr>
            <w:r w:rsidRPr="00C902D4">
              <w:rPr>
                <w:rFonts w:cs="Arial"/>
              </w:rPr>
              <w:t>2</w:t>
            </w:r>
          </w:p>
        </w:tc>
        <w:tc>
          <w:tcPr>
            <w:tcW w:w="0" w:type="auto"/>
          </w:tcPr>
          <w:p w14:paraId="6AF8EA45" w14:textId="77777777" w:rsidR="00DE684E" w:rsidRPr="00C902D4" w:rsidRDefault="00DE684E" w:rsidP="00AF7805">
            <w:pPr>
              <w:pStyle w:val="-Thng"/>
              <w:ind w:firstLine="0"/>
              <w:jc w:val="left"/>
              <w:rPr>
                <w:rFonts w:cs="Arial"/>
                <w:lang w:val="en-US"/>
              </w:rPr>
            </w:pPr>
            <w:r w:rsidRPr="00C902D4">
              <w:rPr>
                <w:rFonts w:cs="Arial"/>
                <w:lang w:val="en-US"/>
              </w:rPr>
              <w:t>Mã khóa đào tạo</w:t>
            </w:r>
          </w:p>
        </w:tc>
        <w:tc>
          <w:tcPr>
            <w:tcW w:w="4128" w:type="dxa"/>
          </w:tcPr>
          <w:p w14:paraId="6A40427D"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Mã khóa đào tạo</w:t>
            </w:r>
          </w:p>
        </w:tc>
        <w:tc>
          <w:tcPr>
            <w:tcW w:w="2409" w:type="dxa"/>
          </w:tcPr>
          <w:p w14:paraId="3E43A521"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782DAAE4" w14:textId="77777777" w:rsidTr="00A275C2">
        <w:trPr>
          <w:tblHeader/>
        </w:trPr>
        <w:tc>
          <w:tcPr>
            <w:tcW w:w="0" w:type="auto"/>
          </w:tcPr>
          <w:p w14:paraId="02B30E34" w14:textId="77777777" w:rsidR="00DE684E" w:rsidRPr="00C902D4" w:rsidRDefault="00DE684E" w:rsidP="00AF7805">
            <w:pPr>
              <w:pStyle w:val="-Thng"/>
              <w:ind w:firstLine="0"/>
              <w:jc w:val="center"/>
              <w:rPr>
                <w:rFonts w:cs="Arial"/>
                <w:lang w:val="en-US"/>
              </w:rPr>
            </w:pPr>
            <w:r w:rsidRPr="00C902D4">
              <w:rPr>
                <w:rFonts w:cs="Arial"/>
              </w:rPr>
              <w:t>3</w:t>
            </w:r>
          </w:p>
        </w:tc>
        <w:tc>
          <w:tcPr>
            <w:tcW w:w="0" w:type="auto"/>
          </w:tcPr>
          <w:p w14:paraId="2A34830F" w14:textId="77777777" w:rsidR="00DE684E" w:rsidRPr="00C902D4" w:rsidRDefault="00DE684E" w:rsidP="00AF7805">
            <w:pPr>
              <w:pStyle w:val="-Thng"/>
              <w:ind w:firstLine="0"/>
              <w:jc w:val="left"/>
              <w:rPr>
                <w:rFonts w:cs="Arial"/>
                <w:lang w:val="en-US"/>
              </w:rPr>
            </w:pPr>
            <w:r w:rsidRPr="00C902D4">
              <w:rPr>
                <w:rFonts w:cs="Arial"/>
                <w:lang w:val="en-US"/>
              </w:rPr>
              <w:t>Version</w:t>
            </w:r>
          </w:p>
        </w:tc>
        <w:tc>
          <w:tcPr>
            <w:tcW w:w="4128" w:type="dxa"/>
          </w:tcPr>
          <w:p w14:paraId="3B94A9B3"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Version</w:t>
            </w:r>
          </w:p>
        </w:tc>
        <w:tc>
          <w:tcPr>
            <w:tcW w:w="2409" w:type="dxa"/>
          </w:tcPr>
          <w:p w14:paraId="513EFAF0"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6E54C7DD" w14:textId="77777777" w:rsidTr="00A275C2">
        <w:trPr>
          <w:tblHeader/>
        </w:trPr>
        <w:tc>
          <w:tcPr>
            <w:tcW w:w="0" w:type="auto"/>
          </w:tcPr>
          <w:p w14:paraId="0B01E7A4" w14:textId="77777777" w:rsidR="00DE684E" w:rsidRPr="00C902D4" w:rsidRDefault="00DE684E" w:rsidP="00AF7805">
            <w:pPr>
              <w:pStyle w:val="-Thng"/>
              <w:ind w:firstLine="0"/>
              <w:jc w:val="center"/>
              <w:rPr>
                <w:rFonts w:cs="Arial"/>
                <w:lang w:val="en-US"/>
              </w:rPr>
            </w:pPr>
            <w:r w:rsidRPr="00C902D4">
              <w:rPr>
                <w:rFonts w:cs="Arial"/>
              </w:rPr>
              <w:t>4</w:t>
            </w:r>
          </w:p>
        </w:tc>
        <w:tc>
          <w:tcPr>
            <w:tcW w:w="0" w:type="auto"/>
          </w:tcPr>
          <w:p w14:paraId="632026F6" w14:textId="77777777" w:rsidR="00DE684E" w:rsidRPr="00C902D4" w:rsidRDefault="00DE684E" w:rsidP="00AF7805">
            <w:pPr>
              <w:pStyle w:val="-Thng"/>
              <w:ind w:firstLine="0"/>
              <w:jc w:val="left"/>
              <w:rPr>
                <w:rFonts w:cs="Arial"/>
                <w:lang w:val="en-US"/>
              </w:rPr>
            </w:pPr>
            <w:r w:rsidRPr="00C902D4">
              <w:rPr>
                <w:rFonts w:cs="Arial"/>
                <w:lang w:val="en-US"/>
              </w:rPr>
              <w:t>Tên khóa đào tạo</w:t>
            </w:r>
          </w:p>
        </w:tc>
        <w:tc>
          <w:tcPr>
            <w:tcW w:w="4128" w:type="dxa"/>
          </w:tcPr>
          <w:p w14:paraId="6383A7E5"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Tên khóa đào tạo</w:t>
            </w:r>
          </w:p>
        </w:tc>
        <w:tc>
          <w:tcPr>
            <w:tcW w:w="2409" w:type="dxa"/>
          </w:tcPr>
          <w:p w14:paraId="4CCCF80C"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76014517" w14:textId="77777777" w:rsidTr="00A275C2">
        <w:trPr>
          <w:tblHeader/>
        </w:trPr>
        <w:tc>
          <w:tcPr>
            <w:tcW w:w="0" w:type="auto"/>
          </w:tcPr>
          <w:p w14:paraId="45844B84" w14:textId="77777777" w:rsidR="00DE684E" w:rsidRPr="00C902D4" w:rsidRDefault="00DE684E" w:rsidP="00AF7805">
            <w:pPr>
              <w:pStyle w:val="-Thng"/>
              <w:ind w:firstLine="0"/>
              <w:jc w:val="center"/>
              <w:rPr>
                <w:rFonts w:cs="Arial"/>
                <w:lang w:val="en-US"/>
              </w:rPr>
            </w:pPr>
            <w:r w:rsidRPr="00C902D4">
              <w:rPr>
                <w:rFonts w:cs="Arial"/>
              </w:rPr>
              <w:t>5</w:t>
            </w:r>
          </w:p>
        </w:tc>
        <w:tc>
          <w:tcPr>
            <w:tcW w:w="0" w:type="auto"/>
          </w:tcPr>
          <w:p w14:paraId="7F51E5E2" w14:textId="77777777" w:rsidR="00DE684E" w:rsidRPr="00C902D4" w:rsidRDefault="00DE684E" w:rsidP="00AF7805">
            <w:pPr>
              <w:pStyle w:val="-Thng"/>
              <w:ind w:firstLine="0"/>
              <w:jc w:val="left"/>
              <w:rPr>
                <w:rFonts w:cs="Arial"/>
                <w:lang w:val="en-US"/>
              </w:rPr>
            </w:pPr>
            <w:r w:rsidRPr="00C902D4">
              <w:rPr>
                <w:rFonts w:cs="Arial"/>
                <w:lang w:val="en-US"/>
              </w:rPr>
              <w:t>Thời lượng đào tạo</w:t>
            </w:r>
          </w:p>
        </w:tc>
        <w:tc>
          <w:tcPr>
            <w:tcW w:w="4128" w:type="dxa"/>
          </w:tcPr>
          <w:p w14:paraId="03ED14A1"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Thời lượng đào tạo</w:t>
            </w:r>
          </w:p>
        </w:tc>
        <w:tc>
          <w:tcPr>
            <w:tcW w:w="2409" w:type="dxa"/>
          </w:tcPr>
          <w:p w14:paraId="393D0BFA"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43EA46EE" w14:textId="77777777" w:rsidTr="00A275C2">
        <w:trPr>
          <w:tblHeader/>
        </w:trPr>
        <w:tc>
          <w:tcPr>
            <w:tcW w:w="0" w:type="auto"/>
          </w:tcPr>
          <w:p w14:paraId="29C48A4E" w14:textId="77777777" w:rsidR="00DE684E" w:rsidRPr="00C902D4" w:rsidRDefault="00DE684E" w:rsidP="00AF7805">
            <w:pPr>
              <w:pStyle w:val="-Thng"/>
              <w:ind w:firstLine="0"/>
              <w:jc w:val="center"/>
              <w:rPr>
                <w:rFonts w:cs="Arial"/>
                <w:lang w:val="en-US"/>
              </w:rPr>
            </w:pPr>
            <w:r w:rsidRPr="00C902D4">
              <w:rPr>
                <w:rFonts w:cs="Arial"/>
                <w:lang w:val="en-US"/>
              </w:rPr>
              <w:t>6</w:t>
            </w:r>
          </w:p>
        </w:tc>
        <w:tc>
          <w:tcPr>
            <w:tcW w:w="0" w:type="auto"/>
          </w:tcPr>
          <w:p w14:paraId="73FA8B0E" w14:textId="77777777" w:rsidR="00DE684E" w:rsidRPr="00C902D4" w:rsidRDefault="00DE684E" w:rsidP="00AF7805">
            <w:pPr>
              <w:pStyle w:val="-Thng"/>
              <w:ind w:firstLine="0"/>
              <w:jc w:val="left"/>
              <w:rPr>
                <w:rFonts w:cs="Arial"/>
                <w:lang w:val="en-US"/>
              </w:rPr>
            </w:pPr>
            <w:r w:rsidRPr="00C902D4">
              <w:rPr>
                <w:rFonts w:cs="Arial"/>
                <w:lang w:val="en-US"/>
              </w:rPr>
              <w:t>Trạng thái</w:t>
            </w:r>
          </w:p>
        </w:tc>
        <w:tc>
          <w:tcPr>
            <w:tcW w:w="4128" w:type="dxa"/>
          </w:tcPr>
          <w:p w14:paraId="6DB5852E" w14:textId="77777777" w:rsidR="00DE684E" w:rsidRPr="00C902D4" w:rsidRDefault="00DE684E" w:rsidP="00AF7805">
            <w:pPr>
              <w:pStyle w:val="-Thng"/>
              <w:ind w:firstLine="0"/>
              <w:jc w:val="left"/>
              <w:rPr>
                <w:rFonts w:cs="Arial"/>
              </w:rPr>
            </w:pPr>
            <w:r w:rsidRPr="00C902D4">
              <w:rPr>
                <w:rFonts w:cs="Arial"/>
              </w:rPr>
              <w:t>Hiển thị theo trường Trạng thái</w:t>
            </w:r>
          </w:p>
        </w:tc>
        <w:tc>
          <w:tcPr>
            <w:tcW w:w="2409" w:type="dxa"/>
          </w:tcPr>
          <w:p w14:paraId="67C32188" w14:textId="77777777" w:rsidR="00DE684E" w:rsidRPr="00C902D4" w:rsidRDefault="00DE684E" w:rsidP="00AF7805">
            <w:pPr>
              <w:pStyle w:val="-Thng"/>
              <w:ind w:firstLine="0"/>
              <w:jc w:val="left"/>
              <w:rPr>
                <w:rFonts w:cs="Arial"/>
              </w:rPr>
            </w:pPr>
            <w:r w:rsidRPr="00C902D4">
              <w:rPr>
                <w:rFonts w:cs="Arial"/>
              </w:rPr>
              <w:t>Grid</w:t>
            </w:r>
          </w:p>
        </w:tc>
      </w:tr>
    </w:tbl>
    <w:p w14:paraId="0DB00137"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khóa đào tạo đã nhập vào hệ thống.</w:t>
      </w:r>
    </w:p>
    <w:p w14:paraId="342B4BE9"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7C0BF492"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71B27774"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0B66F684" w14:textId="77777777" w:rsidTr="00A275C2">
        <w:trPr>
          <w:trHeight w:val="377"/>
        </w:trPr>
        <w:tc>
          <w:tcPr>
            <w:tcW w:w="0" w:type="auto"/>
            <w:vAlign w:val="center"/>
          </w:tcPr>
          <w:p w14:paraId="669D8510"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4406B49E"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504BEA43"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27AA22B2" w14:textId="77777777" w:rsidTr="00A275C2">
        <w:tc>
          <w:tcPr>
            <w:tcW w:w="0" w:type="auto"/>
            <w:vAlign w:val="center"/>
          </w:tcPr>
          <w:p w14:paraId="080BE832" w14:textId="1152E92A"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4BD7692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21E9F6B4"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0C1311C3" w14:textId="77777777" w:rsidTr="00A275C2">
        <w:tc>
          <w:tcPr>
            <w:tcW w:w="0" w:type="auto"/>
            <w:vAlign w:val="center"/>
          </w:tcPr>
          <w:p w14:paraId="4501CF32" w14:textId="34C7992B"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7176846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6AC2826A"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4312076E"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25B3E885"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01EBFCD4"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554F0191"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52FC0C7E"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A780F13"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lastRenderedPageBreak/>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5AE70273"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6B55D89B"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5763A28D"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45FD8F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00318C08" w14:textId="77777777" w:rsidTr="00A275C2">
        <w:tc>
          <w:tcPr>
            <w:tcW w:w="0" w:type="auto"/>
            <w:vAlign w:val="center"/>
          </w:tcPr>
          <w:p w14:paraId="529D28C0" w14:textId="684BE734"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72312F74"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63F66FF2"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2C88C8C6" w14:textId="77777777" w:rsidTr="00A275C2">
        <w:tc>
          <w:tcPr>
            <w:tcW w:w="0" w:type="auto"/>
            <w:vAlign w:val="center"/>
          </w:tcPr>
          <w:p w14:paraId="07D5BEB7" w14:textId="42F194E6"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2E02219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22D04F8E"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2DBD0278" w14:textId="77777777" w:rsidTr="00A275C2">
        <w:tc>
          <w:tcPr>
            <w:tcW w:w="0" w:type="auto"/>
            <w:vAlign w:val="center"/>
          </w:tcPr>
          <w:p w14:paraId="168B2F62" w14:textId="48EA21AF"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74A57D74"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0BCAD234"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EEEC4EB"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290555C5"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4CB83DB5"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53242C1C"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các khoản hỗ trợ.</w:t>
            </w:r>
          </w:p>
        </w:tc>
      </w:tr>
      <w:tr w:rsidR="00DE684E" w:rsidRPr="00C902D4" w14:paraId="6542CCFD" w14:textId="77777777" w:rsidTr="00A275C2">
        <w:tc>
          <w:tcPr>
            <w:tcW w:w="0" w:type="auto"/>
            <w:vAlign w:val="center"/>
          </w:tcPr>
          <w:p w14:paraId="47147655" w14:textId="591B002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770C7251"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338A8CA8"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r w:rsidR="00DE684E" w:rsidRPr="00C902D4" w14:paraId="59219802" w14:textId="77777777" w:rsidTr="00A275C2">
        <w:tc>
          <w:tcPr>
            <w:tcW w:w="0" w:type="auto"/>
            <w:vAlign w:val="center"/>
          </w:tcPr>
          <w:p w14:paraId="4EBEFC72" w14:textId="7BE1C03D"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7</w:t>
            </w:r>
          </w:p>
        </w:tc>
        <w:tc>
          <w:tcPr>
            <w:tcW w:w="0" w:type="auto"/>
            <w:vAlign w:val="center"/>
          </w:tcPr>
          <w:p w14:paraId="0FE788E5"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rPr>
              <w:t>Tìm kiếm</w:t>
            </w:r>
          </w:p>
        </w:tc>
        <w:tc>
          <w:tcPr>
            <w:tcW w:w="0" w:type="auto"/>
            <w:vAlign w:val="center"/>
          </w:tcPr>
          <w:p w14:paraId="407B66C0"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Tìm kiếm trong danh sách liệt kê các khóa đào tạo theo các điều kiện lọc đã nhập</w:t>
            </w:r>
          </w:p>
        </w:tc>
      </w:tr>
    </w:tbl>
    <w:p w14:paraId="78D170C5"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15E032ED"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75F0885F" wp14:editId="27ACAC95">
            <wp:extent cx="5761990" cy="3521216"/>
            <wp:effectExtent l="0" t="0" r="0" b="3175"/>
            <wp:docPr id="151" name="Picture 151" descr="C:\Users\Admin\AppData\Local\Temp\fla10E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dmin\AppData\Local\Temp\fla10E3.tmp\Snapsho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1990" cy="3521216"/>
                    </a:xfrm>
                    <a:prstGeom prst="rect">
                      <a:avLst/>
                    </a:prstGeom>
                    <a:noFill/>
                    <a:ln>
                      <a:noFill/>
                    </a:ln>
                  </pic:spPr>
                </pic:pic>
              </a:graphicData>
            </a:graphic>
          </wp:inline>
        </w:drawing>
      </w:r>
    </w:p>
    <w:p w14:paraId="550E5D3A"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khóa đào tạo</w:t>
      </w:r>
    </w:p>
    <w:p w14:paraId="231B5D94"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69" w:name="_Toc500541239"/>
      <w:r w:rsidRPr="00C902D4">
        <w:rPr>
          <w:rFonts w:ascii="Arial" w:hAnsi="Arial" w:cs="Arial"/>
          <w:sz w:val="20"/>
          <w:szCs w:val="20"/>
        </w:rPr>
        <w:t>Danh mục chứng chỉ đào tạo</w:t>
      </w:r>
      <w:bookmarkEnd w:id="169"/>
    </w:p>
    <w:p w14:paraId="6BE1B2A2"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C8ECFB6" w14:textId="6BC3650F" w:rsidR="00DE684E" w:rsidRPr="00C902D4" w:rsidRDefault="00DE684E" w:rsidP="00AF7805">
      <w:pPr>
        <w:spacing w:line="360" w:lineRule="auto"/>
        <w:rPr>
          <w:rFonts w:ascii="Arial" w:hAnsi="Arial" w:cs="Arial"/>
          <w:sz w:val="20"/>
        </w:rPr>
      </w:pPr>
      <w:r w:rsidRPr="00C902D4">
        <w:rPr>
          <w:rFonts w:ascii="Arial" w:hAnsi="Arial" w:cs="Arial"/>
          <w:sz w:val="20"/>
        </w:rPr>
        <w:object w:dxaOrig="14431" w:dyaOrig="4711" w14:anchorId="417E9FEC">
          <v:shape id="_x0000_i2518" type="#_x0000_t75" style="width:453pt;height:147.5pt" o:ole="">
            <v:imagedata r:id="rId194" o:title=""/>
          </v:shape>
          <o:OLEObject Type="Embed" ProgID="Visio.Drawing.15" ShapeID="_x0000_i2518" DrawAspect="Content" ObjectID="_1574283853" r:id="rId195"/>
        </w:object>
      </w:r>
    </w:p>
    <w:p w14:paraId="1DC35176"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918D543"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78BA4A6C" w14:textId="77777777" w:rsidR="00DE684E" w:rsidRPr="00C902D4" w:rsidRDefault="00DE684E" w:rsidP="00AF7805">
      <w:pPr>
        <w:pStyle w:val="-Thng"/>
        <w:numPr>
          <w:ilvl w:val="0"/>
          <w:numId w:val="12"/>
        </w:numPr>
        <w:rPr>
          <w:rFonts w:cs="Arial"/>
        </w:rPr>
      </w:pPr>
      <w:r w:rsidRPr="00C902D4">
        <w:rPr>
          <w:rFonts w:cs="Arial"/>
        </w:rPr>
        <w:t>Tạo danh mục chứng chỉ để quản lý chứng chỉ của CBNV khi được Công ty cử đi tham gia các khóa đào tạo bên ngoài có cấp chứng chỉ.</w:t>
      </w:r>
    </w:p>
    <w:p w14:paraId="1DC5FE55"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FBAC856"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chứng chỉ đào tạo</w:t>
      </w:r>
    </w:p>
    <w:p w14:paraId="4BA473B1"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lastRenderedPageBreak/>
        <w:t>Các bước thực hiện:</w:t>
      </w:r>
    </w:p>
    <w:p w14:paraId="7EF72F14" w14:textId="77777777" w:rsidR="00DE684E" w:rsidRPr="00C902D4" w:rsidRDefault="00DE684E" w:rsidP="00AF7805">
      <w:pPr>
        <w:pStyle w:val="atext"/>
        <w:numPr>
          <w:ilvl w:val="0"/>
          <w:numId w:val="7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chứng chỉ đào tạo.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6BD6140A" w14:textId="77777777" w:rsidR="00DE684E" w:rsidRPr="00C902D4" w:rsidRDefault="00DE684E" w:rsidP="00AF7805">
      <w:pPr>
        <w:pStyle w:val="atext"/>
        <w:numPr>
          <w:ilvl w:val="0"/>
          <w:numId w:val="71"/>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0ECBB48E" w14:textId="77777777" w:rsidR="00DE684E" w:rsidRPr="00C902D4" w:rsidRDefault="00DE684E" w:rsidP="00AF7805">
      <w:pPr>
        <w:pStyle w:val="atext"/>
        <w:numPr>
          <w:ilvl w:val="1"/>
          <w:numId w:val="7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37DA54DF" w14:textId="77777777" w:rsidR="00DE684E" w:rsidRPr="00C902D4" w:rsidRDefault="00DE684E" w:rsidP="00AF7805">
      <w:pPr>
        <w:pStyle w:val="atext"/>
        <w:numPr>
          <w:ilvl w:val="1"/>
          <w:numId w:val="7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4DF6CC12"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FFFBF4F"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109" w:type="dxa"/>
        <w:tblInd w:w="-95" w:type="dxa"/>
        <w:tblLook w:val="04A0" w:firstRow="1" w:lastRow="0" w:firstColumn="1" w:lastColumn="0" w:noHBand="0" w:noVBand="1"/>
      </w:tblPr>
      <w:tblGrid>
        <w:gridCol w:w="595"/>
        <w:gridCol w:w="1179"/>
        <w:gridCol w:w="797"/>
        <w:gridCol w:w="686"/>
        <w:gridCol w:w="837"/>
        <w:gridCol w:w="1050"/>
        <w:gridCol w:w="822"/>
        <w:gridCol w:w="1752"/>
        <w:gridCol w:w="1391"/>
      </w:tblGrid>
      <w:tr w:rsidR="00DE684E" w:rsidRPr="00C902D4" w14:paraId="3B7551D0"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15AFB5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A68F093"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6E22B8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DAD3BF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9E1CBE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658CCC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7B43F3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8EADE4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55F135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004BC85C"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ED0594E" w14:textId="77777777" w:rsidR="00DE684E" w:rsidRPr="00C902D4" w:rsidRDefault="00DE684E" w:rsidP="00AF7805">
            <w:pPr>
              <w:pStyle w:val="ListParagraph"/>
              <w:numPr>
                <w:ilvl w:val="0"/>
                <w:numId w:val="142"/>
              </w:numPr>
              <w:spacing w:before="0" w:after="0" w:line="360" w:lineRule="auto"/>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9FEB66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7BA8D95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7A7FBB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26F514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238CD49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C3DA7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0A05FD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Ký hiệu của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1388C07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7099C99B" w14:textId="77777777" w:rsidTr="00DE684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65216F5"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47B548"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rPr>
              <w:t>Tên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4802722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0E3458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49EFE8D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3C49045"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6DF6CD2"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45EB89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Tên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70DD307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78A773AC" w14:textId="77777777" w:rsidTr="00DE684E">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56D820F0"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748B1A"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Lĩnh vực cha</w:t>
            </w:r>
          </w:p>
        </w:tc>
        <w:tc>
          <w:tcPr>
            <w:tcW w:w="0" w:type="auto"/>
            <w:tcBorders>
              <w:top w:val="nil"/>
              <w:left w:val="nil"/>
              <w:bottom w:val="single" w:sz="4" w:space="0" w:color="auto"/>
              <w:right w:val="single" w:sz="4" w:space="0" w:color="auto"/>
            </w:tcBorders>
            <w:shd w:val="clear" w:color="auto" w:fill="auto"/>
            <w:vAlign w:val="center"/>
          </w:tcPr>
          <w:p w14:paraId="5E093E3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3A4685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7542EF4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3E32AD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lĩnh vực cha</w:t>
            </w:r>
          </w:p>
        </w:tc>
        <w:tc>
          <w:tcPr>
            <w:tcW w:w="0" w:type="auto"/>
            <w:tcBorders>
              <w:top w:val="nil"/>
              <w:left w:val="nil"/>
              <w:bottom w:val="single" w:sz="4" w:space="0" w:color="auto"/>
              <w:right w:val="single" w:sz="4" w:space="0" w:color="auto"/>
            </w:tcBorders>
            <w:shd w:val="clear" w:color="auto" w:fill="auto"/>
            <w:vAlign w:val="center"/>
          </w:tcPr>
          <w:p w14:paraId="5CEEB00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BE2D78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Liệt kê theo trường tên lĩnh vực cha</w:t>
            </w:r>
          </w:p>
        </w:tc>
        <w:tc>
          <w:tcPr>
            <w:tcW w:w="0" w:type="auto"/>
            <w:tcBorders>
              <w:top w:val="nil"/>
              <w:left w:val="nil"/>
              <w:bottom w:val="single" w:sz="4" w:space="0" w:color="auto"/>
              <w:right w:val="single" w:sz="4" w:space="0" w:color="auto"/>
            </w:tcBorders>
            <w:shd w:val="clear" w:color="auto" w:fill="auto"/>
            <w:vAlign w:val="center"/>
          </w:tcPr>
          <w:p w14:paraId="5874171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081F0BE8" w14:textId="77777777" w:rsidTr="00DE684E">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B0D79E8"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0A8CD3"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Lĩnh vực con</w:t>
            </w:r>
          </w:p>
        </w:tc>
        <w:tc>
          <w:tcPr>
            <w:tcW w:w="0" w:type="auto"/>
            <w:tcBorders>
              <w:top w:val="single" w:sz="4" w:space="0" w:color="auto"/>
              <w:left w:val="nil"/>
              <w:bottom w:val="single" w:sz="4" w:space="0" w:color="auto"/>
              <w:right w:val="single" w:sz="4" w:space="0" w:color="auto"/>
            </w:tcBorders>
            <w:shd w:val="clear" w:color="auto" w:fill="auto"/>
            <w:vAlign w:val="center"/>
          </w:tcPr>
          <w:p w14:paraId="32C968C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3C6346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5D5022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27C13903" w14:textId="6ED54896"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lĩnh vực con</w:t>
            </w:r>
          </w:p>
        </w:tc>
        <w:tc>
          <w:tcPr>
            <w:tcW w:w="0" w:type="auto"/>
            <w:tcBorders>
              <w:top w:val="single" w:sz="4" w:space="0" w:color="auto"/>
              <w:left w:val="nil"/>
              <w:bottom w:val="single" w:sz="4" w:space="0" w:color="auto"/>
              <w:right w:val="single" w:sz="4" w:space="0" w:color="auto"/>
            </w:tcBorders>
            <w:shd w:val="clear" w:color="auto" w:fill="auto"/>
            <w:vAlign w:val="center"/>
          </w:tcPr>
          <w:p w14:paraId="3AB4F89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BB0894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Liệt kê theo trường tên lĩnh vực con tương ứng với lĩnh vực cha đã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4E90126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61E41E49" w14:textId="77777777" w:rsidTr="00DE684E">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187AE1"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82EDB0A"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color w:val="000000"/>
                <w:sz w:val="20"/>
                <w:lang w:val="vi-VN"/>
              </w:rPr>
              <w:t>Tên đơn vị cấp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0895C52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4BA588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BE3966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50CBE9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4F9496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A82C3D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đơn vị cấp chứng chỉ</w:t>
            </w:r>
          </w:p>
        </w:tc>
        <w:tc>
          <w:tcPr>
            <w:tcW w:w="0" w:type="auto"/>
            <w:tcBorders>
              <w:top w:val="single" w:sz="4" w:space="0" w:color="auto"/>
              <w:left w:val="nil"/>
              <w:bottom w:val="single" w:sz="4" w:space="0" w:color="auto"/>
              <w:right w:val="single" w:sz="4" w:space="0" w:color="auto"/>
            </w:tcBorders>
            <w:shd w:val="clear" w:color="auto" w:fill="auto"/>
            <w:vAlign w:val="center"/>
          </w:tcPr>
          <w:p w14:paraId="15A123B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538C022C"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76ACB90"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0FFC26"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color w:val="000000"/>
                <w:sz w:val="20"/>
                <w:lang w:val="vi-VN"/>
              </w:rPr>
              <w:t>Đơn vị tổ chức thi</w:t>
            </w:r>
          </w:p>
        </w:tc>
        <w:tc>
          <w:tcPr>
            <w:tcW w:w="0" w:type="auto"/>
            <w:tcBorders>
              <w:top w:val="nil"/>
              <w:left w:val="nil"/>
              <w:bottom w:val="single" w:sz="4" w:space="0" w:color="auto"/>
              <w:right w:val="single" w:sz="4" w:space="0" w:color="auto"/>
            </w:tcBorders>
            <w:shd w:val="clear" w:color="auto" w:fill="auto"/>
            <w:vAlign w:val="center"/>
          </w:tcPr>
          <w:p w14:paraId="2B49176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E14470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5AF4B0C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82DA93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AC1794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B573C0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Đơn vị tổ chức thi</w:t>
            </w:r>
          </w:p>
        </w:tc>
        <w:tc>
          <w:tcPr>
            <w:tcW w:w="0" w:type="auto"/>
            <w:tcBorders>
              <w:top w:val="nil"/>
              <w:left w:val="nil"/>
              <w:bottom w:val="single" w:sz="4" w:space="0" w:color="auto"/>
              <w:right w:val="single" w:sz="4" w:space="0" w:color="auto"/>
            </w:tcBorders>
            <w:shd w:val="clear" w:color="auto" w:fill="auto"/>
            <w:vAlign w:val="center"/>
          </w:tcPr>
          <w:p w14:paraId="1CA726E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1E372585"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D3C29CD"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81C72D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xml:space="preserve">Chi phí </w:t>
            </w:r>
          </w:p>
        </w:tc>
        <w:tc>
          <w:tcPr>
            <w:tcW w:w="0" w:type="auto"/>
            <w:tcBorders>
              <w:top w:val="nil"/>
              <w:left w:val="nil"/>
              <w:bottom w:val="single" w:sz="4" w:space="0" w:color="auto"/>
              <w:right w:val="single" w:sz="4" w:space="0" w:color="auto"/>
            </w:tcBorders>
            <w:shd w:val="clear" w:color="auto" w:fill="auto"/>
            <w:vAlign w:val="center"/>
          </w:tcPr>
          <w:p w14:paraId="066D917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 xml:space="preserve">Số </w:t>
            </w:r>
          </w:p>
        </w:tc>
        <w:tc>
          <w:tcPr>
            <w:tcW w:w="0" w:type="auto"/>
            <w:tcBorders>
              <w:top w:val="nil"/>
              <w:left w:val="nil"/>
              <w:bottom w:val="single" w:sz="4" w:space="0" w:color="auto"/>
              <w:right w:val="single" w:sz="4" w:space="0" w:color="auto"/>
            </w:tcBorders>
            <w:shd w:val="clear" w:color="auto" w:fill="auto"/>
            <w:vAlign w:val="center"/>
          </w:tcPr>
          <w:p w14:paraId="3473793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CFF43F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7E06CD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BD7BA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B3EA5F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Chi phí để được cấp chứng chỉ (USD)</w:t>
            </w:r>
          </w:p>
        </w:tc>
        <w:tc>
          <w:tcPr>
            <w:tcW w:w="0" w:type="auto"/>
            <w:tcBorders>
              <w:top w:val="nil"/>
              <w:left w:val="nil"/>
              <w:bottom w:val="single" w:sz="4" w:space="0" w:color="auto"/>
              <w:right w:val="single" w:sz="4" w:space="0" w:color="auto"/>
            </w:tcBorders>
            <w:shd w:val="clear" w:color="auto" w:fill="auto"/>
            <w:vAlign w:val="center"/>
          </w:tcPr>
          <w:p w14:paraId="6D70DF6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50E910C2"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4A734A9"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9C0CF6"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Điều kiện cấp chứng chỉ</w:t>
            </w:r>
          </w:p>
        </w:tc>
        <w:tc>
          <w:tcPr>
            <w:tcW w:w="0" w:type="auto"/>
            <w:tcBorders>
              <w:top w:val="nil"/>
              <w:left w:val="nil"/>
              <w:bottom w:val="single" w:sz="4" w:space="0" w:color="auto"/>
              <w:right w:val="single" w:sz="4" w:space="0" w:color="auto"/>
            </w:tcBorders>
            <w:shd w:val="clear" w:color="auto" w:fill="auto"/>
            <w:vAlign w:val="center"/>
          </w:tcPr>
          <w:p w14:paraId="46AA23D7"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82DCD3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vAlign w:val="center"/>
          </w:tcPr>
          <w:p w14:paraId="60269636"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35D90A6"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778313E2"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7A9EAE4C"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val="vi-VN"/>
              </w:rPr>
              <w:t>Nhập điều kiện cấp chứng chỉ</w:t>
            </w:r>
          </w:p>
        </w:tc>
        <w:tc>
          <w:tcPr>
            <w:tcW w:w="0" w:type="auto"/>
            <w:tcBorders>
              <w:top w:val="nil"/>
              <w:left w:val="nil"/>
              <w:bottom w:val="single" w:sz="4" w:space="0" w:color="auto"/>
              <w:right w:val="single" w:sz="4" w:space="0" w:color="auto"/>
            </w:tcBorders>
            <w:shd w:val="clear" w:color="auto" w:fill="auto"/>
            <w:vAlign w:val="center"/>
          </w:tcPr>
          <w:p w14:paraId="34919AB6"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eastAsia="ja-JP"/>
              </w:rPr>
              <w:t>Textbox</w:t>
            </w:r>
          </w:p>
        </w:tc>
      </w:tr>
      <w:tr w:rsidR="00DE684E" w:rsidRPr="00C902D4" w14:paraId="218C8719"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834B7BF"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979E8F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Đường link chứng chỉ</w:t>
            </w:r>
          </w:p>
        </w:tc>
        <w:tc>
          <w:tcPr>
            <w:tcW w:w="0" w:type="auto"/>
            <w:tcBorders>
              <w:top w:val="nil"/>
              <w:left w:val="nil"/>
              <w:bottom w:val="single" w:sz="4" w:space="0" w:color="auto"/>
              <w:right w:val="single" w:sz="4" w:space="0" w:color="auto"/>
            </w:tcBorders>
            <w:shd w:val="clear" w:color="auto" w:fill="auto"/>
            <w:vAlign w:val="center"/>
          </w:tcPr>
          <w:p w14:paraId="14EBFA2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BE814D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vAlign w:val="center"/>
          </w:tcPr>
          <w:p w14:paraId="5173525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029D6B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1E72B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B246AB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Đường link của chứng chỉ</w:t>
            </w:r>
          </w:p>
        </w:tc>
        <w:tc>
          <w:tcPr>
            <w:tcW w:w="0" w:type="auto"/>
            <w:tcBorders>
              <w:top w:val="nil"/>
              <w:left w:val="nil"/>
              <w:bottom w:val="single" w:sz="4" w:space="0" w:color="auto"/>
              <w:right w:val="single" w:sz="4" w:space="0" w:color="auto"/>
            </w:tcBorders>
            <w:shd w:val="clear" w:color="auto" w:fill="auto"/>
            <w:vAlign w:val="center"/>
          </w:tcPr>
          <w:p w14:paraId="1F1FC9C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44C602DB"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7279F94"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621ADE8"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Thời hạn của chứng chỉ</w:t>
            </w:r>
          </w:p>
        </w:tc>
        <w:tc>
          <w:tcPr>
            <w:tcW w:w="0" w:type="auto"/>
            <w:tcBorders>
              <w:top w:val="nil"/>
              <w:left w:val="nil"/>
              <w:bottom w:val="single" w:sz="4" w:space="0" w:color="auto"/>
              <w:right w:val="single" w:sz="4" w:space="0" w:color="auto"/>
            </w:tcBorders>
            <w:shd w:val="clear" w:color="auto" w:fill="auto"/>
            <w:vAlign w:val="center"/>
          </w:tcPr>
          <w:p w14:paraId="45197F83"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E3DA37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1DB44AF8"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8ACDDFE"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0ACD2135"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7A7FB01D"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val="vi-VN"/>
              </w:rPr>
              <w:t>Thời hạn của chứng chỉ</w:t>
            </w:r>
          </w:p>
        </w:tc>
        <w:tc>
          <w:tcPr>
            <w:tcW w:w="0" w:type="auto"/>
            <w:tcBorders>
              <w:top w:val="nil"/>
              <w:left w:val="nil"/>
              <w:bottom w:val="single" w:sz="4" w:space="0" w:color="auto"/>
              <w:right w:val="single" w:sz="4" w:space="0" w:color="auto"/>
            </w:tcBorders>
            <w:shd w:val="clear" w:color="auto" w:fill="auto"/>
            <w:vAlign w:val="center"/>
          </w:tcPr>
          <w:p w14:paraId="0F943BC7"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eastAsia="ja-JP"/>
              </w:rPr>
              <w:t>Textbox</w:t>
            </w:r>
          </w:p>
        </w:tc>
      </w:tr>
      <w:tr w:rsidR="00DE684E" w:rsidRPr="00C902D4" w14:paraId="30FD78DF"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B6862EC"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EA7EFFE" w14:textId="77777777" w:rsidR="00DE684E" w:rsidRPr="00C902D4" w:rsidRDefault="00DE684E"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Điều kiện cấp chứng chỉ</w:t>
            </w:r>
          </w:p>
        </w:tc>
        <w:tc>
          <w:tcPr>
            <w:tcW w:w="0" w:type="auto"/>
            <w:tcBorders>
              <w:top w:val="nil"/>
              <w:left w:val="nil"/>
              <w:bottom w:val="single" w:sz="4" w:space="0" w:color="auto"/>
              <w:right w:val="single" w:sz="4" w:space="0" w:color="auto"/>
            </w:tcBorders>
            <w:shd w:val="clear" w:color="auto" w:fill="auto"/>
            <w:vAlign w:val="center"/>
          </w:tcPr>
          <w:p w14:paraId="3BAED1A5"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CAD6FD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64A8A78E" w14:textId="77777777" w:rsidR="00DE684E" w:rsidRPr="00C902D4" w:rsidRDefault="00DE684E" w:rsidP="00AF7805">
            <w:pPr>
              <w:spacing w:before="0" w:after="0" w:line="360" w:lineRule="auto"/>
              <w:rPr>
                <w:rFonts w:ascii="Arial" w:hAnsi="Arial" w:cs="Arial"/>
                <w:sz w:val="20"/>
                <w:lang w:val="vi-VN"/>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530D69E"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2DA631AF" w14:textId="77777777" w:rsidR="00DE684E" w:rsidRPr="00C902D4" w:rsidRDefault="00DE684E" w:rsidP="00AF7805">
            <w:pPr>
              <w:spacing w:before="0" w:after="0" w:line="360" w:lineRule="auto"/>
              <w:rPr>
                <w:rFonts w:ascii="Arial" w:hAnsi="Arial" w:cs="Arial"/>
                <w:color w:val="000000"/>
                <w:sz w:val="20"/>
                <w:lang w:val="vi-VN" w:eastAsia="ja-JP"/>
              </w:rPr>
            </w:pPr>
          </w:p>
        </w:tc>
        <w:tc>
          <w:tcPr>
            <w:tcW w:w="0" w:type="auto"/>
            <w:tcBorders>
              <w:top w:val="nil"/>
              <w:left w:val="nil"/>
              <w:bottom w:val="single" w:sz="4" w:space="0" w:color="auto"/>
              <w:right w:val="single" w:sz="4" w:space="0" w:color="auto"/>
            </w:tcBorders>
            <w:shd w:val="clear" w:color="auto" w:fill="auto"/>
            <w:vAlign w:val="center"/>
          </w:tcPr>
          <w:p w14:paraId="5BCCC896"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val="vi-VN"/>
              </w:rPr>
              <w:t>Nhập điều kiện cấp chứng chỉ</w:t>
            </w:r>
          </w:p>
        </w:tc>
        <w:tc>
          <w:tcPr>
            <w:tcW w:w="0" w:type="auto"/>
            <w:tcBorders>
              <w:top w:val="nil"/>
              <w:left w:val="nil"/>
              <w:bottom w:val="single" w:sz="4" w:space="0" w:color="auto"/>
              <w:right w:val="single" w:sz="4" w:space="0" w:color="auto"/>
            </w:tcBorders>
            <w:shd w:val="clear" w:color="auto" w:fill="auto"/>
            <w:vAlign w:val="center"/>
          </w:tcPr>
          <w:p w14:paraId="5A37FD4E" w14:textId="77777777" w:rsidR="00DE684E" w:rsidRPr="00C902D4" w:rsidRDefault="00DE684E"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lang w:eastAsia="ja-JP"/>
              </w:rPr>
              <w:t>Textbox</w:t>
            </w:r>
          </w:p>
        </w:tc>
      </w:tr>
      <w:tr w:rsidR="00DE684E" w:rsidRPr="00C902D4" w14:paraId="39E1ABC3"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712CD32"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56A3E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Lịch thi chứng chỉ</w:t>
            </w:r>
          </w:p>
        </w:tc>
        <w:tc>
          <w:tcPr>
            <w:tcW w:w="0" w:type="auto"/>
            <w:tcBorders>
              <w:top w:val="nil"/>
              <w:left w:val="nil"/>
              <w:bottom w:val="single" w:sz="4" w:space="0" w:color="auto"/>
              <w:right w:val="single" w:sz="4" w:space="0" w:color="auto"/>
            </w:tcBorders>
            <w:shd w:val="clear" w:color="auto" w:fill="auto"/>
            <w:vAlign w:val="center"/>
          </w:tcPr>
          <w:p w14:paraId="51DA72E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476617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vAlign w:val="center"/>
          </w:tcPr>
          <w:p w14:paraId="0C867E8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EB1E36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96CD94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FD7645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Nhập lịch thi chứng chỉ</w:t>
            </w:r>
          </w:p>
        </w:tc>
        <w:tc>
          <w:tcPr>
            <w:tcW w:w="0" w:type="auto"/>
            <w:tcBorders>
              <w:top w:val="nil"/>
              <w:left w:val="nil"/>
              <w:bottom w:val="single" w:sz="4" w:space="0" w:color="auto"/>
              <w:right w:val="single" w:sz="4" w:space="0" w:color="auto"/>
            </w:tcBorders>
            <w:shd w:val="clear" w:color="auto" w:fill="auto"/>
            <w:vAlign w:val="center"/>
          </w:tcPr>
          <w:p w14:paraId="1531FDC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6A334171"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18723F8"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87BA98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Hình thức thi</w:t>
            </w:r>
          </w:p>
        </w:tc>
        <w:tc>
          <w:tcPr>
            <w:tcW w:w="0" w:type="auto"/>
            <w:tcBorders>
              <w:top w:val="nil"/>
              <w:left w:val="nil"/>
              <w:bottom w:val="single" w:sz="4" w:space="0" w:color="auto"/>
              <w:right w:val="single" w:sz="4" w:space="0" w:color="auto"/>
            </w:tcBorders>
            <w:shd w:val="clear" w:color="auto" w:fill="auto"/>
            <w:vAlign w:val="center"/>
          </w:tcPr>
          <w:p w14:paraId="1B24528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B7DCEE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nil"/>
              <w:left w:val="nil"/>
              <w:bottom w:val="single" w:sz="4" w:space="0" w:color="auto"/>
              <w:right w:val="single" w:sz="4" w:space="0" w:color="auto"/>
            </w:tcBorders>
            <w:shd w:val="clear" w:color="auto" w:fill="auto"/>
            <w:vAlign w:val="center"/>
          </w:tcPr>
          <w:p w14:paraId="0476EB3B"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12AE73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F4E5F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F2755C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xml:space="preserve">Hình thức ba gồm: </w:t>
            </w:r>
          </w:p>
          <w:p w14:paraId="03118DD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online</w:t>
            </w:r>
          </w:p>
          <w:p w14:paraId="537BBBA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offline</w:t>
            </w:r>
          </w:p>
        </w:tc>
        <w:tc>
          <w:tcPr>
            <w:tcW w:w="0" w:type="auto"/>
            <w:tcBorders>
              <w:top w:val="nil"/>
              <w:left w:val="nil"/>
              <w:bottom w:val="single" w:sz="4" w:space="0" w:color="auto"/>
              <w:right w:val="single" w:sz="4" w:space="0" w:color="auto"/>
            </w:tcBorders>
            <w:shd w:val="clear" w:color="auto" w:fill="auto"/>
            <w:vAlign w:val="center"/>
          </w:tcPr>
          <w:p w14:paraId="4CDA351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1EB62923"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B626B95"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C623A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Đối tượng thi</w:t>
            </w:r>
          </w:p>
        </w:tc>
        <w:tc>
          <w:tcPr>
            <w:tcW w:w="0" w:type="auto"/>
            <w:tcBorders>
              <w:top w:val="nil"/>
              <w:left w:val="nil"/>
              <w:bottom w:val="single" w:sz="4" w:space="0" w:color="auto"/>
              <w:right w:val="single" w:sz="4" w:space="0" w:color="auto"/>
            </w:tcBorders>
            <w:shd w:val="clear" w:color="auto" w:fill="auto"/>
            <w:vAlign w:val="center"/>
          </w:tcPr>
          <w:p w14:paraId="6153509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447287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vAlign w:val="center"/>
          </w:tcPr>
          <w:p w14:paraId="48E829E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D9B95F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4D5474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1B3B4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Nhập freetext</w:t>
            </w:r>
          </w:p>
        </w:tc>
        <w:tc>
          <w:tcPr>
            <w:tcW w:w="0" w:type="auto"/>
            <w:tcBorders>
              <w:top w:val="nil"/>
              <w:left w:val="nil"/>
              <w:bottom w:val="single" w:sz="4" w:space="0" w:color="auto"/>
              <w:right w:val="single" w:sz="4" w:space="0" w:color="auto"/>
            </w:tcBorders>
            <w:shd w:val="clear" w:color="auto" w:fill="auto"/>
            <w:vAlign w:val="center"/>
          </w:tcPr>
          <w:p w14:paraId="20BD717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5EB6EE3F"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D54EDD2"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345D6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9F09A5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Chọn một</w:t>
            </w:r>
          </w:p>
        </w:tc>
        <w:tc>
          <w:tcPr>
            <w:tcW w:w="0" w:type="auto"/>
            <w:tcBorders>
              <w:top w:val="nil"/>
              <w:left w:val="nil"/>
              <w:bottom w:val="single" w:sz="4" w:space="0" w:color="auto"/>
              <w:right w:val="single" w:sz="4" w:space="0" w:color="auto"/>
            </w:tcBorders>
            <w:shd w:val="clear" w:color="auto" w:fill="auto"/>
            <w:vAlign w:val="center"/>
          </w:tcPr>
          <w:p w14:paraId="2E5D54C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4D8AC62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FE0171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2E38AA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5E4BF23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Trạng thái bao gồm:</w:t>
            </w:r>
          </w:p>
          <w:p w14:paraId="2297893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Áp dụng</w:t>
            </w:r>
          </w:p>
          <w:p w14:paraId="2A76B72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Ngừng áp dụng</w:t>
            </w:r>
          </w:p>
        </w:tc>
        <w:tc>
          <w:tcPr>
            <w:tcW w:w="0" w:type="auto"/>
            <w:tcBorders>
              <w:top w:val="nil"/>
              <w:left w:val="nil"/>
              <w:bottom w:val="single" w:sz="4" w:space="0" w:color="auto"/>
              <w:right w:val="single" w:sz="4" w:space="0" w:color="auto"/>
            </w:tcBorders>
            <w:shd w:val="clear" w:color="auto" w:fill="auto"/>
            <w:vAlign w:val="center"/>
          </w:tcPr>
          <w:p w14:paraId="275E10C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296D3DED" w14:textId="77777777" w:rsidTr="00DE684E">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ADED110" w14:textId="77777777" w:rsidR="00DE684E" w:rsidRPr="00C902D4" w:rsidRDefault="00DE684E" w:rsidP="00AF7805">
            <w:pPr>
              <w:pStyle w:val="ListParagraph"/>
              <w:numPr>
                <w:ilvl w:val="0"/>
                <w:numId w:val="142"/>
              </w:numPr>
              <w:spacing w:before="0" w:after="0" w:line="360" w:lineRule="auto"/>
              <w:ind w:left="504"/>
              <w:rPr>
                <w:rFonts w:cs="Arial"/>
                <w:color w:val="000000"/>
                <w:sz w:val="20"/>
                <w:szCs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107150D"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47BF5D1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3629B7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48F1E2F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29DF2C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0789C1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08A3E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Mô tả thêm</w:t>
            </w:r>
          </w:p>
        </w:tc>
        <w:tc>
          <w:tcPr>
            <w:tcW w:w="0" w:type="auto"/>
            <w:tcBorders>
              <w:top w:val="nil"/>
              <w:left w:val="nil"/>
              <w:bottom w:val="single" w:sz="4" w:space="0" w:color="auto"/>
              <w:right w:val="single" w:sz="4" w:space="0" w:color="auto"/>
            </w:tcBorders>
            <w:shd w:val="clear" w:color="auto" w:fill="auto"/>
            <w:vAlign w:val="center"/>
          </w:tcPr>
          <w:p w14:paraId="1C84B05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bl>
    <w:p w14:paraId="5EED8027"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Vùng thông tin điều kiện lọc trên danh sách liệt kê:</w:t>
      </w:r>
    </w:p>
    <w:tbl>
      <w:tblPr>
        <w:tblStyle w:val="TableGrid"/>
        <w:tblW w:w="0" w:type="auto"/>
        <w:tblLook w:val="04A0" w:firstRow="1" w:lastRow="0" w:firstColumn="1" w:lastColumn="0" w:noHBand="0" w:noVBand="1"/>
      </w:tblPr>
      <w:tblGrid>
        <w:gridCol w:w="594"/>
        <w:gridCol w:w="1689"/>
        <w:gridCol w:w="4478"/>
        <w:gridCol w:w="2303"/>
      </w:tblGrid>
      <w:tr w:rsidR="00DE684E" w:rsidRPr="00C902D4" w14:paraId="7BAD520E" w14:textId="77777777" w:rsidTr="00A275C2">
        <w:trPr>
          <w:tblHeader/>
        </w:trPr>
        <w:tc>
          <w:tcPr>
            <w:tcW w:w="0" w:type="auto"/>
            <w:vAlign w:val="center"/>
          </w:tcPr>
          <w:p w14:paraId="585A5290" w14:textId="77777777" w:rsidR="00DE684E" w:rsidRPr="00C902D4" w:rsidRDefault="00DE684E" w:rsidP="00AF7805">
            <w:pPr>
              <w:pStyle w:val="-Tiubng"/>
              <w:rPr>
                <w:rFonts w:cs="Arial"/>
              </w:rPr>
            </w:pPr>
            <w:r w:rsidRPr="00C902D4">
              <w:rPr>
                <w:rFonts w:cs="Arial"/>
              </w:rPr>
              <w:lastRenderedPageBreak/>
              <w:t>STT</w:t>
            </w:r>
          </w:p>
        </w:tc>
        <w:tc>
          <w:tcPr>
            <w:tcW w:w="0" w:type="auto"/>
            <w:vAlign w:val="center"/>
          </w:tcPr>
          <w:p w14:paraId="1C1E402C" w14:textId="77777777" w:rsidR="00DE684E" w:rsidRPr="00C902D4" w:rsidRDefault="00DE684E" w:rsidP="00AF7805">
            <w:pPr>
              <w:pStyle w:val="-Tiubng"/>
              <w:rPr>
                <w:rFonts w:cs="Arial"/>
              </w:rPr>
            </w:pPr>
            <w:r w:rsidRPr="00C902D4">
              <w:rPr>
                <w:rFonts w:cs="Arial"/>
              </w:rPr>
              <w:t>Trường thông tin</w:t>
            </w:r>
          </w:p>
        </w:tc>
        <w:tc>
          <w:tcPr>
            <w:tcW w:w="0" w:type="auto"/>
            <w:vAlign w:val="center"/>
          </w:tcPr>
          <w:p w14:paraId="4F909400" w14:textId="77777777" w:rsidR="00DE684E" w:rsidRPr="00C902D4" w:rsidRDefault="00DE684E" w:rsidP="00AF7805">
            <w:pPr>
              <w:pStyle w:val="-Tiubng"/>
              <w:rPr>
                <w:rFonts w:cs="Arial"/>
              </w:rPr>
            </w:pPr>
            <w:r w:rsidRPr="00C902D4">
              <w:rPr>
                <w:rFonts w:cs="Arial"/>
              </w:rPr>
              <w:t>Ghi chú</w:t>
            </w:r>
          </w:p>
        </w:tc>
        <w:tc>
          <w:tcPr>
            <w:tcW w:w="0" w:type="auto"/>
            <w:vAlign w:val="center"/>
          </w:tcPr>
          <w:p w14:paraId="788AB0CB"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13C2F0A3" w14:textId="77777777" w:rsidTr="00A275C2">
        <w:trPr>
          <w:tblHeader/>
        </w:trPr>
        <w:tc>
          <w:tcPr>
            <w:tcW w:w="0" w:type="auto"/>
          </w:tcPr>
          <w:p w14:paraId="4331DC18" w14:textId="77777777" w:rsidR="00DE684E" w:rsidRPr="00C902D4" w:rsidRDefault="00DE684E" w:rsidP="00AF7805">
            <w:pPr>
              <w:pStyle w:val="-Thng"/>
              <w:ind w:firstLine="0"/>
              <w:jc w:val="center"/>
              <w:rPr>
                <w:rFonts w:cs="Arial"/>
                <w:lang w:val="en-US"/>
              </w:rPr>
            </w:pPr>
            <w:r w:rsidRPr="00C902D4">
              <w:rPr>
                <w:rFonts w:cs="Arial"/>
              </w:rPr>
              <w:t>1</w:t>
            </w:r>
          </w:p>
        </w:tc>
        <w:tc>
          <w:tcPr>
            <w:tcW w:w="0" w:type="auto"/>
          </w:tcPr>
          <w:p w14:paraId="6AD56C0B" w14:textId="77777777" w:rsidR="00DE684E" w:rsidRPr="00C902D4" w:rsidRDefault="00DE684E" w:rsidP="00AF7805">
            <w:pPr>
              <w:pStyle w:val="-Thng"/>
              <w:ind w:firstLine="0"/>
              <w:jc w:val="left"/>
              <w:rPr>
                <w:rFonts w:cs="Arial"/>
                <w:lang w:val="en-US"/>
              </w:rPr>
            </w:pPr>
            <w:r w:rsidRPr="00C902D4">
              <w:rPr>
                <w:rFonts w:cs="Arial"/>
                <w:lang w:val="en-US"/>
              </w:rPr>
              <w:t>Lĩnh vực cha</w:t>
            </w:r>
          </w:p>
        </w:tc>
        <w:tc>
          <w:tcPr>
            <w:tcW w:w="0" w:type="auto"/>
          </w:tcPr>
          <w:p w14:paraId="189ECE58" w14:textId="77777777" w:rsidR="00DE684E" w:rsidRPr="00C902D4" w:rsidRDefault="00DE684E" w:rsidP="00AF7805">
            <w:pPr>
              <w:pStyle w:val="-Thng"/>
              <w:ind w:firstLine="0"/>
              <w:jc w:val="left"/>
              <w:rPr>
                <w:rFonts w:cs="Arial"/>
                <w:lang w:val="en-US"/>
              </w:rPr>
            </w:pPr>
            <w:r w:rsidRPr="00C902D4">
              <w:rPr>
                <w:rFonts w:cs="Arial"/>
                <w:lang w:val="en-US"/>
              </w:rPr>
              <w:t>Liệt kê các lĩnh vực cha đã từng được nhập vào hệ thống</w:t>
            </w:r>
          </w:p>
        </w:tc>
        <w:tc>
          <w:tcPr>
            <w:tcW w:w="0" w:type="auto"/>
          </w:tcPr>
          <w:p w14:paraId="1F5ED29F"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r w:rsidR="00DE684E" w:rsidRPr="00C902D4" w14:paraId="6E38D825" w14:textId="77777777" w:rsidTr="00A275C2">
        <w:trPr>
          <w:tblHeader/>
        </w:trPr>
        <w:tc>
          <w:tcPr>
            <w:tcW w:w="0" w:type="auto"/>
          </w:tcPr>
          <w:p w14:paraId="38964CA5" w14:textId="77777777" w:rsidR="00DE684E" w:rsidRPr="00C902D4" w:rsidRDefault="00DE684E" w:rsidP="00AF7805">
            <w:pPr>
              <w:pStyle w:val="-Thng"/>
              <w:ind w:firstLine="0"/>
              <w:jc w:val="center"/>
              <w:rPr>
                <w:rFonts w:cs="Arial"/>
                <w:lang w:val="en-US"/>
              </w:rPr>
            </w:pPr>
            <w:r w:rsidRPr="00C902D4">
              <w:rPr>
                <w:rFonts w:cs="Arial"/>
              </w:rPr>
              <w:t>2</w:t>
            </w:r>
          </w:p>
        </w:tc>
        <w:tc>
          <w:tcPr>
            <w:tcW w:w="0" w:type="auto"/>
          </w:tcPr>
          <w:p w14:paraId="79072EF4" w14:textId="77777777" w:rsidR="00DE684E" w:rsidRPr="00C902D4" w:rsidRDefault="00DE684E" w:rsidP="00AF7805">
            <w:pPr>
              <w:pStyle w:val="-Thng"/>
              <w:ind w:firstLine="0"/>
              <w:jc w:val="left"/>
              <w:rPr>
                <w:rFonts w:cs="Arial"/>
                <w:lang w:val="en-US"/>
              </w:rPr>
            </w:pPr>
            <w:r w:rsidRPr="00C902D4">
              <w:rPr>
                <w:rFonts w:cs="Arial"/>
                <w:lang w:val="en-US"/>
              </w:rPr>
              <w:t>Hình thức thi</w:t>
            </w:r>
          </w:p>
        </w:tc>
        <w:tc>
          <w:tcPr>
            <w:tcW w:w="0" w:type="auto"/>
          </w:tcPr>
          <w:p w14:paraId="23A13EC1" w14:textId="77777777" w:rsidR="00DE684E" w:rsidRPr="00C902D4" w:rsidRDefault="00DE684E" w:rsidP="00AF7805">
            <w:pPr>
              <w:pStyle w:val="-Thng"/>
              <w:ind w:firstLine="0"/>
              <w:jc w:val="left"/>
              <w:rPr>
                <w:rFonts w:cs="Arial"/>
                <w:lang w:val="en-US"/>
              </w:rPr>
            </w:pPr>
            <w:r w:rsidRPr="00C902D4">
              <w:rPr>
                <w:rFonts w:cs="Arial"/>
                <w:lang w:val="en-US"/>
              </w:rPr>
              <w:t>Liệt kê các hình thức thi nhập tương ứng với lĩnh vực cha</w:t>
            </w:r>
          </w:p>
        </w:tc>
        <w:tc>
          <w:tcPr>
            <w:tcW w:w="0" w:type="auto"/>
          </w:tcPr>
          <w:p w14:paraId="7BF12C2E"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bl>
    <w:p w14:paraId="15C8F1F7"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841"/>
        <w:gridCol w:w="4364"/>
        <w:gridCol w:w="2265"/>
      </w:tblGrid>
      <w:tr w:rsidR="00DE684E" w:rsidRPr="00C902D4" w14:paraId="4EA2AA35" w14:textId="77777777" w:rsidTr="00A275C2">
        <w:trPr>
          <w:tblHeader/>
        </w:trPr>
        <w:tc>
          <w:tcPr>
            <w:tcW w:w="0" w:type="auto"/>
            <w:vAlign w:val="center"/>
          </w:tcPr>
          <w:p w14:paraId="58F74135" w14:textId="77777777" w:rsidR="00DE684E" w:rsidRPr="00C902D4" w:rsidRDefault="00DE684E" w:rsidP="00AF7805">
            <w:pPr>
              <w:pStyle w:val="-Tiubng"/>
              <w:rPr>
                <w:rFonts w:cs="Arial"/>
              </w:rPr>
            </w:pPr>
            <w:r w:rsidRPr="00C902D4">
              <w:rPr>
                <w:rFonts w:cs="Arial"/>
              </w:rPr>
              <w:t>STT</w:t>
            </w:r>
          </w:p>
        </w:tc>
        <w:tc>
          <w:tcPr>
            <w:tcW w:w="0" w:type="auto"/>
            <w:vAlign w:val="center"/>
          </w:tcPr>
          <w:p w14:paraId="208D7C1A" w14:textId="77777777" w:rsidR="00DE684E" w:rsidRPr="00C902D4" w:rsidRDefault="00DE684E" w:rsidP="00AF7805">
            <w:pPr>
              <w:pStyle w:val="-Tiubng"/>
              <w:rPr>
                <w:rFonts w:cs="Arial"/>
              </w:rPr>
            </w:pPr>
            <w:r w:rsidRPr="00C902D4">
              <w:rPr>
                <w:rFonts w:cs="Arial"/>
              </w:rPr>
              <w:t>Trường thông tin</w:t>
            </w:r>
          </w:p>
        </w:tc>
        <w:tc>
          <w:tcPr>
            <w:tcW w:w="4364" w:type="dxa"/>
            <w:vAlign w:val="center"/>
          </w:tcPr>
          <w:p w14:paraId="6EDEAFDC" w14:textId="77777777" w:rsidR="00DE684E" w:rsidRPr="00C902D4" w:rsidRDefault="00DE684E" w:rsidP="00AF7805">
            <w:pPr>
              <w:pStyle w:val="-Tiubng"/>
              <w:rPr>
                <w:rFonts w:cs="Arial"/>
              </w:rPr>
            </w:pPr>
            <w:r w:rsidRPr="00C902D4">
              <w:rPr>
                <w:rFonts w:cs="Arial"/>
              </w:rPr>
              <w:t>Ghi chú</w:t>
            </w:r>
          </w:p>
        </w:tc>
        <w:tc>
          <w:tcPr>
            <w:tcW w:w="2265" w:type="dxa"/>
            <w:vAlign w:val="center"/>
          </w:tcPr>
          <w:p w14:paraId="700D7086"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3EA9FEE8" w14:textId="77777777" w:rsidTr="00A275C2">
        <w:trPr>
          <w:tblHeader/>
        </w:trPr>
        <w:tc>
          <w:tcPr>
            <w:tcW w:w="0" w:type="auto"/>
          </w:tcPr>
          <w:p w14:paraId="516891E3" w14:textId="77777777" w:rsidR="00DE684E" w:rsidRPr="00C902D4" w:rsidRDefault="00DE684E" w:rsidP="00AF7805">
            <w:pPr>
              <w:pStyle w:val="-Thng"/>
              <w:ind w:firstLine="0"/>
              <w:jc w:val="center"/>
              <w:rPr>
                <w:rFonts w:cs="Arial"/>
                <w:lang w:val="en-US"/>
              </w:rPr>
            </w:pPr>
            <w:r w:rsidRPr="00C902D4">
              <w:rPr>
                <w:rFonts w:cs="Arial"/>
              </w:rPr>
              <w:t>1</w:t>
            </w:r>
          </w:p>
        </w:tc>
        <w:tc>
          <w:tcPr>
            <w:tcW w:w="0" w:type="auto"/>
          </w:tcPr>
          <w:p w14:paraId="33B19B1D" w14:textId="77777777" w:rsidR="00DE684E" w:rsidRPr="00C902D4" w:rsidRDefault="00DE684E" w:rsidP="00AF7805">
            <w:pPr>
              <w:pStyle w:val="-Thng"/>
              <w:ind w:firstLine="0"/>
              <w:jc w:val="left"/>
              <w:rPr>
                <w:rFonts w:cs="Arial"/>
                <w:lang w:val="en-US"/>
              </w:rPr>
            </w:pPr>
            <w:r w:rsidRPr="00C902D4">
              <w:rPr>
                <w:rFonts w:cs="Arial"/>
                <w:lang w:val="en-US"/>
              </w:rPr>
              <w:t>Mã chứng chỉ</w:t>
            </w:r>
          </w:p>
        </w:tc>
        <w:tc>
          <w:tcPr>
            <w:tcW w:w="4364" w:type="dxa"/>
          </w:tcPr>
          <w:p w14:paraId="3F9885B8"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Mã chứng chỉ</w:t>
            </w:r>
          </w:p>
        </w:tc>
        <w:tc>
          <w:tcPr>
            <w:tcW w:w="2265" w:type="dxa"/>
          </w:tcPr>
          <w:p w14:paraId="594ECA0B"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32EC97E6" w14:textId="77777777" w:rsidTr="00A275C2">
        <w:trPr>
          <w:tblHeader/>
        </w:trPr>
        <w:tc>
          <w:tcPr>
            <w:tcW w:w="0" w:type="auto"/>
          </w:tcPr>
          <w:p w14:paraId="1AA4EE3D" w14:textId="77777777" w:rsidR="00DE684E" w:rsidRPr="00C902D4" w:rsidRDefault="00DE684E" w:rsidP="00AF7805">
            <w:pPr>
              <w:pStyle w:val="-Thng"/>
              <w:ind w:firstLine="0"/>
              <w:jc w:val="center"/>
              <w:rPr>
                <w:rFonts w:cs="Arial"/>
                <w:lang w:val="en-US"/>
              </w:rPr>
            </w:pPr>
            <w:r w:rsidRPr="00C902D4">
              <w:rPr>
                <w:rFonts w:cs="Arial"/>
              </w:rPr>
              <w:t>2</w:t>
            </w:r>
          </w:p>
        </w:tc>
        <w:tc>
          <w:tcPr>
            <w:tcW w:w="0" w:type="auto"/>
          </w:tcPr>
          <w:p w14:paraId="4454597A" w14:textId="77777777" w:rsidR="00DE684E" w:rsidRPr="00C902D4" w:rsidRDefault="00DE684E" w:rsidP="00AF7805">
            <w:pPr>
              <w:pStyle w:val="-Thng"/>
              <w:ind w:firstLine="0"/>
              <w:jc w:val="left"/>
              <w:rPr>
                <w:rFonts w:cs="Arial"/>
                <w:lang w:val="en-US"/>
              </w:rPr>
            </w:pPr>
            <w:r w:rsidRPr="00C902D4">
              <w:rPr>
                <w:rFonts w:cs="Arial"/>
                <w:lang w:val="en-US"/>
              </w:rPr>
              <w:t>Tên chứng chỉ</w:t>
            </w:r>
          </w:p>
        </w:tc>
        <w:tc>
          <w:tcPr>
            <w:tcW w:w="4364" w:type="dxa"/>
          </w:tcPr>
          <w:p w14:paraId="72F96373"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Tên chứng chỉ</w:t>
            </w:r>
          </w:p>
        </w:tc>
        <w:tc>
          <w:tcPr>
            <w:tcW w:w="2265" w:type="dxa"/>
          </w:tcPr>
          <w:p w14:paraId="64693394"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14F836E7" w14:textId="77777777" w:rsidTr="00A275C2">
        <w:trPr>
          <w:tblHeader/>
        </w:trPr>
        <w:tc>
          <w:tcPr>
            <w:tcW w:w="0" w:type="auto"/>
          </w:tcPr>
          <w:p w14:paraId="398C11F2" w14:textId="77777777" w:rsidR="00DE684E" w:rsidRPr="00C902D4" w:rsidRDefault="00DE684E" w:rsidP="00AF7805">
            <w:pPr>
              <w:pStyle w:val="-Thng"/>
              <w:ind w:firstLine="0"/>
              <w:jc w:val="center"/>
              <w:rPr>
                <w:rFonts w:cs="Arial"/>
                <w:lang w:val="en-US"/>
              </w:rPr>
            </w:pPr>
            <w:r w:rsidRPr="00C902D4">
              <w:rPr>
                <w:rFonts w:cs="Arial"/>
              </w:rPr>
              <w:t>3</w:t>
            </w:r>
          </w:p>
        </w:tc>
        <w:tc>
          <w:tcPr>
            <w:tcW w:w="0" w:type="auto"/>
          </w:tcPr>
          <w:p w14:paraId="4D993E04" w14:textId="77777777" w:rsidR="00DE684E" w:rsidRPr="00C902D4" w:rsidRDefault="00DE684E" w:rsidP="00AF7805">
            <w:pPr>
              <w:pStyle w:val="-Thng"/>
              <w:ind w:firstLine="0"/>
              <w:jc w:val="left"/>
              <w:rPr>
                <w:rFonts w:cs="Arial"/>
                <w:lang w:val="en-US"/>
              </w:rPr>
            </w:pPr>
            <w:r w:rsidRPr="00C902D4">
              <w:rPr>
                <w:rFonts w:cs="Arial"/>
                <w:lang w:val="en-US"/>
              </w:rPr>
              <w:t xml:space="preserve">Tên đơn vị cấp </w:t>
            </w:r>
          </w:p>
        </w:tc>
        <w:tc>
          <w:tcPr>
            <w:tcW w:w="4364" w:type="dxa"/>
          </w:tcPr>
          <w:p w14:paraId="0AECF5C6" w14:textId="77777777" w:rsidR="00DE684E" w:rsidRPr="00C902D4" w:rsidRDefault="00DE684E" w:rsidP="00AF7805">
            <w:pPr>
              <w:pStyle w:val="-Thng"/>
              <w:ind w:firstLine="0"/>
              <w:jc w:val="left"/>
              <w:rPr>
                <w:rFonts w:cs="Arial"/>
                <w:lang w:val="en-US"/>
              </w:rPr>
            </w:pPr>
            <w:r w:rsidRPr="00C902D4">
              <w:rPr>
                <w:rFonts w:cs="Arial"/>
              </w:rPr>
              <w:t>Hiển thị theo trường</w:t>
            </w:r>
            <w:r w:rsidRPr="00C902D4">
              <w:rPr>
                <w:rFonts w:cs="Arial"/>
                <w:lang w:val="en-US"/>
              </w:rPr>
              <w:t xml:space="preserve"> Tên đơn vị cấp</w:t>
            </w:r>
          </w:p>
        </w:tc>
        <w:tc>
          <w:tcPr>
            <w:tcW w:w="2265" w:type="dxa"/>
          </w:tcPr>
          <w:p w14:paraId="3F9D69FF"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40EE062C" w14:textId="77777777" w:rsidTr="00A275C2">
        <w:trPr>
          <w:tblHeader/>
        </w:trPr>
        <w:tc>
          <w:tcPr>
            <w:tcW w:w="0" w:type="auto"/>
          </w:tcPr>
          <w:p w14:paraId="115EF88A" w14:textId="77777777" w:rsidR="00DE684E" w:rsidRPr="00C902D4" w:rsidRDefault="00DE684E" w:rsidP="00AF7805">
            <w:pPr>
              <w:pStyle w:val="-Thng"/>
              <w:ind w:firstLine="0"/>
              <w:jc w:val="center"/>
              <w:rPr>
                <w:rFonts w:cs="Arial"/>
                <w:lang w:val="en-US"/>
              </w:rPr>
            </w:pPr>
            <w:r w:rsidRPr="00C902D4">
              <w:rPr>
                <w:rFonts w:cs="Arial"/>
              </w:rPr>
              <w:t>4</w:t>
            </w:r>
          </w:p>
        </w:tc>
        <w:tc>
          <w:tcPr>
            <w:tcW w:w="0" w:type="auto"/>
          </w:tcPr>
          <w:p w14:paraId="03717797" w14:textId="77777777" w:rsidR="00DE684E" w:rsidRPr="00C902D4" w:rsidRDefault="00DE684E" w:rsidP="00AF7805">
            <w:pPr>
              <w:pStyle w:val="-Thng"/>
              <w:ind w:firstLine="0"/>
              <w:jc w:val="left"/>
              <w:rPr>
                <w:rFonts w:cs="Arial"/>
                <w:lang w:val="en-US"/>
              </w:rPr>
            </w:pPr>
            <w:r w:rsidRPr="00C902D4">
              <w:rPr>
                <w:rFonts w:cs="Arial"/>
                <w:lang w:val="en-US"/>
              </w:rPr>
              <w:t>Thời hạn</w:t>
            </w:r>
          </w:p>
        </w:tc>
        <w:tc>
          <w:tcPr>
            <w:tcW w:w="4364" w:type="dxa"/>
          </w:tcPr>
          <w:p w14:paraId="33058AD6" w14:textId="77777777" w:rsidR="00DE684E" w:rsidRPr="00C902D4" w:rsidRDefault="00DE684E" w:rsidP="00AF7805">
            <w:pPr>
              <w:pStyle w:val="-Thng"/>
              <w:ind w:firstLine="0"/>
              <w:jc w:val="left"/>
              <w:rPr>
                <w:rFonts w:cs="Arial"/>
                <w:lang w:val="en-US"/>
              </w:rPr>
            </w:pPr>
            <w:r w:rsidRPr="00C902D4">
              <w:rPr>
                <w:rFonts w:cs="Arial"/>
              </w:rPr>
              <w:t xml:space="preserve">Hiển thị theo trường </w:t>
            </w:r>
            <w:r w:rsidRPr="00C902D4">
              <w:rPr>
                <w:rFonts w:cs="Arial"/>
                <w:lang w:val="en-US"/>
              </w:rPr>
              <w:t>Thời hạn của chứng chỉ</w:t>
            </w:r>
          </w:p>
        </w:tc>
        <w:tc>
          <w:tcPr>
            <w:tcW w:w="2265" w:type="dxa"/>
          </w:tcPr>
          <w:p w14:paraId="76AC094F" w14:textId="77777777" w:rsidR="00DE684E" w:rsidRPr="00C902D4" w:rsidRDefault="00DE684E" w:rsidP="00AF7805">
            <w:pPr>
              <w:pStyle w:val="-Thng"/>
              <w:ind w:firstLine="0"/>
              <w:jc w:val="left"/>
              <w:rPr>
                <w:rFonts w:cs="Arial"/>
                <w:lang w:val="en-US"/>
              </w:rPr>
            </w:pPr>
            <w:r w:rsidRPr="00C902D4">
              <w:rPr>
                <w:rFonts w:cs="Arial"/>
              </w:rPr>
              <w:t>Grid</w:t>
            </w:r>
          </w:p>
        </w:tc>
      </w:tr>
      <w:tr w:rsidR="00DE684E" w:rsidRPr="00C902D4" w14:paraId="77147A5C" w14:textId="77777777" w:rsidTr="00A275C2">
        <w:trPr>
          <w:tblHeader/>
        </w:trPr>
        <w:tc>
          <w:tcPr>
            <w:tcW w:w="0" w:type="auto"/>
          </w:tcPr>
          <w:p w14:paraId="066FA42C" w14:textId="77777777" w:rsidR="00DE684E" w:rsidRPr="00C902D4" w:rsidRDefault="00DE684E" w:rsidP="00AF7805">
            <w:pPr>
              <w:pStyle w:val="-Thng"/>
              <w:ind w:firstLine="0"/>
              <w:jc w:val="center"/>
              <w:rPr>
                <w:rFonts w:cs="Arial"/>
                <w:lang w:val="en-US"/>
              </w:rPr>
            </w:pPr>
            <w:r w:rsidRPr="00C902D4">
              <w:rPr>
                <w:rFonts w:cs="Arial"/>
                <w:lang w:val="en-US"/>
              </w:rPr>
              <w:t>5</w:t>
            </w:r>
          </w:p>
        </w:tc>
        <w:tc>
          <w:tcPr>
            <w:tcW w:w="0" w:type="auto"/>
          </w:tcPr>
          <w:p w14:paraId="03F9EBD4" w14:textId="77777777" w:rsidR="00DE684E" w:rsidRPr="00C902D4" w:rsidRDefault="00DE684E" w:rsidP="00AF7805">
            <w:pPr>
              <w:pStyle w:val="-Thng"/>
              <w:ind w:firstLine="0"/>
              <w:jc w:val="left"/>
              <w:rPr>
                <w:rFonts w:cs="Arial"/>
                <w:lang w:val="en-US"/>
              </w:rPr>
            </w:pPr>
            <w:r w:rsidRPr="00C902D4">
              <w:rPr>
                <w:rFonts w:cs="Arial"/>
                <w:lang w:val="en-US"/>
              </w:rPr>
              <w:t>Trạng thái</w:t>
            </w:r>
          </w:p>
        </w:tc>
        <w:tc>
          <w:tcPr>
            <w:tcW w:w="4364" w:type="dxa"/>
          </w:tcPr>
          <w:p w14:paraId="25D8CE34" w14:textId="77777777" w:rsidR="00DE684E" w:rsidRPr="00C902D4" w:rsidRDefault="00DE684E" w:rsidP="00AF7805">
            <w:pPr>
              <w:pStyle w:val="-Thng"/>
              <w:ind w:firstLine="0"/>
              <w:jc w:val="left"/>
              <w:rPr>
                <w:rFonts w:cs="Arial"/>
                <w:lang w:val="en-US"/>
              </w:rPr>
            </w:pPr>
            <w:r w:rsidRPr="00C902D4">
              <w:rPr>
                <w:rFonts w:cs="Arial"/>
              </w:rPr>
              <w:t>Hiển thị theo trường</w:t>
            </w:r>
            <w:r w:rsidRPr="00C902D4">
              <w:rPr>
                <w:rFonts w:cs="Arial"/>
                <w:lang w:val="en-US"/>
              </w:rPr>
              <w:t xml:space="preserve"> Trạng thái</w:t>
            </w:r>
          </w:p>
        </w:tc>
        <w:tc>
          <w:tcPr>
            <w:tcW w:w="2265" w:type="dxa"/>
          </w:tcPr>
          <w:p w14:paraId="096B5E7C" w14:textId="77777777" w:rsidR="00DE684E" w:rsidRPr="00C902D4" w:rsidRDefault="00DE684E" w:rsidP="00AF7805">
            <w:pPr>
              <w:pStyle w:val="-Thng"/>
              <w:ind w:firstLine="0"/>
              <w:jc w:val="left"/>
              <w:rPr>
                <w:rFonts w:cs="Arial"/>
                <w:lang w:val="en-US"/>
              </w:rPr>
            </w:pPr>
            <w:r w:rsidRPr="00C902D4">
              <w:rPr>
                <w:rFonts w:cs="Arial"/>
                <w:lang w:val="en-US"/>
              </w:rPr>
              <w:t>Grid</w:t>
            </w:r>
          </w:p>
        </w:tc>
      </w:tr>
    </w:tbl>
    <w:p w14:paraId="67A707EA"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chứng chỉ đào tạo đã nhập vào hệ thống.</w:t>
      </w:r>
    </w:p>
    <w:p w14:paraId="0DE79CD0"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09779442"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4B7F6066"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3F140AA0" w14:textId="77777777" w:rsidTr="00A275C2">
        <w:trPr>
          <w:trHeight w:val="377"/>
        </w:trPr>
        <w:tc>
          <w:tcPr>
            <w:tcW w:w="0" w:type="auto"/>
            <w:vAlign w:val="center"/>
          </w:tcPr>
          <w:p w14:paraId="70A1FA46"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110B4BBD"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79655252"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4C990A16" w14:textId="77777777" w:rsidTr="00A275C2">
        <w:tc>
          <w:tcPr>
            <w:tcW w:w="0" w:type="auto"/>
            <w:vAlign w:val="center"/>
          </w:tcPr>
          <w:p w14:paraId="7EE87942" w14:textId="168C2975"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3780D0B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63D3BA25"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63CAEB35" w14:textId="77777777" w:rsidTr="00A275C2">
        <w:tc>
          <w:tcPr>
            <w:tcW w:w="0" w:type="auto"/>
            <w:vAlign w:val="center"/>
          </w:tcPr>
          <w:p w14:paraId="2624D65F" w14:textId="1A1F1944"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6E40AEF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4284F2E7"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167522D"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73C83C0C"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3B47EEF"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1E7695D4"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65EBB49"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B43AE1F"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2E7BA37E"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lastRenderedPageBreak/>
              <w:t>Nếu các thông tin nhập vào không hợp lệ:</w:t>
            </w:r>
          </w:p>
          <w:p w14:paraId="583BF682"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0F6CBBFC"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59747575"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496E6707" w14:textId="77777777" w:rsidTr="00A275C2">
        <w:tc>
          <w:tcPr>
            <w:tcW w:w="0" w:type="auto"/>
            <w:vAlign w:val="center"/>
          </w:tcPr>
          <w:p w14:paraId="7AAE4B0F" w14:textId="3618FC2D"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0B82737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269551C3"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20F4C55C" w14:textId="77777777" w:rsidTr="00A275C2">
        <w:tc>
          <w:tcPr>
            <w:tcW w:w="0" w:type="auto"/>
            <w:vAlign w:val="center"/>
          </w:tcPr>
          <w:p w14:paraId="2B73526F" w14:textId="778F2635"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022E2C7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406C974A"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59FF570D" w14:textId="77777777" w:rsidTr="00A275C2">
        <w:tc>
          <w:tcPr>
            <w:tcW w:w="0" w:type="auto"/>
            <w:vAlign w:val="center"/>
          </w:tcPr>
          <w:p w14:paraId="69440BDF" w14:textId="49B9B39E"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728865B7"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75B31969"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2E2BBC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7F4A3A52"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DAC6030"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38F2E9C7"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phúc lợi cá nhân và Quản lý phúc lợi tự động.</w:t>
            </w:r>
          </w:p>
        </w:tc>
      </w:tr>
      <w:tr w:rsidR="00DE684E" w:rsidRPr="00C902D4" w14:paraId="444CAF9B" w14:textId="77777777" w:rsidTr="00A275C2">
        <w:tc>
          <w:tcPr>
            <w:tcW w:w="0" w:type="auto"/>
            <w:vAlign w:val="center"/>
          </w:tcPr>
          <w:p w14:paraId="33BB6CCF" w14:textId="742C91AE"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384A07EF"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0B1F2149"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r w:rsidR="00DE684E" w:rsidRPr="00C902D4" w14:paraId="4B8E64D6" w14:textId="77777777" w:rsidTr="00A275C2">
        <w:tc>
          <w:tcPr>
            <w:tcW w:w="0" w:type="auto"/>
            <w:vAlign w:val="center"/>
          </w:tcPr>
          <w:p w14:paraId="4CF9AF17" w14:textId="6CDDC5E1" w:rsidR="00DE684E" w:rsidRPr="00C902D4" w:rsidRDefault="00A275C2" w:rsidP="00AF7805">
            <w:pPr>
              <w:tabs>
                <w:tab w:val="left" w:pos="630"/>
              </w:tabs>
              <w:spacing w:before="60" w:after="60" w:line="360" w:lineRule="auto"/>
              <w:contextualSpacing/>
              <w:rPr>
                <w:rFonts w:ascii="Arial" w:hAnsi="Arial" w:cs="Arial"/>
                <w:sz w:val="20"/>
              </w:rPr>
            </w:pPr>
            <w:r w:rsidRPr="00C902D4">
              <w:rPr>
                <w:rFonts w:ascii="Arial" w:hAnsi="Arial" w:cs="Arial"/>
                <w:sz w:val="20"/>
              </w:rPr>
              <w:t>7</w:t>
            </w:r>
          </w:p>
        </w:tc>
        <w:tc>
          <w:tcPr>
            <w:tcW w:w="0" w:type="auto"/>
            <w:vAlign w:val="center"/>
          </w:tcPr>
          <w:p w14:paraId="21BEE0C5"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Tìm kiếm</w:t>
            </w:r>
          </w:p>
        </w:tc>
        <w:tc>
          <w:tcPr>
            <w:tcW w:w="0" w:type="auto"/>
            <w:vAlign w:val="center"/>
          </w:tcPr>
          <w:p w14:paraId="32C1B01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Tìm kiếm trong danh sách liệt kê các chứng chỉ đào tạo theo các điều kiện lọc đã nhập</w:t>
            </w:r>
          </w:p>
        </w:tc>
      </w:tr>
    </w:tbl>
    <w:p w14:paraId="30BF3BD6"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33674F45"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2665A493" wp14:editId="24676A14">
            <wp:extent cx="5761990" cy="29038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1990" cy="2903855"/>
                    </a:xfrm>
                    <a:prstGeom prst="rect">
                      <a:avLst/>
                    </a:prstGeom>
                  </pic:spPr>
                </pic:pic>
              </a:graphicData>
            </a:graphic>
          </wp:inline>
        </w:drawing>
      </w:r>
      <w:r w:rsidRPr="00C902D4">
        <w:rPr>
          <w:rFonts w:ascii="Arial" w:hAnsi="Arial" w:cs="Arial"/>
          <w:noProof/>
          <w:sz w:val="20"/>
          <w:lang w:eastAsia="ja-JP"/>
        </w:rPr>
        <w:t xml:space="preserve"> </w:t>
      </w:r>
    </w:p>
    <w:p w14:paraId="1D58CB55"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lastRenderedPageBreak/>
        <w:t>Màn hình: Danh mục chứng chỉ đào tạo</w:t>
      </w:r>
    </w:p>
    <w:p w14:paraId="727D375F"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70" w:name="_Toc500541240"/>
      <w:r w:rsidRPr="00C902D4">
        <w:rPr>
          <w:rFonts w:ascii="Arial" w:hAnsi="Arial" w:cs="Arial"/>
          <w:sz w:val="20"/>
          <w:szCs w:val="20"/>
        </w:rPr>
        <w:t>Danh mục đối tác đào tạo</w:t>
      </w:r>
      <w:bookmarkEnd w:id="170"/>
    </w:p>
    <w:p w14:paraId="48C219E4"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59682CB3" w14:textId="79871D4E" w:rsidR="00DE684E" w:rsidRPr="00C902D4" w:rsidRDefault="00A275C2" w:rsidP="00AF7805">
      <w:pPr>
        <w:spacing w:line="360" w:lineRule="auto"/>
        <w:rPr>
          <w:rFonts w:ascii="Arial" w:hAnsi="Arial" w:cs="Arial"/>
          <w:sz w:val="20"/>
        </w:rPr>
      </w:pPr>
      <w:r w:rsidRPr="00C902D4">
        <w:rPr>
          <w:rFonts w:ascii="Arial" w:hAnsi="Arial" w:cs="Arial"/>
          <w:sz w:val="20"/>
        </w:rPr>
        <w:object w:dxaOrig="14431" w:dyaOrig="4711" w14:anchorId="28467E7C">
          <v:shape id="_x0000_i2519" type="#_x0000_t75" style="width:453pt;height:147.5pt" o:ole="">
            <v:imagedata r:id="rId197" o:title=""/>
          </v:shape>
          <o:OLEObject Type="Embed" ProgID="Visio.Drawing.15" ShapeID="_x0000_i2519" DrawAspect="Content" ObjectID="_1574283854" r:id="rId198"/>
        </w:object>
      </w:r>
    </w:p>
    <w:p w14:paraId="0C87A5F3"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AF6035D"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5AEBE771" w14:textId="77777777" w:rsidR="00DE684E" w:rsidRPr="00C902D4" w:rsidRDefault="00DE684E" w:rsidP="00AF7805">
      <w:pPr>
        <w:pStyle w:val="-Thng"/>
        <w:numPr>
          <w:ilvl w:val="0"/>
          <w:numId w:val="12"/>
        </w:numPr>
        <w:rPr>
          <w:rFonts w:cs="Arial"/>
        </w:rPr>
      </w:pPr>
      <w:r w:rsidRPr="00C902D4">
        <w:rPr>
          <w:rFonts w:cs="Arial"/>
        </w:rPr>
        <w:t xml:space="preserve">Khai báo danh sách đối tác đào tạo cho các khóa đào tạo </w:t>
      </w:r>
    </w:p>
    <w:p w14:paraId="271AC008"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845AE8D"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đối tác đào tạo</w:t>
      </w:r>
    </w:p>
    <w:p w14:paraId="3446212E" w14:textId="77777777" w:rsidR="00DE684E" w:rsidRPr="00C902D4" w:rsidRDefault="00DE684E" w:rsidP="00AF7805">
      <w:pPr>
        <w:pStyle w:val="atext"/>
        <w:spacing w:line="360" w:lineRule="auto"/>
        <w:ind w:firstLine="360"/>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Các bước thực hiện:</w:t>
      </w:r>
    </w:p>
    <w:p w14:paraId="01739FE8" w14:textId="77777777" w:rsidR="00DE684E" w:rsidRPr="00C902D4" w:rsidRDefault="00DE684E" w:rsidP="00AF7805">
      <w:pPr>
        <w:pStyle w:val="atext"/>
        <w:numPr>
          <w:ilvl w:val="0"/>
          <w:numId w:val="143"/>
        </w:numPr>
        <w:spacing w:line="360" w:lineRule="auto"/>
        <w:rPr>
          <w:rFonts w:ascii="Arial" w:hAnsi="Arial" w:cs="Arial"/>
          <w:color w:val="000000" w:themeColor="text1"/>
          <w:sz w:val="20"/>
          <w:szCs w:val="20"/>
          <w:lang w:val="vi-VN"/>
        </w:rPr>
      </w:pPr>
      <w:r w:rsidRPr="00C902D4">
        <w:rPr>
          <w:rFonts w:ascii="Arial" w:hAnsi="Arial" w:cs="Arial"/>
          <w:b/>
          <w:color w:val="000000" w:themeColor="text1"/>
          <w:sz w:val="20"/>
          <w:szCs w:val="20"/>
          <w:lang w:val="vi-VN"/>
        </w:rPr>
        <w:t>Bước 1:</w:t>
      </w:r>
      <w:r w:rsidRPr="00C902D4">
        <w:rPr>
          <w:rFonts w:ascii="Arial" w:hAnsi="Arial" w:cs="Arial"/>
          <w:color w:val="000000" w:themeColor="text1"/>
          <w:sz w:val="20"/>
          <w:szCs w:val="20"/>
          <w:lang w:val="vi-VN"/>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Danh mục đối tác đào tạo. Hệ thống mặc định hiển danh sách 10 </w:t>
      </w:r>
      <w:r w:rsidRPr="00C902D4">
        <w:rPr>
          <w:rFonts w:ascii="Arial" w:hAnsi="Arial" w:cs="Arial"/>
          <w:bCs/>
          <w:color w:val="000000" w:themeColor="text1"/>
          <w:sz w:val="20"/>
          <w:szCs w:val="20"/>
          <w:lang w:val="vi-VN" w:eastAsia="ja-JP"/>
        </w:rPr>
        <w:t>bản ghi</w:t>
      </w:r>
      <w:r w:rsidRPr="00C902D4">
        <w:rPr>
          <w:rFonts w:ascii="Arial" w:hAnsi="Arial" w:cs="Arial"/>
          <w:color w:val="000000" w:themeColor="text1"/>
          <w:sz w:val="20"/>
          <w:szCs w:val="20"/>
          <w:lang w:val="vi-VN"/>
        </w:rPr>
        <w:t xml:space="preserve"> được tạo mới nhất tại lưới bên trái.</w:t>
      </w:r>
    </w:p>
    <w:p w14:paraId="4BCA319E" w14:textId="77777777" w:rsidR="00DE684E" w:rsidRPr="00C902D4" w:rsidRDefault="00DE684E" w:rsidP="00AF7805">
      <w:pPr>
        <w:pStyle w:val="atext"/>
        <w:numPr>
          <w:ilvl w:val="0"/>
          <w:numId w:val="143"/>
        </w:numPr>
        <w:spacing w:line="360" w:lineRule="auto"/>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Bước 2:</w:t>
      </w:r>
      <w:r w:rsidRPr="00C902D4">
        <w:rPr>
          <w:rFonts w:ascii="Arial" w:hAnsi="Arial" w:cs="Arial"/>
          <w:color w:val="000000" w:themeColor="text1"/>
          <w:sz w:val="20"/>
          <w:szCs w:val="20"/>
          <w:lang w:val="vi-VN"/>
        </w:rPr>
        <w:t xml:space="preserve"> Người dùng thực hiện thao tác tại vùng nhập thông tin. </w:t>
      </w:r>
    </w:p>
    <w:p w14:paraId="26DE45EE" w14:textId="77777777" w:rsidR="00DE684E" w:rsidRPr="00C902D4" w:rsidRDefault="00DE684E" w:rsidP="00AF7805">
      <w:pPr>
        <w:pStyle w:val="atext"/>
        <w:numPr>
          <w:ilvl w:val="1"/>
          <w:numId w:val="144"/>
        </w:numPr>
        <w:spacing w:line="360" w:lineRule="auto"/>
        <w:rPr>
          <w:rFonts w:ascii="Arial" w:hAnsi="Arial" w:cs="Arial"/>
          <w:b/>
          <w:color w:val="000000" w:themeColor="text1"/>
          <w:sz w:val="20"/>
          <w:szCs w:val="20"/>
          <w:lang w:val="vi-VN"/>
        </w:rPr>
      </w:pPr>
      <w:r w:rsidRPr="00C902D4">
        <w:rPr>
          <w:rFonts w:ascii="Arial" w:hAnsi="Arial" w:cs="Arial"/>
          <w:color w:val="000000" w:themeColor="text1"/>
          <w:sz w:val="20"/>
          <w:szCs w:val="20"/>
          <w:lang w:val="vi-VN"/>
        </w:rPr>
        <w:t>Thông tin sau khi lưu vào hệ thống thành công sẽ hiển thị trên lưới dữ liệu.</w:t>
      </w:r>
    </w:p>
    <w:p w14:paraId="382D7E00" w14:textId="77777777" w:rsidR="00DE684E" w:rsidRPr="00C902D4" w:rsidRDefault="00DE684E" w:rsidP="00AF7805">
      <w:pPr>
        <w:pStyle w:val="atext"/>
        <w:numPr>
          <w:ilvl w:val="1"/>
          <w:numId w:val="144"/>
        </w:numPr>
        <w:spacing w:line="360" w:lineRule="auto"/>
        <w:rPr>
          <w:rFonts w:ascii="Arial" w:hAnsi="Arial" w:cs="Arial"/>
          <w:color w:val="000000" w:themeColor="text1"/>
          <w:sz w:val="20"/>
          <w:szCs w:val="20"/>
          <w:lang w:val="vi-VN"/>
        </w:rPr>
      </w:pPr>
      <w:r w:rsidRPr="00C902D4">
        <w:rPr>
          <w:rFonts w:ascii="Arial" w:hAnsi="Arial" w:cs="Arial"/>
          <w:color w:val="000000" w:themeColor="text1"/>
          <w:sz w:val="20"/>
          <w:szCs w:val="20"/>
          <w:lang w:val="vi-VN"/>
        </w:rPr>
        <w:t>Người dùng thao tác tại các nút chức năng: Làm mới, Ghi, Chọn, Xóa, Xuất excel.</w:t>
      </w:r>
    </w:p>
    <w:p w14:paraId="444784DD"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6C0FB57"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125" w:type="dxa"/>
        <w:tblLook w:val="04A0" w:firstRow="1" w:lastRow="0" w:firstColumn="1" w:lastColumn="0" w:noHBand="0" w:noVBand="1"/>
      </w:tblPr>
      <w:tblGrid>
        <w:gridCol w:w="595"/>
        <w:gridCol w:w="1298"/>
        <w:gridCol w:w="770"/>
        <w:gridCol w:w="679"/>
        <w:gridCol w:w="826"/>
        <w:gridCol w:w="969"/>
        <w:gridCol w:w="759"/>
        <w:gridCol w:w="1932"/>
        <w:gridCol w:w="1266"/>
      </w:tblGrid>
      <w:tr w:rsidR="00DE684E" w:rsidRPr="00C902D4" w14:paraId="7B6AB505"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476DF0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F5789C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C4E716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860BCB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2351CC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A9E3677"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29C5F3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3FD1DEA"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071738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563E7446"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7AF87F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400C27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1C3102A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F3ECB8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4713E41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12260E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EED801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8581FA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Ký hiệu của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67C39BD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01AE77AF"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4FF943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4BE60CA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Tên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538104A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79BDF7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51D8DAE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752C7BB"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C5156C"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D3847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Tên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398D6D7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30CA94CC"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D32202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3</w:t>
            </w:r>
          </w:p>
        </w:tc>
        <w:tc>
          <w:tcPr>
            <w:tcW w:w="0" w:type="auto"/>
            <w:tcBorders>
              <w:top w:val="nil"/>
              <w:left w:val="nil"/>
              <w:bottom w:val="single" w:sz="4" w:space="0" w:color="auto"/>
              <w:right w:val="single" w:sz="4" w:space="0" w:color="auto"/>
            </w:tcBorders>
            <w:shd w:val="clear" w:color="auto" w:fill="auto"/>
            <w:vAlign w:val="center"/>
          </w:tcPr>
          <w:p w14:paraId="270979FA"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Lĩnh vực đào tạo</w:t>
            </w:r>
          </w:p>
        </w:tc>
        <w:tc>
          <w:tcPr>
            <w:tcW w:w="0" w:type="auto"/>
            <w:tcBorders>
              <w:top w:val="nil"/>
              <w:left w:val="nil"/>
              <w:bottom w:val="single" w:sz="4" w:space="0" w:color="auto"/>
              <w:right w:val="single" w:sz="4" w:space="0" w:color="auto"/>
            </w:tcBorders>
            <w:shd w:val="clear" w:color="auto" w:fill="auto"/>
            <w:vAlign w:val="center"/>
          </w:tcPr>
          <w:p w14:paraId="3199409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F4EBED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6AFCE2F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29D521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lĩnh vực cha</w:t>
            </w:r>
          </w:p>
        </w:tc>
        <w:tc>
          <w:tcPr>
            <w:tcW w:w="0" w:type="auto"/>
            <w:tcBorders>
              <w:top w:val="nil"/>
              <w:left w:val="nil"/>
              <w:bottom w:val="single" w:sz="4" w:space="0" w:color="auto"/>
              <w:right w:val="single" w:sz="4" w:space="0" w:color="auto"/>
            </w:tcBorders>
            <w:shd w:val="clear" w:color="auto" w:fill="auto"/>
            <w:vAlign w:val="center"/>
          </w:tcPr>
          <w:p w14:paraId="6863F79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E1DC8D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Cho phép chọn nhiều bản ghi theo danh sách</w:t>
            </w:r>
          </w:p>
        </w:tc>
        <w:tc>
          <w:tcPr>
            <w:tcW w:w="0" w:type="auto"/>
            <w:tcBorders>
              <w:top w:val="nil"/>
              <w:left w:val="nil"/>
              <w:bottom w:val="single" w:sz="4" w:space="0" w:color="auto"/>
              <w:right w:val="single" w:sz="4" w:space="0" w:color="auto"/>
            </w:tcBorders>
            <w:shd w:val="clear" w:color="auto" w:fill="auto"/>
            <w:vAlign w:val="center"/>
          </w:tcPr>
          <w:p w14:paraId="37AE324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5AC567A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6BB1DE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33768E1E"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Điện thoại</w:t>
            </w:r>
          </w:p>
        </w:tc>
        <w:tc>
          <w:tcPr>
            <w:tcW w:w="0" w:type="auto"/>
            <w:tcBorders>
              <w:top w:val="nil"/>
              <w:left w:val="nil"/>
              <w:bottom w:val="single" w:sz="4" w:space="0" w:color="auto"/>
              <w:right w:val="single" w:sz="4" w:space="0" w:color="auto"/>
            </w:tcBorders>
            <w:shd w:val="clear" w:color="auto" w:fill="auto"/>
            <w:vAlign w:val="center"/>
          </w:tcPr>
          <w:p w14:paraId="6636EA0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3BC827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vAlign w:val="center"/>
          </w:tcPr>
          <w:p w14:paraId="51E6792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1C2D08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9C641C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5D54ED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Số điện thoại của đơn vị đào tạo</w:t>
            </w:r>
          </w:p>
        </w:tc>
        <w:tc>
          <w:tcPr>
            <w:tcW w:w="0" w:type="auto"/>
            <w:tcBorders>
              <w:top w:val="nil"/>
              <w:left w:val="nil"/>
              <w:bottom w:val="single" w:sz="4" w:space="0" w:color="auto"/>
              <w:right w:val="single" w:sz="4" w:space="0" w:color="auto"/>
            </w:tcBorders>
            <w:shd w:val="clear" w:color="auto" w:fill="auto"/>
            <w:vAlign w:val="center"/>
          </w:tcPr>
          <w:p w14:paraId="233F9F0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2E888CA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2253DE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49C51D3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themeColor="text1"/>
                <w:sz w:val="20"/>
                <w:lang w:val="vi-VN"/>
              </w:rPr>
              <w:t>website</w:t>
            </w:r>
          </w:p>
        </w:tc>
        <w:tc>
          <w:tcPr>
            <w:tcW w:w="0" w:type="auto"/>
            <w:tcBorders>
              <w:top w:val="nil"/>
              <w:left w:val="nil"/>
              <w:bottom w:val="single" w:sz="4" w:space="0" w:color="auto"/>
              <w:right w:val="single" w:sz="4" w:space="0" w:color="auto"/>
            </w:tcBorders>
            <w:shd w:val="clear" w:color="auto" w:fill="auto"/>
            <w:vAlign w:val="center"/>
          </w:tcPr>
          <w:p w14:paraId="29FE8D5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5810B9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62A6502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15EFAF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CF5C3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5111BB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lang w:val="vi-VN"/>
              </w:rPr>
              <w:t>website</w:t>
            </w:r>
          </w:p>
        </w:tc>
        <w:tc>
          <w:tcPr>
            <w:tcW w:w="0" w:type="auto"/>
            <w:tcBorders>
              <w:top w:val="nil"/>
              <w:left w:val="nil"/>
              <w:bottom w:val="single" w:sz="4" w:space="0" w:color="auto"/>
              <w:right w:val="single" w:sz="4" w:space="0" w:color="auto"/>
            </w:tcBorders>
            <w:shd w:val="clear" w:color="auto" w:fill="auto"/>
            <w:vAlign w:val="center"/>
          </w:tcPr>
          <w:p w14:paraId="0C62349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788A350A"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787B50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6</w:t>
            </w:r>
          </w:p>
        </w:tc>
        <w:tc>
          <w:tcPr>
            <w:tcW w:w="0" w:type="auto"/>
            <w:tcBorders>
              <w:top w:val="nil"/>
              <w:left w:val="nil"/>
              <w:bottom w:val="single" w:sz="4" w:space="0" w:color="auto"/>
              <w:right w:val="single" w:sz="4" w:space="0" w:color="auto"/>
            </w:tcBorders>
            <w:shd w:val="clear" w:color="auto" w:fill="auto"/>
            <w:vAlign w:val="center"/>
          </w:tcPr>
          <w:p w14:paraId="3C39DF9C" w14:textId="77777777" w:rsidR="00DE684E" w:rsidRPr="00C902D4" w:rsidRDefault="00DE684E" w:rsidP="00AF7805">
            <w:pPr>
              <w:spacing w:before="0" w:after="0" w:line="360" w:lineRule="auto"/>
              <w:rPr>
                <w:rFonts w:ascii="Arial" w:hAnsi="Arial" w:cs="Arial"/>
                <w:color w:val="000000" w:themeColor="text1"/>
                <w:sz w:val="20"/>
                <w:lang w:val="vi-VN"/>
              </w:rPr>
            </w:pPr>
            <w:r w:rsidRPr="00C902D4">
              <w:rPr>
                <w:rFonts w:ascii="Arial" w:hAnsi="Arial" w:cs="Arial"/>
                <w:color w:val="000000"/>
                <w:sz w:val="20"/>
              </w:rPr>
              <w:t>Fax</w:t>
            </w:r>
          </w:p>
        </w:tc>
        <w:tc>
          <w:tcPr>
            <w:tcW w:w="0" w:type="auto"/>
            <w:tcBorders>
              <w:top w:val="nil"/>
              <w:left w:val="nil"/>
              <w:bottom w:val="single" w:sz="4" w:space="0" w:color="auto"/>
              <w:right w:val="single" w:sz="4" w:space="0" w:color="auto"/>
            </w:tcBorders>
            <w:shd w:val="clear" w:color="auto" w:fill="auto"/>
            <w:vAlign w:val="center"/>
          </w:tcPr>
          <w:p w14:paraId="1344316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A26F13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vAlign w:val="center"/>
          </w:tcPr>
          <w:p w14:paraId="03008D7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73F064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7E1F1D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208DB7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Fax</w:t>
            </w:r>
          </w:p>
        </w:tc>
        <w:tc>
          <w:tcPr>
            <w:tcW w:w="0" w:type="auto"/>
            <w:tcBorders>
              <w:top w:val="nil"/>
              <w:left w:val="nil"/>
              <w:bottom w:val="single" w:sz="4" w:space="0" w:color="auto"/>
              <w:right w:val="single" w:sz="4" w:space="0" w:color="auto"/>
            </w:tcBorders>
            <w:shd w:val="clear" w:color="auto" w:fill="auto"/>
            <w:vAlign w:val="center"/>
          </w:tcPr>
          <w:p w14:paraId="78D7594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1520FEE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921BEE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7</w:t>
            </w:r>
          </w:p>
        </w:tc>
        <w:tc>
          <w:tcPr>
            <w:tcW w:w="0" w:type="auto"/>
            <w:tcBorders>
              <w:top w:val="nil"/>
              <w:left w:val="nil"/>
              <w:bottom w:val="single" w:sz="4" w:space="0" w:color="auto"/>
              <w:right w:val="single" w:sz="4" w:space="0" w:color="auto"/>
            </w:tcBorders>
            <w:shd w:val="clear" w:color="auto" w:fill="auto"/>
            <w:vAlign w:val="center"/>
          </w:tcPr>
          <w:p w14:paraId="4EA4E6D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Mã số thuế</w:t>
            </w:r>
          </w:p>
        </w:tc>
        <w:tc>
          <w:tcPr>
            <w:tcW w:w="0" w:type="auto"/>
            <w:tcBorders>
              <w:top w:val="nil"/>
              <w:left w:val="nil"/>
              <w:bottom w:val="single" w:sz="4" w:space="0" w:color="auto"/>
              <w:right w:val="single" w:sz="4" w:space="0" w:color="auto"/>
            </w:tcBorders>
            <w:shd w:val="clear" w:color="auto" w:fill="auto"/>
            <w:vAlign w:val="center"/>
          </w:tcPr>
          <w:p w14:paraId="2739119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365746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30</w:t>
            </w:r>
          </w:p>
        </w:tc>
        <w:tc>
          <w:tcPr>
            <w:tcW w:w="0" w:type="auto"/>
            <w:tcBorders>
              <w:top w:val="nil"/>
              <w:left w:val="nil"/>
              <w:bottom w:val="single" w:sz="4" w:space="0" w:color="auto"/>
              <w:right w:val="single" w:sz="4" w:space="0" w:color="auto"/>
            </w:tcBorders>
            <w:shd w:val="clear" w:color="auto" w:fill="auto"/>
            <w:vAlign w:val="center"/>
          </w:tcPr>
          <w:p w14:paraId="762F480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EEAAEE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C457C1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B718F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số thuế của đơn vị</w:t>
            </w:r>
          </w:p>
        </w:tc>
        <w:tc>
          <w:tcPr>
            <w:tcW w:w="0" w:type="auto"/>
            <w:tcBorders>
              <w:top w:val="nil"/>
              <w:left w:val="nil"/>
              <w:bottom w:val="single" w:sz="4" w:space="0" w:color="auto"/>
              <w:right w:val="single" w:sz="4" w:space="0" w:color="auto"/>
            </w:tcBorders>
            <w:shd w:val="clear" w:color="auto" w:fill="auto"/>
            <w:vAlign w:val="center"/>
          </w:tcPr>
          <w:p w14:paraId="3B465B1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35DC13A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DDEFE2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8</w:t>
            </w:r>
          </w:p>
        </w:tc>
        <w:tc>
          <w:tcPr>
            <w:tcW w:w="0" w:type="auto"/>
            <w:tcBorders>
              <w:top w:val="nil"/>
              <w:left w:val="nil"/>
              <w:bottom w:val="single" w:sz="4" w:space="0" w:color="auto"/>
              <w:right w:val="single" w:sz="4" w:space="0" w:color="auto"/>
            </w:tcBorders>
            <w:shd w:val="clear" w:color="auto" w:fill="auto"/>
            <w:vAlign w:val="center"/>
          </w:tcPr>
          <w:p w14:paraId="5EC977D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themeColor="text1"/>
                <w:sz w:val="20"/>
                <w:lang w:val="vi-VN"/>
              </w:rPr>
              <w:t>Số giấy phép đăng ký hoạt động kinh doanh</w:t>
            </w:r>
          </w:p>
        </w:tc>
        <w:tc>
          <w:tcPr>
            <w:tcW w:w="0" w:type="auto"/>
            <w:tcBorders>
              <w:top w:val="nil"/>
              <w:left w:val="nil"/>
              <w:bottom w:val="single" w:sz="4" w:space="0" w:color="auto"/>
              <w:right w:val="single" w:sz="4" w:space="0" w:color="auto"/>
            </w:tcBorders>
            <w:shd w:val="clear" w:color="auto" w:fill="auto"/>
            <w:vAlign w:val="center"/>
          </w:tcPr>
          <w:p w14:paraId="720719C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57469E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vAlign w:val="center"/>
          </w:tcPr>
          <w:p w14:paraId="2E101DA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B4DB1B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A74F2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393B82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lang w:val="vi-VN"/>
              </w:rPr>
              <w:t>Số giấy phép đăng ký hoạt động kinh doanh</w:t>
            </w:r>
          </w:p>
        </w:tc>
        <w:tc>
          <w:tcPr>
            <w:tcW w:w="0" w:type="auto"/>
            <w:tcBorders>
              <w:top w:val="nil"/>
              <w:left w:val="nil"/>
              <w:bottom w:val="single" w:sz="4" w:space="0" w:color="auto"/>
              <w:right w:val="single" w:sz="4" w:space="0" w:color="auto"/>
            </w:tcBorders>
            <w:shd w:val="clear" w:color="auto" w:fill="auto"/>
            <w:vAlign w:val="center"/>
          </w:tcPr>
          <w:p w14:paraId="350C59C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73EB3B51"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6EC00D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9</w:t>
            </w:r>
          </w:p>
        </w:tc>
        <w:tc>
          <w:tcPr>
            <w:tcW w:w="0" w:type="auto"/>
            <w:tcBorders>
              <w:top w:val="nil"/>
              <w:left w:val="nil"/>
              <w:bottom w:val="single" w:sz="4" w:space="0" w:color="auto"/>
              <w:right w:val="single" w:sz="4" w:space="0" w:color="auto"/>
            </w:tcBorders>
            <w:shd w:val="clear" w:color="auto" w:fill="auto"/>
            <w:vAlign w:val="center"/>
          </w:tcPr>
          <w:p w14:paraId="36E9BB0F" w14:textId="77777777" w:rsidR="00DE684E" w:rsidRPr="00C902D4" w:rsidRDefault="00DE684E" w:rsidP="00AF7805">
            <w:pPr>
              <w:spacing w:before="0" w:after="0" w:line="360" w:lineRule="auto"/>
              <w:rPr>
                <w:rFonts w:ascii="Arial" w:hAnsi="Arial" w:cs="Arial"/>
                <w:color w:val="000000" w:themeColor="text1"/>
                <w:sz w:val="20"/>
                <w:lang w:val="vi-VN"/>
              </w:rPr>
            </w:pPr>
            <w:r w:rsidRPr="00C902D4">
              <w:rPr>
                <w:rFonts w:ascii="Arial" w:hAnsi="Arial" w:cs="Arial"/>
                <w:color w:val="000000" w:themeColor="text1"/>
                <w:sz w:val="20"/>
              </w:rPr>
              <w:t>Cung cấp khóa học</w:t>
            </w:r>
          </w:p>
        </w:tc>
        <w:tc>
          <w:tcPr>
            <w:tcW w:w="0" w:type="auto"/>
            <w:tcBorders>
              <w:top w:val="nil"/>
              <w:left w:val="nil"/>
              <w:bottom w:val="single" w:sz="4" w:space="0" w:color="auto"/>
              <w:right w:val="single" w:sz="4" w:space="0" w:color="auto"/>
            </w:tcBorders>
            <w:shd w:val="clear" w:color="auto" w:fill="auto"/>
            <w:vAlign w:val="center"/>
          </w:tcPr>
          <w:p w14:paraId="3FB9FEB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5D6CE11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504BEF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21F1B1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E5F29E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3D6857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themeColor="text1"/>
                <w:sz w:val="20"/>
              </w:rPr>
              <w:t>Tích chọn nếu đối tác cung cấp khóa học</w:t>
            </w:r>
          </w:p>
        </w:tc>
        <w:tc>
          <w:tcPr>
            <w:tcW w:w="0" w:type="auto"/>
            <w:tcBorders>
              <w:top w:val="nil"/>
              <w:left w:val="nil"/>
              <w:bottom w:val="single" w:sz="4" w:space="0" w:color="auto"/>
              <w:right w:val="single" w:sz="4" w:space="0" w:color="auto"/>
            </w:tcBorders>
            <w:shd w:val="clear" w:color="auto" w:fill="auto"/>
            <w:vAlign w:val="center"/>
          </w:tcPr>
          <w:p w14:paraId="47CBE3B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Checkbox</w:t>
            </w:r>
          </w:p>
        </w:tc>
      </w:tr>
      <w:tr w:rsidR="00DE684E" w:rsidRPr="00C902D4" w14:paraId="1F18537C"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24F84D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5FA81408" w14:textId="77777777" w:rsidR="00DE684E" w:rsidRPr="00C902D4" w:rsidRDefault="00DE684E" w:rsidP="00AF7805">
            <w:pPr>
              <w:spacing w:before="0" w:after="0" w:line="360" w:lineRule="auto"/>
              <w:rPr>
                <w:rFonts w:ascii="Arial" w:hAnsi="Arial" w:cs="Arial"/>
                <w:color w:val="000000" w:themeColor="text1"/>
                <w:sz w:val="20"/>
              </w:rPr>
            </w:pPr>
            <w:r w:rsidRPr="00C902D4">
              <w:rPr>
                <w:rFonts w:ascii="Arial" w:hAnsi="Arial" w:cs="Arial"/>
                <w:color w:val="000000"/>
                <w:sz w:val="20"/>
              </w:rPr>
              <w:t>Cung cấp chứng chỉ</w:t>
            </w:r>
          </w:p>
        </w:tc>
        <w:tc>
          <w:tcPr>
            <w:tcW w:w="0" w:type="auto"/>
            <w:tcBorders>
              <w:top w:val="nil"/>
              <w:left w:val="nil"/>
              <w:bottom w:val="single" w:sz="4" w:space="0" w:color="auto"/>
              <w:right w:val="single" w:sz="4" w:space="0" w:color="auto"/>
            </w:tcBorders>
            <w:shd w:val="clear" w:color="auto" w:fill="auto"/>
            <w:vAlign w:val="center"/>
          </w:tcPr>
          <w:p w14:paraId="4E154E4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2268A55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239B4F7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843B0A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7DC507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A0759E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Tích chọn nếu đối tác cung cấp chứng chỉ</w:t>
            </w:r>
          </w:p>
        </w:tc>
        <w:tc>
          <w:tcPr>
            <w:tcW w:w="0" w:type="auto"/>
            <w:tcBorders>
              <w:top w:val="nil"/>
              <w:left w:val="nil"/>
              <w:bottom w:val="single" w:sz="4" w:space="0" w:color="auto"/>
              <w:right w:val="single" w:sz="4" w:space="0" w:color="auto"/>
            </w:tcBorders>
            <w:shd w:val="clear" w:color="auto" w:fill="auto"/>
            <w:vAlign w:val="center"/>
          </w:tcPr>
          <w:p w14:paraId="671155E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Checkbox</w:t>
            </w:r>
          </w:p>
        </w:tc>
      </w:tr>
      <w:tr w:rsidR="00DE684E" w:rsidRPr="00C902D4" w14:paraId="33F1EB69"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3477F1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11</w:t>
            </w:r>
          </w:p>
        </w:tc>
        <w:tc>
          <w:tcPr>
            <w:tcW w:w="0" w:type="auto"/>
            <w:tcBorders>
              <w:top w:val="nil"/>
              <w:left w:val="nil"/>
              <w:bottom w:val="single" w:sz="4" w:space="0" w:color="auto"/>
              <w:right w:val="single" w:sz="4" w:space="0" w:color="auto"/>
            </w:tcBorders>
            <w:shd w:val="clear" w:color="auto" w:fill="auto"/>
            <w:vAlign w:val="center"/>
          </w:tcPr>
          <w:p w14:paraId="68E41E7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Địa chỉ</w:t>
            </w:r>
          </w:p>
        </w:tc>
        <w:tc>
          <w:tcPr>
            <w:tcW w:w="0" w:type="auto"/>
            <w:tcBorders>
              <w:top w:val="nil"/>
              <w:left w:val="nil"/>
              <w:bottom w:val="single" w:sz="4" w:space="0" w:color="auto"/>
              <w:right w:val="single" w:sz="4" w:space="0" w:color="auto"/>
            </w:tcBorders>
            <w:shd w:val="clear" w:color="auto" w:fill="auto"/>
            <w:vAlign w:val="center"/>
          </w:tcPr>
          <w:p w14:paraId="1271145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7265A6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vAlign w:val="center"/>
          </w:tcPr>
          <w:p w14:paraId="3566BA25"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0FFF50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6681AB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2D573A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Địa chỉ của đơn vị đào tạo</w:t>
            </w:r>
          </w:p>
        </w:tc>
        <w:tc>
          <w:tcPr>
            <w:tcW w:w="0" w:type="auto"/>
            <w:tcBorders>
              <w:top w:val="nil"/>
              <w:left w:val="nil"/>
              <w:bottom w:val="single" w:sz="4" w:space="0" w:color="auto"/>
              <w:right w:val="single" w:sz="4" w:space="0" w:color="auto"/>
            </w:tcBorders>
            <w:shd w:val="clear" w:color="auto" w:fill="auto"/>
            <w:vAlign w:val="center"/>
          </w:tcPr>
          <w:p w14:paraId="61C3E9E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1D352359"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2E0EB7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12</w:t>
            </w:r>
          </w:p>
        </w:tc>
        <w:tc>
          <w:tcPr>
            <w:tcW w:w="0" w:type="auto"/>
            <w:tcBorders>
              <w:top w:val="nil"/>
              <w:left w:val="nil"/>
              <w:bottom w:val="single" w:sz="4" w:space="0" w:color="auto"/>
              <w:right w:val="single" w:sz="4" w:space="0" w:color="auto"/>
            </w:tcBorders>
            <w:shd w:val="clear" w:color="auto" w:fill="auto"/>
            <w:vAlign w:val="center"/>
          </w:tcPr>
          <w:p w14:paraId="69B629A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0C686A9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CCF1AC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5042DC9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014A12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278613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F3740D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Mô tả thêm</w:t>
            </w:r>
          </w:p>
        </w:tc>
        <w:tc>
          <w:tcPr>
            <w:tcW w:w="0" w:type="auto"/>
            <w:tcBorders>
              <w:top w:val="nil"/>
              <w:left w:val="nil"/>
              <w:bottom w:val="single" w:sz="4" w:space="0" w:color="auto"/>
              <w:right w:val="single" w:sz="4" w:space="0" w:color="auto"/>
            </w:tcBorders>
            <w:shd w:val="clear" w:color="auto" w:fill="auto"/>
            <w:vAlign w:val="center"/>
          </w:tcPr>
          <w:p w14:paraId="05BF769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5B96159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A99D26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13</w:t>
            </w:r>
          </w:p>
        </w:tc>
        <w:tc>
          <w:tcPr>
            <w:tcW w:w="0" w:type="auto"/>
            <w:tcBorders>
              <w:top w:val="nil"/>
              <w:left w:val="nil"/>
              <w:bottom w:val="single" w:sz="4" w:space="0" w:color="auto"/>
              <w:right w:val="single" w:sz="4" w:space="0" w:color="auto"/>
            </w:tcBorders>
            <w:shd w:val="clear" w:color="auto" w:fill="auto"/>
            <w:vAlign w:val="center"/>
          </w:tcPr>
          <w:p w14:paraId="1A2A187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Black list</w:t>
            </w:r>
          </w:p>
        </w:tc>
        <w:tc>
          <w:tcPr>
            <w:tcW w:w="0" w:type="auto"/>
            <w:tcBorders>
              <w:top w:val="nil"/>
              <w:left w:val="nil"/>
              <w:bottom w:val="single" w:sz="4" w:space="0" w:color="auto"/>
              <w:right w:val="single" w:sz="4" w:space="0" w:color="auto"/>
            </w:tcBorders>
            <w:shd w:val="clear" w:color="auto" w:fill="auto"/>
            <w:vAlign w:val="center"/>
          </w:tcPr>
          <w:p w14:paraId="5BF9F6B5"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1F7A574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3373B46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8DCE3A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D1670C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0F09C5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Đối tác được tích vào black list sẽ hiển thị danh sách riêng để CBĐT biết </w:t>
            </w:r>
            <w:r w:rsidRPr="00C902D4">
              <w:rPr>
                <w:rFonts w:ascii="Arial" w:hAnsi="Arial" w:cs="Arial"/>
                <w:color w:val="000000"/>
                <w:sz w:val="20"/>
              </w:rPr>
              <w:lastRenderedPageBreak/>
              <w:t>vào không thuê đối tác này để giảng dạy</w:t>
            </w:r>
          </w:p>
        </w:tc>
        <w:tc>
          <w:tcPr>
            <w:tcW w:w="0" w:type="auto"/>
            <w:tcBorders>
              <w:top w:val="nil"/>
              <w:left w:val="nil"/>
              <w:bottom w:val="single" w:sz="4" w:space="0" w:color="auto"/>
              <w:right w:val="single" w:sz="4" w:space="0" w:color="auto"/>
            </w:tcBorders>
            <w:shd w:val="clear" w:color="auto" w:fill="auto"/>
            <w:vAlign w:val="center"/>
          </w:tcPr>
          <w:p w14:paraId="59A9A11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Checkbox</w:t>
            </w:r>
          </w:p>
        </w:tc>
      </w:tr>
      <w:tr w:rsidR="00DE684E" w:rsidRPr="00C902D4" w14:paraId="4AD5579C" w14:textId="77777777" w:rsidTr="00A275C2">
        <w:trPr>
          <w:trHeight w:val="80"/>
        </w:trPr>
        <w:tc>
          <w:tcPr>
            <w:tcW w:w="0" w:type="auto"/>
            <w:gridSpan w:val="9"/>
            <w:tcBorders>
              <w:top w:val="nil"/>
              <w:left w:val="single" w:sz="4" w:space="0" w:color="auto"/>
              <w:bottom w:val="single" w:sz="4" w:space="0" w:color="auto"/>
              <w:right w:val="single" w:sz="4" w:space="0" w:color="auto"/>
            </w:tcBorders>
            <w:shd w:val="clear" w:color="auto" w:fill="auto"/>
            <w:vAlign w:val="center"/>
          </w:tcPr>
          <w:p w14:paraId="27C850E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b/>
                <w:i/>
                <w:sz w:val="20"/>
              </w:rPr>
              <w:t>Thông tin trên hợp đồng</w:t>
            </w:r>
          </w:p>
        </w:tc>
      </w:tr>
      <w:tr w:rsidR="00DE684E" w:rsidRPr="00C902D4" w14:paraId="7B66F7F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58EC86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14</w:t>
            </w:r>
          </w:p>
        </w:tc>
        <w:tc>
          <w:tcPr>
            <w:tcW w:w="0" w:type="auto"/>
            <w:tcBorders>
              <w:top w:val="nil"/>
              <w:left w:val="nil"/>
              <w:bottom w:val="single" w:sz="4" w:space="0" w:color="auto"/>
              <w:right w:val="single" w:sz="4" w:space="0" w:color="auto"/>
            </w:tcBorders>
            <w:shd w:val="clear" w:color="auto" w:fill="auto"/>
            <w:vAlign w:val="center"/>
          </w:tcPr>
          <w:p w14:paraId="01AACAE6" w14:textId="77777777" w:rsidR="00DE684E" w:rsidRPr="00C902D4" w:rsidRDefault="00DE684E" w:rsidP="00AF7805">
            <w:pPr>
              <w:spacing w:before="0" w:after="0" w:line="360" w:lineRule="auto"/>
              <w:rPr>
                <w:rFonts w:ascii="Arial" w:hAnsi="Arial" w:cs="Arial"/>
                <w:b/>
                <w:i/>
                <w:sz w:val="20"/>
              </w:rPr>
            </w:pPr>
            <w:r w:rsidRPr="00C902D4">
              <w:rPr>
                <w:rFonts w:ascii="Arial" w:hAnsi="Arial" w:cs="Arial"/>
                <w:color w:val="000000"/>
                <w:sz w:val="20"/>
              </w:rPr>
              <w:t>Người đại diện</w:t>
            </w:r>
          </w:p>
        </w:tc>
        <w:tc>
          <w:tcPr>
            <w:tcW w:w="0" w:type="auto"/>
            <w:tcBorders>
              <w:top w:val="nil"/>
              <w:left w:val="nil"/>
              <w:bottom w:val="single" w:sz="4" w:space="0" w:color="auto"/>
              <w:right w:val="single" w:sz="4" w:space="0" w:color="auto"/>
            </w:tcBorders>
            <w:shd w:val="clear" w:color="auto" w:fill="auto"/>
            <w:vAlign w:val="center"/>
          </w:tcPr>
          <w:p w14:paraId="103684F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696CB8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320B9AF8"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244DF2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31CAD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3E59C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Họ tên người đại diện</w:t>
            </w:r>
          </w:p>
        </w:tc>
        <w:tc>
          <w:tcPr>
            <w:tcW w:w="0" w:type="auto"/>
            <w:tcBorders>
              <w:top w:val="nil"/>
              <w:left w:val="nil"/>
              <w:bottom w:val="single" w:sz="4" w:space="0" w:color="auto"/>
              <w:right w:val="single" w:sz="4" w:space="0" w:color="auto"/>
            </w:tcBorders>
            <w:shd w:val="clear" w:color="auto" w:fill="auto"/>
            <w:vAlign w:val="center"/>
          </w:tcPr>
          <w:p w14:paraId="3F069AA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61CE0F51"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842B02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15</w:t>
            </w:r>
          </w:p>
        </w:tc>
        <w:tc>
          <w:tcPr>
            <w:tcW w:w="0" w:type="auto"/>
            <w:tcBorders>
              <w:top w:val="nil"/>
              <w:left w:val="nil"/>
              <w:bottom w:val="single" w:sz="4" w:space="0" w:color="auto"/>
              <w:right w:val="single" w:sz="4" w:space="0" w:color="auto"/>
            </w:tcBorders>
            <w:shd w:val="clear" w:color="auto" w:fill="auto"/>
            <w:vAlign w:val="center"/>
          </w:tcPr>
          <w:p w14:paraId="716C3BF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Chức vụ</w:t>
            </w:r>
          </w:p>
        </w:tc>
        <w:tc>
          <w:tcPr>
            <w:tcW w:w="0" w:type="auto"/>
            <w:tcBorders>
              <w:top w:val="nil"/>
              <w:left w:val="nil"/>
              <w:bottom w:val="single" w:sz="4" w:space="0" w:color="auto"/>
              <w:right w:val="single" w:sz="4" w:space="0" w:color="auto"/>
            </w:tcBorders>
            <w:shd w:val="clear" w:color="auto" w:fill="auto"/>
            <w:vAlign w:val="center"/>
          </w:tcPr>
          <w:p w14:paraId="6044E88A"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E99DB5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vAlign w:val="center"/>
          </w:tcPr>
          <w:p w14:paraId="7F814178"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CB98BC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33725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B707F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Chức vụ của người đại diện</w:t>
            </w:r>
          </w:p>
        </w:tc>
        <w:tc>
          <w:tcPr>
            <w:tcW w:w="0" w:type="auto"/>
            <w:tcBorders>
              <w:top w:val="nil"/>
              <w:left w:val="nil"/>
              <w:bottom w:val="single" w:sz="4" w:space="0" w:color="auto"/>
              <w:right w:val="single" w:sz="4" w:space="0" w:color="auto"/>
            </w:tcBorders>
            <w:shd w:val="clear" w:color="auto" w:fill="auto"/>
            <w:vAlign w:val="center"/>
          </w:tcPr>
          <w:p w14:paraId="15B87E3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283CB73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92E776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16</w:t>
            </w:r>
          </w:p>
        </w:tc>
        <w:tc>
          <w:tcPr>
            <w:tcW w:w="0" w:type="auto"/>
            <w:tcBorders>
              <w:top w:val="nil"/>
              <w:left w:val="nil"/>
              <w:bottom w:val="single" w:sz="4" w:space="0" w:color="auto"/>
              <w:right w:val="single" w:sz="4" w:space="0" w:color="auto"/>
            </w:tcBorders>
            <w:shd w:val="clear" w:color="auto" w:fill="auto"/>
            <w:vAlign w:val="center"/>
          </w:tcPr>
          <w:p w14:paraId="46A6C61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Số ĐT</w:t>
            </w:r>
          </w:p>
        </w:tc>
        <w:tc>
          <w:tcPr>
            <w:tcW w:w="0" w:type="auto"/>
            <w:tcBorders>
              <w:top w:val="nil"/>
              <w:left w:val="nil"/>
              <w:bottom w:val="single" w:sz="4" w:space="0" w:color="auto"/>
              <w:right w:val="single" w:sz="4" w:space="0" w:color="auto"/>
            </w:tcBorders>
            <w:shd w:val="clear" w:color="auto" w:fill="auto"/>
            <w:vAlign w:val="center"/>
          </w:tcPr>
          <w:p w14:paraId="070A31E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D28503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vAlign w:val="center"/>
          </w:tcPr>
          <w:p w14:paraId="7E993E4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7F6A81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C9A8DA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386A8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Số ĐT của người đại diện</w:t>
            </w:r>
          </w:p>
        </w:tc>
        <w:tc>
          <w:tcPr>
            <w:tcW w:w="0" w:type="auto"/>
            <w:tcBorders>
              <w:top w:val="nil"/>
              <w:left w:val="nil"/>
              <w:bottom w:val="single" w:sz="4" w:space="0" w:color="auto"/>
              <w:right w:val="single" w:sz="4" w:space="0" w:color="auto"/>
            </w:tcBorders>
            <w:shd w:val="clear" w:color="auto" w:fill="auto"/>
            <w:vAlign w:val="center"/>
          </w:tcPr>
          <w:p w14:paraId="4F5C6FE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0A1C2EE7"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C4EC1A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17</w:t>
            </w:r>
          </w:p>
        </w:tc>
        <w:tc>
          <w:tcPr>
            <w:tcW w:w="0" w:type="auto"/>
            <w:tcBorders>
              <w:top w:val="nil"/>
              <w:left w:val="nil"/>
              <w:bottom w:val="single" w:sz="4" w:space="0" w:color="auto"/>
              <w:right w:val="single" w:sz="4" w:space="0" w:color="auto"/>
            </w:tcBorders>
            <w:shd w:val="clear" w:color="auto" w:fill="auto"/>
            <w:vAlign w:val="center"/>
          </w:tcPr>
          <w:p w14:paraId="3469093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Số tài khoản ngân hàng</w:t>
            </w:r>
          </w:p>
        </w:tc>
        <w:tc>
          <w:tcPr>
            <w:tcW w:w="0" w:type="auto"/>
            <w:tcBorders>
              <w:top w:val="nil"/>
              <w:left w:val="nil"/>
              <w:bottom w:val="single" w:sz="4" w:space="0" w:color="auto"/>
              <w:right w:val="single" w:sz="4" w:space="0" w:color="auto"/>
            </w:tcBorders>
            <w:shd w:val="clear" w:color="auto" w:fill="auto"/>
            <w:vAlign w:val="center"/>
          </w:tcPr>
          <w:p w14:paraId="3C93C7D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C657D4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30</w:t>
            </w:r>
          </w:p>
        </w:tc>
        <w:tc>
          <w:tcPr>
            <w:tcW w:w="0" w:type="auto"/>
            <w:tcBorders>
              <w:top w:val="nil"/>
              <w:left w:val="nil"/>
              <w:bottom w:val="single" w:sz="4" w:space="0" w:color="auto"/>
              <w:right w:val="single" w:sz="4" w:space="0" w:color="auto"/>
            </w:tcBorders>
            <w:shd w:val="clear" w:color="auto" w:fill="auto"/>
            <w:vAlign w:val="center"/>
          </w:tcPr>
          <w:p w14:paraId="2C8423A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4577D4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B6CEF1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D1C51D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Số tài khoản ngân hàng của đối tác</w:t>
            </w:r>
          </w:p>
        </w:tc>
        <w:tc>
          <w:tcPr>
            <w:tcW w:w="0" w:type="auto"/>
            <w:tcBorders>
              <w:top w:val="nil"/>
              <w:left w:val="nil"/>
              <w:bottom w:val="single" w:sz="4" w:space="0" w:color="auto"/>
              <w:right w:val="single" w:sz="4" w:space="0" w:color="auto"/>
            </w:tcBorders>
            <w:shd w:val="clear" w:color="auto" w:fill="auto"/>
            <w:vAlign w:val="center"/>
          </w:tcPr>
          <w:p w14:paraId="727B955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68BC2C4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6400BB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18</w:t>
            </w:r>
          </w:p>
        </w:tc>
        <w:tc>
          <w:tcPr>
            <w:tcW w:w="0" w:type="auto"/>
            <w:tcBorders>
              <w:top w:val="nil"/>
              <w:left w:val="nil"/>
              <w:bottom w:val="single" w:sz="4" w:space="0" w:color="auto"/>
              <w:right w:val="single" w:sz="4" w:space="0" w:color="auto"/>
            </w:tcBorders>
            <w:shd w:val="clear" w:color="auto" w:fill="auto"/>
            <w:vAlign w:val="center"/>
          </w:tcPr>
          <w:p w14:paraId="120F37D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Mở tại NH</w:t>
            </w:r>
          </w:p>
        </w:tc>
        <w:tc>
          <w:tcPr>
            <w:tcW w:w="0" w:type="auto"/>
            <w:tcBorders>
              <w:top w:val="nil"/>
              <w:left w:val="nil"/>
              <w:bottom w:val="single" w:sz="4" w:space="0" w:color="auto"/>
              <w:right w:val="single" w:sz="4" w:space="0" w:color="auto"/>
            </w:tcBorders>
            <w:shd w:val="clear" w:color="auto" w:fill="auto"/>
            <w:vAlign w:val="center"/>
          </w:tcPr>
          <w:p w14:paraId="6CDEE9D5"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EBD745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0524C6B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EE7E1D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0CF2DD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71EC1B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Mở tại ngân hàng nào</w:t>
            </w:r>
          </w:p>
        </w:tc>
        <w:tc>
          <w:tcPr>
            <w:tcW w:w="0" w:type="auto"/>
            <w:tcBorders>
              <w:top w:val="nil"/>
              <w:left w:val="nil"/>
              <w:bottom w:val="single" w:sz="4" w:space="0" w:color="auto"/>
              <w:right w:val="single" w:sz="4" w:space="0" w:color="auto"/>
            </w:tcBorders>
            <w:shd w:val="clear" w:color="auto" w:fill="auto"/>
            <w:vAlign w:val="center"/>
          </w:tcPr>
          <w:p w14:paraId="31FA41D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Textbox</w:t>
            </w:r>
          </w:p>
        </w:tc>
      </w:tr>
      <w:tr w:rsidR="00DE684E" w:rsidRPr="00C902D4" w14:paraId="5FFF3190" w14:textId="77777777" w:rsidTr="00A275C2">
        <w:trPr>
          <w:trHeight w:val="80"/>
        </w:trPr>
        <w:tc>
          <w:tcPr>
            <w:tcW w:w="0" w:type="auto"/>
            <w:gridSpan w:val="9"/>
            <w:tcBorders>
              <w:top w:val="single" w:sz="4" w:space="0" w:color="auto"/>
              <w:left w:val="single" w:sz="4" w:space="0" w:color="auto"/>
              <w:bottom w:val="single" w:sz="4" w:space="0" w:color="auto"/>
              <w:right w:val="single" w:sz="4" w:space="0" w:color="auto"/>
            </w:tcBorders>
            <w:shd w:val="clear" w:color="auto" w:fill="auto"/>
            <w:vAlign w:val="center"/>
          </w:tcPr>
          <w:p w14:paraId="15FB2D2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b/>
                <w:i/>
                <w:color w:val="000000"/>
                <w:sz w:val="20"/>
              </w:rPr>
              <w:t xml:space="preserve">Thông tin người liên hệ </w:t>
            </w:r>
            <w:r w:rsidRPr="00C902D4">
              <w:rPr>
                <w:rFonts w:ascii="Arial" w:hAnsi="Arial" w:cs="Arial"/>
                <w:color w:val="000000"/>
                <w:sz w:val="20"/>
              </w:rPr>
              <w:t>(nhập được nhiều người liên hệ)</w:t>
            </w:r>
          </w:p>
        </w:tc>
      </w:tr>
      <w:tr w:rsidR="00DE684E" w:rsidRPr="00C902D4" w14:paraId="61A2EBE1"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C1D54B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C474CB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Họ 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0657D63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72C1B0A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single" w:sz="4" w:space="0" w:color="auto"/>
              <w:left w:val="nil"/>
              <w:bottom w:val="single" w:sz="4" w:space="0" w:color="auto"/>
              <w:right w:val="single" w:sz="4" w:space="0" w:color="auto"/>
            </w:tcBorders>
            <w:shd w:val="clear" w:color="auto" w:fill="auto"/>
            <w:vAlign w:val="center"/>
          </w:tcPr>
          <w:p w14:paraId="0BA2EB1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4224F2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342D3D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5C6E9E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Họ tên người liên hệ</w:t>
            </w:r>
          </w:p>
        </w:tc>
        <w:tc>
          <w:tcPr>
            <w:tcW w:w="0" w:type="auto"/>
            <w:tcBorders>
              <w:top w:val="single" w:sz="4" w:space="0" w:color="auto"/>
              <w:left w:val="nil"/>
              <w:bottom w:val="single" w:sz="4" w:space="0" w:color="auto"/>
              <w:right w:val="single" w:sz="4" w:space="0" w:color="auto"/>
            </w:tcBorders>
            <w:shd w:val="clear" w:color="auto" w:fill="auto"/>
            <w:vAlign w:val="center"/>
          </w:tcPr>
          <w:p w14:paraId="5B081F3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0370FCDD"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40019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21</w:t>
            </w:r>
          </w:p>
        </w:tc>
        <w:tc>
          <w:tcPr>
            <w:tcW w:w="0" w:type="auto"/>
            <w:tcBorders>
              <w:top w:val="single" w:sz="4" w:space="0" w:color="auto"/>
              <w:left w:val="nil"/>
              <w:bottom w:val="single" w:sz="4" w:space="0" w:color="auto"/>
              <w:right w:val="single" w:sz="4" w:space="0" w:color="auto"/>
            </w:tcBorders>
            <w:shd w:val="clear" w:color="auto" w:fill="auto"/>
            <w:vAlign w:val="center"/>
          </w:tcPr>
          <w:p w14:paraId="2C89B21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39819A4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3C07AC8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single" w:sz="4" w:space="0" w:color="auto"/>
              <w:left w:val="nil"/>
              <w:bottom w:val="single" w:sz="4" w:space="0" w:color="auto"/>
              <w:right w:val="single" w:sz="4" w:space="0" w:color="auto"/>
            </w:tcBorders>
            <w:shd w:val="clear" w:color="auto" w:fill="auto"/>
            <w:vAlign w:val="center"/>
          </w:tcPr>
          <w:p w14:paraId="0D723C4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27FB1C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7D429C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152EB1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Chức danh người liên hệ</w:t>
            </w:r>
          </w:p>
        </w:tc>
        <w:tc>
          <w:tcPr>
            <w:tcW w:w="0" w:type="auto"/>
            <w:tcBorders>
              <w:top w:val="single" w:sz="4" w:space="0" w:color="auto"/>
              <w:left w:val="nil"/>
              <w:bottom w:val="single" w:sz="4" w:space="0" w:color="auto"/>
              <w:right w:val="single" w:sz="4" w:space="0" w:color="auto"/>
            </w:tcBorders>
            <w:shd w:val="clear" w:color="auto" w:fill="auto"/>
            <w:vAlign w:val="center"/>
          </w:tcPr>
          <w:p w14:paraId="3511B59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411C0EAE"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0A15FF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22</w:t>
            </w:r>
          </w:p>
        </w:tc>
        <w:tc>
          <w:tcPr>
            <w:tcW w:w="0" w:type="auto"/>
            <w:tcBorders>
              <w:top w:val="single" w:sz="4" w:space="0" w:color="auto"/>
              <w:left w:val="nil"/>
              <w:bottom w:val="single" w:sz="4" w:space="0" w:color="auto"/>
              <w:right w:val="single" w:sz="4" w:space="0" w:color="auto"/>
            </w:tcBorders>
            <w:shd w:val="clear" w:color="auto" w:fill="auto"/>
            <w:vAlign w:val="center"/>
          </w:tcPr>
          <w:p w14:paraId="69EA2FC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Điện thoại</w:t>
            </w:r>
          </w:p>
        </w:tc>
        <w:tc>
          <w:tcPr>
            <w:tcW w:w="0" w:type="auto"/>
            <w:tcBorders>
              <w:top w:val="single" w:sz="4" w:space="0" w:color="auto"/>
              <w:left w:val="nil"/>
              <w:bottom w:val="single" w:sz="4" w:space="0" w:color="auto"/>
              <w:right w:val="single" w:sz="4" w:space="0" w:color="auto"/>
            </w:tcBorders>
            <w:shd w:val="clear" w:color="auto" w:fill="auto"/>
            <w:vAlign w:val="center"/>
          </w:tcPr>
          <w:p w14:paraId="583720C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5F27E4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single" w:sz="4" w:space="0" w:color="auto"/>
              <w:left w:val="nil"/>
              <w:bottom w:val="single" w:sz="4" w:space="0" w:color="auto"/>
              <w:right w:val="single" w:sz="4" w:space="0" w:color="auto"/>
            </w:tcBorders>
            <w:shd w:val="clear" w:color="auto" w:fill="auto"/>
            <w:vAlign w:val="center"/>
          </w:tcPr>
          <w:p w14:paraId="52E3B59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04BA8AD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36C64C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062A22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Số điện thoại của người liên hệ</w:t>
            </w:r>
          </w:p>
        </w:tc>
        <w:tc>
          <w:tcPr>
            <w:tcW w:w="0" w:type="auto"/>
            <w:tcBorders>
              <w:top w:val="single" w:sz="4" w:space="0" w:color="auto"/>
              <w:left w:val="nil"/>
              <w:bottom w:val="single" w:sz="4" w:space="0" w:color="auto"/>
              <w:right w:val="single" w:sz="4" w:space="0" w:color="auto"/>
            </w:tcBorders>
            <w:shd w:val="clear" w:color="auto" w:fill="auto"/>
            <w:vAlign w:val="center"/>
          </w:tcPr>
          <w:p w14:paraId="12F44C3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6E0D2F3F" w14:textId="77777777" w:rsidTr="00A275C2">
        <w:trPr>
          <w:trHeight w:val="8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C6BEDF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23</w:t>
            </w:r>
          </w:p>
        </w:tc>
        <w:tc>
          <w:tcPr>
            <w:tcW w:w="0" w:type="auto"/>
            <w:tcBorders>
              <w:top w:val="single" w:sz="4" w:space="0" w:color="auto"/>
              <w:left w:val="nil"/>
              <w:bottom w:val="single" w:sz="4" w:space="0" w:color="auto"/>
              <w:right w:val="single" w:sz="4" w:space="0" w:color="auto"/>
            </w:tcBorders>
            <w:shd w:val="clear" w:color="auto" w:fill="auto"/>
            <w:vAlign w:val="center"/>
          </w:tcPr>
          <w:p w14:paraId="03961FB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Email</w:t>
            </w:r>
          </w:p>
        </w:tc>
        <w:tc>
          <w:tcPr>
            <w:tcW w:w="0" w:type="auto"/>
            <w:tcBorders>
              <w:top w:val="single" w:sz="4" w:space="0" w:color="auto"/>
              <w:left w:val="nil"/>
              <w:bottom w:val="single" w:sz="4" w:space="0" w:color="auto"/>
              <w:right w:val="single" w:sz="4" w:space="0" w:color="auto"/>
            </w:tcBorders>
            <w:shd w:val="clear" w:color="auto" w:fill="auto"/>
            <w:vAlign w:val="center"/>
          </w:tcPr>
          <w:p w14:paraId="314C4FE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7A149B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single" w:sz="4" w:space="0" w:color="auto"/>
              <w:left w:val="nil"/>
              <w:bottom w:val="single" w:sz="4" w:space="0" w:color="auto"/>
              <w:right w:val="single" w:sz="4" w:space="0" w:color="auto"/>
            </w:tcBorders>
            <w:shd w:val="clear" w:color="auto" w:fill="auto"/>
            <w:vAlign w:val="center"/>
          </w:tcPr>
          <w:p w14:paraId="61970A8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A7B338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374D07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36EE41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Email của người liên hệ</w:t>
            </w:r>
          </w:p>
        </w:tc>
        <w:tc>
          <w:tcPr>
            <w:tcW w:w="0" w:type="auto"/>
            <w:tcBorders>
              <w:top w:val="single" w:sz="4" w:space="0" w:color="auto"/>
              <w:left w:val="nil"/>
              <w:bottom w:val="single" w:sz="4" w:space="0" w:color="auto"/>
              <w:right w:val="single" w:sz="4" w:space="0" w:color="auto"/>
            </w:tcBorders>
            <w:shd w:val="clear" w:color="auto" w:fill="auto"/>
            <w:vAlign w:val="center"/>
          </w:tcPr>
          <w:p w14:paraId="20300A7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bl>
    <w:p w14:paraId="0ADA6572"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3FB8CB8C" w14:textId="77777777" w:rsidTr="00A275C2">
        <w:trPr>
          <w:tblHeader/>
        </w:trPr>
        <w:tc>
          <w:tcPr>
            <w:tcW w:w="0" w:type="auto"/>
            <w:vAlign w:val="center"/>
          </w:tcPr>
          <w:p w14:paraId="77728D12" w14:textId="77777777" w:rsidR="00DE684E" w:rsidRPr="00C902D4" w:rsidRDefault="00DE684E" w:rsidP="00AF7805">
            <w:pPr>
              <w:pStyle w:val="-Tiubng"/>
              <w:rPr>
                <w:rFonts w:cs="Arial"/>
              </w:rPr>
            </w:pPr>
            <w:r w:rsidRPr="00C902D4">
              <w:rPr>
                <w:rFonts w:cs="Arial"/>
              </w:rPr>
              <w:t>STT</w:t>
            </w:r>
          </w:p>
        </w:tc>
        <w:tc>
          <w:tcPr>
            <w:tcW w:w="0" w:type="auto"/>
            <w:vAlign w:val="center"/>
          </w:tcPr>
          <w:p w14:paraId="009AD066"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4E39790C"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0DE5B0B5"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1C39093E" w14:textId="77777777" w:rsidTr="00A275C2">
        <w:trPr>
          <w:tblHeader/>
        </w:trPr>
        <w:tc>
          <w:tcPr>
            <w:tcW w:w="0" w:type="auto"/>
            <w:vAlign w:val="center"/>
          </w:tcPr>
          <w:p w14:paraId="2F6591C0"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66954F0F" w14:textId="77777777" w:rsidR="00DE684E" w:rsidRPr="00C902D4" w:rsidRDefault="00DE684E" w:rsidP="00AF7805">
            <w:pPr>
              <w:pStyle w:val="-Thng"/>
              <w:ind w:firstLine="0"/>
              <w:jc w:val="left"/>
              <w:rPr>
                <w:rFonts w:cs="Arial"/>
                <w:lang w:val="en-US"/>
              </w:rPr>
            </w:pPr>
            <w:r w:rsidRPr="00C902D4">
              <w:rPr>
                <w:rFonts w:cs="Arial"/>
                <w:lang w:val="en-US"/>
              </w:rPr>
              <w:t>Mã đối tác</w:t>
            </w:r>
          </w:p>
        </w:tc>
        <w:tc>
          <w:tcPr>
            <w:tcW w:w="3638" w:type="dxa"/>
            <w:vAlign w:val="center"/>
          </w:tcPr>
          <w:p w14:paraId="0906EA43"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Mã </w:t>
            </w:r>
            <w:r w:rsidRPr="00C902D4">
              <w:rPr>
                <w:rFonts w:cs="Arial"/>
                <w:lang w:val="en-US"/>
              </w:rPr>
              <w:t>đối tác</w:t>
            </w:r>
          </w:p>
        </w:tc>
        <w:tc>
          <w:tcPr>
            <w:tcW w:w="2976" w:type="dxa"/>
            <w:vAlign w:val="center"/>
          </w:tcPr>
          <w:p w14:paraId="6955D0D2"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7807F6CA" w14:textId="77777777" w:rsidTr="00A275C2">
        <w:trPr>
          <w:tblHeader/>
        </w:trPr>
        <w:tc>
          <w:tcPr>
            <w:tcW w:w="0" w:type="auto"/>
            <w:vAlign w:val="center"/>
          </w:tcPr>
          <w:p w14:paraId="53245A27"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34A360B6" w14:textId="77777777" w:rsidR="00DE684E" w:rsidRPr="00C902D4" w:rsidRDefault="00DE684E" w:rsidP="00AF7805">
            <w:pPr>
              <w:pStyle w:val="-Thng"/>
              <w:ind w:firstLine="0"/>
              <w:jc w:val="left"/>
              <w:rPr>
                <w:rFonts w:cs="Arial"/>
                <w:lang w:val="en-US"/>
              </w:rPr>
            </w:pPr>
            <w:r w:rsidRPr="00C902D4">
              <w:rPr>
                <w:rFonts w:cs="Arial"/>
                <w:lang w:val="en-US"/>
              </w:rPr>
              <w:t>Tên đối tác</w:t>
            </w:r>
          </w:p>
        </w:tc>
        <w:tc>
          <w:tcPr>
            <w:tcW w:w="3638" w:type="dxa"/>
            <w:vAlign w:val="center"/>
          </w:tcPr>
          <w:p w14:paraId="7AC1F816"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Tên </w:t>
            </w:r>
            <w:r w:rsidRPr="00C902D4">
              <w:rPr>
                <w:rFonts w:cs="Arial"/>
                <w:lang w:val="en-US"/>
              </w:rPr>
              <w:t>đối tác</w:t>
            </w:r>
          </w:p>
        </w:tc>
        <w:tc>
          <w:tcPr>
            <w:tcW w:w="2976" w:type="dxa"/>
          </w:tcPr>
          <w:p w14:paraId="7E575940"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0A3C450F" w14:textId="77777777" w:rsidTr="00A275C2">
        <w:trPr>
          <w:tblHeader/>
        </w:trPr>
        <w:tc>
          <w:tcPr>
            <w:tcW w:w="0" w:type="auto"/>
            <w:vAlign w:val="center"/>
          </w:tcPr>
          <w:p w14:paraId="64939E0A"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0E22CCD0" w14:textId="77777777" w:rsidR="00DE684E" w:rsidRPr="00C902D4" w:rsidRDefault="00DE684E" w:rsidP="00AF7805">
            <w:pPr>
              <w:pStyle w:val="-Thng"/>
              <w:ind w:firstLine="0"/>
              <w:jc w:val="left"/>
              <w:rPr>
                <w:rFonts w:cs="Arial"/>
                <w:lang w:val="en-US"/>
              </w:rPr>
            </w:pPr>
            <w:r w:rsidRPr="00C902D4">
              <w:rPr>
                <w:rFonts w:cs="Arial"/>
                <w:lang w:val="en-US"/>
              </w:rPr>
              <w:t>Lĩnh vực đào tạo</w:t>
            </w:r>
          </w:p>
        </w:tc>
        <w:tc>
          <w:tcPr>
            <w:tcW w:w="3638" w:type="dxa"/>
            <w:vAlign w:val="center"/>
          </w:tcPr>
          <w:p w14:paraId="6817FF9B" w14:textId="77777777" w:rsidR="00DE684E" w:rsidRPr="00C902D4" w:rsidRDefault="00DE684E" w:rsidP="00AF7805">
            <w:pPr>
              <w:pStyle w:val="-Thng"/>
              <w:ind w:firstLine="0"/>
              <w:jc w:val="left"/>
              <w:rPr>
                <w:rFonts w:cs="Arial"/>
                <w:lang w:val="en-US"/>
              </w:rPr>
            </w:pPr>
            <w:r w:rsidRPr="00C902D4">
              <w:rPr>
                <w:rFonts w:cs="Arial"/>
                <w:lang w:val="en-US"/>
              </w:rPr>
              <w:t>Hiển thị theo trường Lĩnh vực đào tạo</w:t>
            </w:r>
          </w:p>
        </w:tc>
        <w:tc>
          <w:tcPr>
            <w:tcW w:w="2976" w:type="dxa"/>
          </w:tcPr>
          <w:p w14:paraId="7BB5D86A"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r w:rsidR="00DE684E" w:rsidRPr="00C902D4" w14:paraId="595DBE46" w14:textId="77777777" w:rsidTr="00A275C2">
        <w:trPr>
          <w:tblHeader/>
        </w:trPr>
        <w:tc>
          <w:tcPr>
            <w:tcW w:w="0" w:type="auto"/>
            <w:vAlign w:val="center"/>
          </w:tcPr>
          <w:p w14:paraId="45320F50" w14:textId="77777777" w:rsidR="00DE684E" w:rsidRPr="00C902D4" w:rsidRDefault="00DE684E" w:rsidP="00AF7805">
            <w:pPr>
              <w:pStyle w:val="-Thng"/>
              <w:ind w:firstLine="0"/>
              <w:jc w:val="center"/>
              <w:rPr>
                <w:rFonts w:cs="Arial"/>
                <w:lang w:val="en-US"/>
              </w:rPr>
            </w:pPr>
            <w:r w:rsidRPr="00C902D4">
              <w:rPr>
                <w:rFonts w:cs="Arial"/>
                <w:lang w:val="en-US"/>
              </w:rPr>
              <w:t>4</w:t>
            </w:r>
          </w:p>
        </w:tc>
        <w:tc>
          <w:tcPr>
            <w:tcW w:w="0" w:type="auto"/>
            <w:vAlign w:val="center"/>
          </w:tcPr>
          <w:p w14:paraId="2C82591D" w14:textId="77777777" w:rsidR="00DE684E" w:rsidRPr="00C902D4" w:rsidRDefault="00DE684E" w:rsidP="00AF7805">
            <w:pPr>
              <w:pStyle w:val="-Thng"/>
              <w:ind w:firstLine="0"/>
              <w:jc w:val="left"/>
              <w:rPr>
                <w:rFonts w:cs="Arial"/>
                <w:lang w:val="en-US"/>
              </w:rPr>
            </w:pPr>
            <w:r w:rsidRPr="00C902D4">
              <w:rPr>
                <w:rFonts w:cs="Arial"/>
              </w:rPr>
              <w:t>Trạng thái</w:t>
            </w:r>
          </w:p>
        </w:tc>
        <w:tc>
          <w:tcPr>
            <w:tcW w:w="3638" w:type="dxa"/>
            <w:vAlign w:val="center"/>
          </w:tcPr>
          <w:p w14:paraId="1FA17A57"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976" w:type="dxa"/>
            <w:vAlign w:val="center"/>
          </w:tcPr>
          <w:p w14:paraId="10DF160E"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7C595D31"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lastRenderedPageBreak/>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4495C98D" w14:textId="77777777" w:rsidTr="00A275C2">
        <w:trPr>
          <w:trHeight w:val="377"/>
        </w:trPr>
        <w:tc>
          <w:tcPr>
            <w:tcW w:w="0" w:type="auto"/>
            <w:vAlign w:val="center"/>
          </w:tcPr>
          <w:p w14:paraId="0B5911DF"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730F4F3B"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2D5F859E"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33A57F2D" w14:textId="77777777" w:rsidTr="00A275C2">
        <w:tc>
          <w:tcPr>
            <w:tcW w:w="0" w:type="auto"/>
            <w:vAlign w:val="center"/>
          </w:tcPr>
          <w:p w14:paraId="4162072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68BA4B32"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4DE3B50C"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4B3469ED" w14:textId="77777777" w:rsidTr="00A275C2">
        <w:tc>
          <w:tcPr>
            <w:tcW w:w="0" w:type="auto"/>
            <w:vAlign w:val="center"/>
          </w:tcPr>
          <w:p w14:paraId="6F0CB7D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55F497E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375588F"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67D32A48"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2B09FF2C"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398F0DDB"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4013605A"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26435B6"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196D58DE"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12F6F6A5"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2760E20C"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4ACCB27C"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9E82DDE"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58A4E0F6" w14:textId="77777777" w:rsidTr="00A275C2">
        <w:tc>
          <w:tcPr>
            <w:tcW w:w="0" w:type="auto"/>
            <w:vAlign w:val="center"/>
          </w:tcPr>
          <w:p w14:paraId="34D07F7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3</w:t>
            </w:r>
          </w:p>
        </w:tc>
        <w:tc>
          <w:tcPr>
            <w:tcW w:w="0" w:type="auto"/>
            <w:vAlign w:val="center"/>
          </w:tcPr>
          <w:p w14:paraId="3DB7C8C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E9F8457"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72A1E8A1" w14:textId="77777777" w:rsidTr="00A275C2">
        <w:tc>
          <w:tcPr>
            <w:tcW w:w="0" w:type="auto"/>
            <w:vAlign w:val="center"/>
          </w:tcPr>
          <w:p w14:paraId="485711A9"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4F4D677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67884A93"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39C65F78" w14:textId="77777777" w:rsidTr="00A275C2">
        <w:tc>
          <w:tcPr>
            <w:tcW w:w="0" w:type="auto"/>
            <w:vAlign w:val="center"/>
          </w:tcPr>
          <w:p w14:paraId="486652A9"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187E0612"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35BBB0DD"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C7CDD55"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5D43F7E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138ADDE5"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516F66C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717BFDF8" w14:textId="77777777" w:rsidTr="00A275C2">
        <w:tc>
          <w:tcPr>
            <w:tcW w:w="0" w:type="auto"/>
            <w:vAlign w:val="center"/>
          </w:tcPr>
          <w:p w14:paraId="0A49588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3AD54BDE"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23CC58EB"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3CCB01B0"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530C9AAC"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napToGrid w:val="0"/>
          <w:color w:val="000000"/>
          <w:w w:val="0"/>
          <w:sz w:val="20"/>
          <w:u w:color="000000"/>
          <w:bdr w:val="none" w:sz="0" w:space="0" w:color="000000"/>
          <w:shd w:val="clear" w:color="000000" w:fill="000000"/>
          <w:lang w:eastAsia="ja-JP"/>
        </w:rPr>
        <w:lastRenderedPageBreak/>
        <w:drawing>
          <wp:inline distT="0" distB="0" distL="0" distR="0" wp14:anchorId="2E5D5077" wp14:editId="4CE4BED8">
            <wp:extent cx="5761990" cy="3892860"/>
            <wp:effectExtent l="0" t="0" r="0" b="0"/>
            <wp:docPr id="153" name="Picture 153" descr="C:\Users\Admin\AppData\Local\Temp\flaF1F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dmin\AppData\Local\Temp\flaF1FE.tmp\Snapsho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1990" cy="3892860"/>
                    </a:xfrm>
                    <a:prstGeom prst="rect">
                      <a:avLst/>
                    </a:prstGeom>
                    <a:noFill/>
                    <a:ln>
                      <a:noFill/>
                    </a:ln>
                  </pic:spPr>
                </pic:pic>
              </a:graphicData>
            </a:graphic>
          </wp:inline>
        </w:drawing>
      </w:r>
    </w:p>
    <w:p w14:paraId="25969B3E"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đối tác đào tạo</w:t>
      </w:r>
    </w:p>
    <w:p w14:paraId="1DCE5C70"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71" w:name="_Toc500541241"/>
      <w:r w:rsidRPr="00C902D4">
        <w:rPr>
          <w:rFonts w:ascii="Arial" w:hAnsi="Arial" w:cs="Arial"/>
          <w:sz w:val="20"/>
          <w:szCs w:val="20"/>
        </w:rPr>
        <w:t>Danh mục giảng viên đào tạo bên ngoài</w:t>
      </w:r>
      <w:bookmarkEnd w:id="171"/>
    </w:p>
    <w:p w14:paraId="10BCF009"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B51375A" w14:textId="2B0D62C7" w:rsidR="00DE684E" w:rsidRPr="00C902D4" w:rsidRDefault="00A275C2" w:rsidP="00AF7805">
      <w:pPr>
        <w:spacing w:line="360" w:lineRule="auto"/>
        <w:rPr>
          <w:rFonts w:ascii="Arial" w:hAnsi="Arial" w:cs="Arial"/>
          <w:sz w:val="20"/>
        </w:rPr>
      </w:pPr>
      <w:r w:rsidRPr="00C902D4">
        <w:rPr>
          <w:rFonts w:ascii="Arial" w:hAnsi="Arial" w:cs="Arial"/>
          <w:sz w:val="20"/>
        </w:rPr>
        <w:object w:dxaOrig="14431" w:dyaOrig="4711" w14:anchorId="2F055A5D">
          <v:shape id="_x0000_i2520" type="#_x0000_t75" style="width:453pt;height:147.5pt" o:ole="">
            <v:imagedata r:id="rId200" o:title=""/>
          </v:shape>
          <o:OLEObject Type="Embed" ProgID="Visio.Drawing.15" ShapeID="_x0000_i2520" DrawAspect="Content" ObjectID="_1574283855" r:id="rId201"/>
        </w:object>
      </w:r>
    </w:p>
    <w:p w14:paraId="35C5465F"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C2979B5"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E2F14BC" w14:textId="77777777" w:rsidR="00DE684E" w:rsidRPr="00C902D4" w:rsidRDefault="00DE684E" w:rsidP="00AF7805">
      <w:pPr>
        <w:pStyle w:val="-Thng"/>
        <w:numPr>
          <w:ilvl w:val="0"/>
          <w:numId w:val="12"/>
        </w:numPr>
        <w:rPr>
          <w:rFonts w:cs="Arial"/>
        </w:rPr>
      </w:pPr>
      <w:r w:rsidRPr="00C902D4">
        <w:rPr>
          <w:rFonts w:cs="Arial"/>
        </w:rPr>
        <w:t>Khai báo giảng viên đào tạo bên ngoài của các đối tác đào tạo.</w:t>
      </w:r>
    </w:p>
    <w:p w14:paraId="3F3B2D10"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C3CA490" w14:textId="77777777" w:rsidR="00DE684E" w:rsidRPr="00C902D4" w:rsidRDefault="00DE684E" w:rsidP="00AF7805">
      <w:pPr>
        <w:pStyle w:val="-Thng"/>
        <w:numPr>
          <w:ilvl w:val="0"/>
          <w:numId w:val="12"/>
        </w:numPr>
        <w:rPr>
          <w:rFonts w:cs="Arial"/>
        </w:rPr>
      </w:pPr>
      <w:r w:rsidRPr="00C902D4">
        <w:rPr>
          <w:rFonts w:cs="Arial"/>
        </w:rPr>
        <w:lastRenderedPageBreak/>
        <w:t xml:space="preserve">Đối tượng được quyền </w:t>
      </w:r>
      <w:r w:rsidRPr="00C902D4">
        <w:rPr>
          <w:rFonts w:cs="Arial"/>
          <w:lang w:val="en-US"/>
        </w:rPr>
        <w:t xml:space="preserve">vào khai báo danh mục </w:t>
      </w:r>
      <w:r w:rsidRPr="00C902D4">
        <w:rPr>
          <w:rFonts w:cs="Arial"/>
        </w:rPr>
        <w:t>giảng viên đào tạo bên ngoài</w:t>
      </w:r>
      <w:r w:rsidRPr="00C902D4">
        <w:rPr>
          <w:rFonts w:cs="Arial"/>
          <w:lang w:val="en-US"/>
        </w:rPr>
        <w:t>.</w:t>
      </w:r>
    </w:p>
    <w:p w14:paraId="1D821BC8" w14:textId="77777777" w:rsidR="00DE684E" w:rsidRPr="00C902D4" w:rsidRDefault="00DE684E" w:rsidP="00AF7805">
      <w:pPr>
        <w:pStyle w:val="atext"/>
        <w:spacing w:line="360" w:lineRule="auto"/>
        <w:ind w:firstLine="360"/>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Các bước thực hiện:</w:t>
      </w:r>
    </w:p>
    <w:p w14:paraId="2370779D" w14:textId="77777777" w:rsidR="00DE684E" w:rsidRPr="00C902D4" w:rsidRDefault="00DE684E" w:rsidP="00AF7805">
      <w:pPr>
        <w:pStyle w:val="atext"/>
        <w:spacing w:line="360" w:lineRule="auto"/>
        <w:ind w:left="720" w:firstLine="0"/>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1. Bước 1:</w:t>
      </w:r>
      <w:r w:rsidRPr="00C902D4">
        <w:rPr>
          <w:rFonts w:ascii="Arial" w:hAnsi="Arial" w:cs="Arial"/>
          <w:color w:val="000000" w:themeColor="text1"/>
          <w:sz w:val="20"/>
          <w:szCs w:val="20"/>
          <w:lang w:val="vi-VN"/>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Danh mục đối tác đào tạo giảng viên đào tạo bên ngoài. Hệ thống mặc định hiển danh sách 10 </w:t>
      </w:r>
      <w:r w:rsidRPr="00C902D4">
        <w:rPr>
          <w:rFonts w:ascii="Arial" w:hAnsi="Arial" w:cs="Arial"/>
          <w:bCs/>
          <w:color w:val="000000" w:themeColor="text1"/>
          <w:sz w:val="20"/>
          <w:szCs w:val="20"/>
          <w:lang w:val="vi-VN" w:eastAsia="ja-JP"/>
        </w:rPr>
        <w:t>bản ghi</w:t>
      </w:r>
      <w:r w:rsidRPr="00C902D4">
        <w:rPr>
          <w:rFonts w:ascii="Arial" w:hAnsi="Arial" w:cs="Arial"/>
          <w:color w:val="000000" w:themeColor="text1"/>
          <w:sz w:val="20"/>
          <w:szCs w:val="20"/>
          <w:lang w:val="vi-VN"/>
        </w:rPr>
        <w:t xml:space="preserve"> được tạo mới nhất tại lưới bên trái.</w:t>
      </w:r>
    </w:p>
    <w:p w14:paraId="2CA97F1A" w14:textId="77777777" w:rsidR="00DE684E" w:rsidRPr="00C902D4" w:rsidRDefault="00DE684E" w:rsidP="00AF7805">
      <w:pPr>
        <w:pStyle w:val="atext"/>
        <w:spacing w:line="360" w:lineRule="auto"/>
        <w:ind w:left="720" w:firstLine="0"/>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2. Bước 2:</w:t>
      </w:r>
      <w:r w:rsidRPr="00C902D4">
        <w:rPr>
          <w:rFonts w:ascii="Arial" w:hAnsi="Arial" w:cs="Arial"/>
          <w:color w:val="000000" w:themeColor="text1"/>
          <w:sz w:val="20"/>
          <w:szCs w:val="20"/>
          <w:lang w:val="vi-VN"/>
        </w:rPr>
        <w:t xml:space="preserve"> Người dùng thực hiện thao tác tại vùng nhập thông tin. </w:t>
      </w:r>
    </w:p>
    <w:p w14:paraId="7D7DE3B4" w14:textId="77777777" w:rsidR="00DE684E" w:rsidRPr="00C902D4" w:rsidRDefault="00DE684E" w:rsidP="00AF7805">
      <w:pPr>
        <w:pStyle w:val="atext"/>
        <w:numPr>
          <w:ilvl w:val="1"/>
          <w:numId w:val="145"/>
        </w:numPr>
        <w:spacing w:line="360" w:lineRule="auto"/>
        <w:rPr>
          <w:rFonts w:ascii="Arial" w:hAnsi="Arial" w:cs="Arial"/>
          <w:b/>
          <w:color w:val="000000" w:themeColor="text1"/>
          <w:sz w:val="20"/>
          <w:szCs w:val="20"/>
          <w:lang w:val="vi-VN"/>
        </w:rPr>
      </w:pPr>
      <w:r w:rsidRPr="00C902D4">
        <w:rPr>
          <w:rFonts w:ascii="Arial" w:hAnsi="Arial" w:cs="Arial"/>
          <w:color w:val="000000" w:themeColor="text1"/>
          <w:sz w:val="20"/>
          <w:szCs w:val="20"/>
          <w:lang w:val="vi-VN"/>
        </w:rPr>
        <w:t>Thông tin sau khi lưu vào hệ thống thành công sẽ hiển thị trên lưới dữ liệu.</w:t>
      </w:r>
    </w:p>
    <w:p w14:paraId="619579BC" w14:textId="77777777" w:rsidR="00DE684E" w:rsidRPr="00C902D4" w:rsidRDefault="00DE684E" w:rsidP="00AF7805">
      <w:pPr>
        <w:pStyle w:val="atext"/>
        <w:numPr>
          <w:ilvl w:val="1"/>
          <w:numId w:val="145"/>
        </w:numPr>
        <w:spacing w:line="360" w:lineRule="auto"/>
        <w:rPr>
          <w:rFonts w:ascii="Arial" w:hAnsi="Arial" w:cs="Arial"/>
          <w:color w:val="000000" w:themeColor="text1"/>
          <w:sz w:val="20"/>
          <w:szCs w:val="20"/>
          <w:lang w:val="vi-VN"/>
        </w:rPr>
      </w:pPr>
      <w:r w:rsidRPr="00C902D4">
        <w:rPr>
          <w:rFonts w:ascii="Arial" w:hAnsi="Arial" w:cs="Arial"/>
          <w:color w:val="000000" w:themeColor="text1"/>
          <w:sz w:val="20"/>
          <w:szCs w:val="20"/>
          <w:lang w:val="vi-VN"/>
        </w:rPr>
        <w:t>Người dùng thao tác tại các nút chức năng: Làm mới, Ghi, Chọn, Xóa, Tải mẫu file, Xuất excel.</w:t>
      </w:r>
    </w:p>
    <w:p w14:paraId="3E6BF930"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F4382C0"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65" w:type="dxa"/>
        <w:tblLook w:val="04A0" w:firstRow="1" w:lastRow="0" w:firstColumn="1" w:lastColumn="0" w:noHBand="0" w:noVBand="1"/>
      </w:tblPr>
      <w:tblGrid>
        <w:gridCol w:w="594"/>
        <w:gridCol w:w="1262"/>
        <w:gridCol w:w="825"/>
        <w:gridCol w:w="689"/>
        <w:gridCol w:w="841"/>
        <w:gridCol w:w="1078"/>
        <w:gridCol w:w="819"/>
        <w:gridCol w:w="1575"/>
        <w:gridCol w:w="1411"/>
      </w:tblGrid>
      <w:tr w:rsidR="00DE684E" w:rsidRPr="00C902D4" w14:paraId="0101DFC1"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BFBD13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6955603"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118BD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E2E1C9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A0B4E6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CCA4A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BD6956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22F7E3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309FB7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4BECCBC7"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FF18D7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0CCB10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37AF16B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307D39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E4CD83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50E9A3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6C3EA4F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A4B7D0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Liệt kê tên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7D088BE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47A2F522"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65272A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34043C1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Lĩnh vực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218221A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1851378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ECC945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9643E2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Danh mục đối tác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65B02E29"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2E7C13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theo trường thông tin “Đối tác đào tạo” đã chọn</w:t>
            </w:r>
          </w:p>
          <w:p w14:paraId="7FED6C5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Read-only</w:t>
            </w:r>
          </w:p>
        </w:tc>
        <w:tc>
          <w:tcPr>
            <w:tcW w:w="0" w:type="auto"/>
            <w:tcBorders>
              <w:top w:val="single" w:sz="4" w:space="0" w:color="auto"/>
              <w:left w:val="nil"/>
              <w:bottom w:val="single" w:sz="4" w:space="0" w:color="auto"/>
              <w:right w:val="single" w:sz="4" w:space="0" w:color="auto"/>
            </w:tcBorders>
            <w:shd w:val="clear" w:color="auto" w:fill="auto"/>
            <w:vAlign w:val="center"/>
          </w:tcPr>
          <w:p w14:paraId="5263543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5297B7F9"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51A2FEC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7515FC6D"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 xml:space="preserve">Tên giảng viên đào tạo </w:t>
            </w:r>
          </w:p>
        </w:tc>
        <w:tc>
          <w:tcPr>
            <w:tcW w:w="0" w:type="auto"/>
            <w:tcBorders>
              <w:top w:val="nil"/>
              <w:left w:val="nil"/>
              <w:bottom w:val="single" w:sz="4" w:space="0" w:color="auto"/>
              <w:right w:val="single" w:sz="4" w:space="0" w:color="auto"/>
            </w:tcBorders>
            <w:shd w:val="clear" w:color="auto" w:fill="auto"/>
            <w:vAlign w:val="center"/>
          </w:tcPr>
          <w:p w14:paraId="6781C86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8F1D2F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tcBorders>
              <w:top w:val="nil"/>
              <w:left w:val="nil"/>
              <w:bottom w:val="single" w:sz="4" w:space="0" w:color="auto"/>
              <w:right w:val="single" w:sz="4" w:space="0" w:color="auto"/>
            </w:tcBorders>
            <w:shd w:val="clear" w:color="auto" w:fill="auto"/>
            <w:vAlign w:val="center"/>
          </w:tcPr>
          <w:p w14:paraId="7037F6E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E07980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45FAFC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5E7A62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giảng viên giảng dạy</w:t>
            </w:r>
          </w:p>
        </w:tc>
        <w:tc>
          <w:tcPr>
            <w:tcW w:w="0" w:type="auto"/>
            <w:tcBorders>
              <w:top w:val="nil"/>
              <w:left w:val="nil"/>
              <w:bottom w:val="single" w:sz="4" w:space="0" w:color="auto"/>
              <w:right w:val="single" w:sz="4" w:space="0" w:color="auto"/>
            </w:tcBorders>
            <w:shd w:val="clear" w:color="auto" w:fill="auto"/>
            <w:vAlign w:val="center"/>
          </w:tcPr>
          <w:p w14:paraId="72DE3B5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162605D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179A20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5248ABF9"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Chức danh</w:t>
            </w:r>
          </w:p>
        </w:tc>
        <w:tc>
          <w:tcPr>
            <w:tcW w:w="0" w:type="auto"/>
            <w:tcBorders>
              <w:top w:val="nil"/>
              <w:left w:val="nil"/>
              <w:bottom w:val="single" w:sz="4" w:space="0" w:color="auto"/>
              <w:right w:val="single" w:sz="4" w:space="0" w:color="auto"/>
            </w:tcBorders>
            <w:shd w:val="clear" w:color="auto" w:fill="auto"/>
            <w:vAlign w:val="center"/>
          </w:tcPr>
          <w:p w14:paraId="48FA3E5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3370D2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tcPr>
          <w:p w14:paraId="3200D18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64724C7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FECE5E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E3B780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Chức danh của giảng viên</w:t>
            </w:r>
          </w:p>
        </w:tc>
        <w:tc>
          <w:tcPr>
            <w:tcW w:w="0" w:type="auto"/>
            <w:tcBorders>
              <w:top w:val="nil"/>
              <w:left w:val="nil"/>
              <w:bottom w:val="single" w:sz="4" w:space="0" w:color="auto"/>
              <w:right w:val="single" w:sz="4" w:space="0" w:color="auto"/>
            </w:tcBorders>
            <w:shd w:val="clear" w:color="auto" w:fill="auto"/>
          </w:tcPr>
          <w:p w14:paraId="1A785A1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15A33FB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BBBEEB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5</w:t>
            </w:r>
          </w:p>
        </w:tc>
        <w:tc>
          <w:tcPr>
            <w:tcW w:w="0" w:type="auto"/>
            <w:tcBorders>
              <w:top w:val="nil"/>
              <w:left w:val="nil"/>
              <w:bottom w:val="single" w:sz="4" w:space="0" w:color="auto"/>
              <w:right w:val="single" w:sz="4" w:space="0" w:color="auto"/>
            </w:tcBorders>
            <w:shd w:val="clear" w:color="auto" w:fill="auto"/>
            <w:vAlign w:val="center"/>
          </w:tcPr>
          <w:p w14:paraId="03C2A16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Đơn vị công tác</w:t>
            </w:r>
          </w:p>
        </w:tc>
        <w:tc>
          <w:tcPr>
            <w:tcW w:w="0" w:type="auto"/>
            <w:tcBorders>
              <w:top w:val="nil"/>
              <w:left w:val="nil"/>
              <w:bottom w:val="single" w:sz="4" w:space="0" w:color="auto"/>
              <w:right w:val="single" w:sz="4" w:space="0" w:color="auto"/>
            </w:tcBorders>
            <w:shd w:val="clear" w:color="auto" w:fill="auto"/>
            <w:vAlign w:val="center"/>
          </w:tcPr>
          <w:p w14:paraId="5CB5BC1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2FE6F0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500</w:t>
            </w:r>
          </w:p>
        </w:tc>
        <w:tc>
          <w:tcPr>
            <w:tcW w:w="0" w:type="auto"/>
            <w:tcBorders>
              <w:top w:val="nil"/>
              <w:left w:val="nil"/>
              <w:bottom w:val="single" w:sz="4" w:space="0" w:color="auto"/>
              <w:right w:val="single" w:sz="4" w:space="0" w:color="auto"/>
            </w:tcBorders>
            <w:shd w:val="clear" w:color="auto" w:fill="auto"/>
          </w:tcPr>
          <w:p w14:paraId="35F5B50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E2FDAA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E479E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425A46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Đơn vị công tác của giảng viên</w:t>
            </w:r>
          </w:p>
        </w:tc>
        <w:tc>
          <w:tcPr>
            <w:tcW w:w="0" w:type="auto"/>
            <w:tcBorders>
              <w:top w:val="nil"/>
              <w:left w:val="nil"/>
              <w:bottom w:val="single" w:sz="4" w:space="0" w:color="auto"/>
              <w:right w:val="single" w:sz="4" w:space="0" w:color="auto"/>
            </w:tcBorders>
            <w:shd w:val="clear" w:color="auto" w:fill="auto"/>
          </w:tcPr>
          <w:p w14:paraId="1321E03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09ACE23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2CF85D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6</w:t>
            </w:r>
          </w:p>
        </w:tc>
        <w:tc>
          <w:tcPr>
            <w:tcW w:w="0" w:type="auto"/>
            <w:tcBorders>
              <w:top w:val="nil"/>
              <w:left w:val="nil"/>
              <w:bottom w:val="single" w:sz="4" w:space="0" w:color="auto"/>
              <w:right w:val="single" w:sz="4" w:space="0" w:color="auto"/>
            </w:tcBorders>
            <w:shd w:val="clear" w:color="auto" w:fill="auto"/>
            <w:vAlign w:val="center"/>
          </w:tcPr>
          <w:p w14:paraId="5E4DDAA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Ngày sinh</w:t>
            </w:r>
          </w:p>
        </w:tc>
        <w:tc>
          <w:tcPr>
            <w:tcW w:w="0" w:type="auto"/>
            <w:tcBorders>
              <w:top w:val="nil"/>
              <w:left w:val="nil"/>
              <w:bottom w:val="single" w:sz="4" w:space="0" w:color="auto"/>
              <w:right w:val="single" w:sz="4" w:space="0" w:color="auto"/>
            </w:tcBorders>
            <w:shd w:val="clear" w:color="auto" w:fill="auto"/>
            <w:vAlign w:val="center"/>
          </w:tcPr>
          <w:p w14:paraId="6BC9FAD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Ngày tháng</w:t>
            </w:r>
          </w:p>
        </w:tc>
        <w:tc>
          <w:tcPr>
            <w:tcW w:w="0" w:type="auto"/>
            <w:tcBorders>
              <w:top w:val="nil"/>
              <w:left w:val="nil"/>
              <w:bottom w:val="single" w:sz="4" w:space="0" w:color="auto"/>
              <w:right w:val="single" w:sz="4" w:space="0" w:color="auto"/>
            </w:tcBorders>
            <w:shd w:val="clear" w:color="auto" w:fill="auto"/>
            <w:vAlign w:val="center"/>
          </w:tcPr>
          <w:p w14:paraId="3EA87FC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613A59A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68DE7C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02B40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BC0995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Ngày sinh của giảng viên</w:t>
            </w:r>
          </w:p>
        </w:tc>
        <w:tc>
          <w:tcPr>
            <w:tcW w:w="0" w:type="auto"/>
            <w:tcBorders>
              <w:top w:val="nil"/>
              <w:left w:val="nil"/>
              <w:bottom w:val="single" w:sz="4" w:space="0" w:color="auto"/>
              <w:right w:val="single" w:sz="4" w:space="0" w:color="auto"/>
            </w:tcBorders>
            <w:shd w:val="clear" w:color="auto" w:fill="auto"/>
            <w:vAlign w:val="center"/>
          </w:tcPr>
          <w:p w14:paraId="36C6F4D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Date</w:t>
            </w:r>
          </w:p>
        </w:tc>
      </w:tr>
      <w:tr w:rsidR="00DE684E" w:rsidRPr="00C902D4" w14:paraId="6F9E410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86DF06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7</w:t>
            </w:r>
          </w:p>
        </w:tc>
        <w:tc>
          <w:tcPr>
            <w:tcW w:w="0" w:type="auto"/>
            <w:tcBorders>
              <w:top w:val="nil"/>
              <w:left w:val="nil"/>
              <w:bottom w:val="single" w:sz="4" w:space="0" w:color="auto"/>
              <w:right w:val="single" w:sz="4" w:space="0" w:color="auto"/>
            </w:tcBorders>
            <w:shd w:val="clear" w:color="auto" w:fill="auto"/>
            <w:vAlign w:val="center"/>
          </w:tcPr>
          <w:p w14:paraId="3CAB81C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Điện thoại</w:t>
            </w:r>
          </w:p>
        </w:tc>
        <w:tc>
          <w:tcPr>
            <w:tcW w:w="0" w:type="auto"/>
            <w:tcBorders>
              <w:top w:val="nil"/>
              <w:left w:val="nil"/>
              <w:bottom w:val="single" w:sz="4" w:space="0" w:color="auto"/>
              <w:right w:val="single" w:sz="4" w:space="0" w:color="auto"/>
            </w:tcBorders>
            <w:shd w:val="clear" w:color="auto" w:fill="auto"/>
            <w:vAlign w:val="center"/>
          </w:tcPr>
          <w:p w14:paraId="1A9E35D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42833ED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tcPr>
          <w:p w14:paraId="400E5C2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1F217C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F876F2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BF418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Điện thoại</w:t>
            </w:r>
          </w:p>
        </w:tc>
        <w:tc>
          <w:tcPr>
            <w:tcW w:w="0" w:type="auto"/>
            <w:tcBorders>
              <w:top w:val="nil"/>
              <w:left w:val="nil"/>
              <w:bottom w:val="single" w:sz="4" w:space="0" w:color="auto"/>
              <w:right w:val="single" w:sz="4" w:space="0" w:color="auto"/>
            </w:tcBorders>
            <w:shd w:val="clear" w:color="auto" w:fill="auto"/>
          </w:tcPr>
          <w:p w14:paraId="494177D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242CED9A"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530800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8</w:t>
            </w:r>
          </w:p>
        </w:tc>
        <w:tc>
          <w:tcPr>
            <w:tcW w:w="0" w:type="auto"/>
            <w:tcBorders>
              <w:top w:val="nil"/>
              <w:left w:val="nil"/>
              <w:bottom w:val="single" w:sz="4" w:space="0" w:color="auto"/>
              <w:right w:val="single" w:sz="4" w:space="0" w:color="auto"/>
            </w:tcBorders>
            <w:shd w:val="clear" w:color="auto" w:fill="auto"/>
            <w:vAlign w:val="center"/>
          </w:tcPr>
          <w:p w14:paraId="50AD780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Email</w:t>
            </w:r>
          </w:p>
        </w:tc>
        <w:tc>
          <w:tcPr>
            <w:tcW w:w="0" w:type="auto"/>
            <w:tcBorders>
              <w:top w:val="nil"/>
              <w:left w:val="nil"/>
              <w:bottom w:val="single" w:sz="4" w:space="0" w:color="auto"/>
              <w:right w:val="single" w:sz="4" w:space="0" w:color="auto"/>
            </w:tcBorders>
            <w:shd w:val="clear" w:color="auto" w:fill="auto"/>
            <w:vAlign w:val="center"/>
          </w:tcPr>
          <w:p w14:paraId="29E236F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663E28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tcPr>
          <w:p w14:paraId="20F5F00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605B24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3952C0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CC7DBE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Email</w:t>
            </w:r>
          </w:p>
        </w:tc>
        <w:tc>
          <w:tcPr>
            <w:tcW w:w="0" w:type="auto"/>
            <w:tcBorders>
              <w:top w:val="nil"/>
              <w:left w:val="nil"/>
              <w:bottom w:val="single" w:sz="4" w:space="0" w:color="auto"/>
              <w:right w:val="single" w:sz="4" w:space="0" w:color="auto"/>
            </w:tcBorders>
            <w:shd w:val="clear" w:color="auto" w:fill="auto"/>
          </w:tcPr>
          <w:p w14:paraId="5A4BACB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6DB4647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AA3E49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9</w:t>
            </w:r>
          </w:p>
        </w:tc>
        <w:tc>
          <w:tcPr>
            <w:tcW w:w="0" w:type="auto"/>
            <w:tcBorders>
              <w:top w:val="nil"/>
              <w:left w:val="nil"/>
              <w:bottom w:val="single" w:sz="4" w:space="0" w:color="auto"/>
              <w:right w:val="single" w:sz="4" w:space="0" w:color="auto"/>
            </w:tcBorders>
            <w:shd w:val="clear" w:color="auto" w:fill="auto"/>
            <w:vAlign w:val="center"/>
          </w:tcPr>
          <w:p w14:paraId="2C8659A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Kinh nghiệm giảng dạy</w:t>
            </w:r>
          </w:p>
        </w:tc>
        <w:tc>
          <w:tcPr>
            <w:tcW w:w="0" w:type="auto"/>
            <w:tcBorders>
              <w:top w:val="nil"/>
              <w:left w:val="nil"/>
              <w:bottom w:val="single" w:sz="4" w:space="0" w:color="auto"/>
              <w:right w:val="single" w:sz="4" w:space="0" w:color="auto"/>
            </w:tcBorders>
            <w:shd w:val="clear" w:color="auto" w:fill="auto"/>
            <w:vAlign w:val="center"/>
          </w:tcPr>
          <w:p w14:paraId="392AA78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46A891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7619178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BA8ABC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0D1BB9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167DB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Kinh nghiệm giảng dạy của giảng viên</w:t>
            </w:r>
          </w:p>
        </w:tc>
        <w:tc>
          <w:tcPr>
            <w:tcW w:w="0" w:type="auto"/>
            <w:tcBorders>
              <w:top w:val="nil"/>
              <w:left w:val="nil"/>
              <w:bottom w:val="single" w:sz="4" w:space="0" w:color="auto"/>
              <w:right w:val="single" w:sz="4" w:space="0" w:color="auto"/>
            </w:tcBorders>
            <w:shd w:val="clear" w:color="auto" w:fill="auto"/>
          </w:tcPr>
          <w:p w14:paraId="0EE120C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03A6ACC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C7E023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10</w:t>
            </w:r>
          </w:p>
        </w:tc>
        <w:tc>
          <w:tcPr>
            <w:tcW w:w="0" w:type="auto"/>
            <w:tcBorders>
              <w:top w:val="nil"/>
              <w:left w:val="nil"/>
              <w:bottom w:val="single" w:sz="4" w:space="0" w:color="auto"/>
              <w:right w:val="single" w:sz="4" w:space="0" w:color="auto"/>
            </w:tcBorders>
            <w:shd w:val="clear" w:color="auto" w:fill="auto"/>
            <w:vAlign w:val="center"/>
          </w:tcPr>
          <w:p w14:paraId="4927D69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Lĩnh vực giảng dạy</w:t>
            </w:r>
          </w:p>
        </w:tc>
        <w:tc>
          <w:tcPr>
            <w:tcW w:w="0" w:type="auto"/>
            <w:tcBorders>
              <w:top w:val="nil"/>
              <w:left w:val="nil"/>
              <w:bottom w:val="single" w:sz="4" w:space="0" w:color="auto"/>
              <w:right w:val="single" w:sz="4" w:space="0" w:color="auto"/>
            </w:tcBorders>
            <w:shd w:val="clear" w:color="auto" w:fill="auto"/>
            <w:vAlign w:val="center"/>
          </w:tcPr>
          <w:p w14:paraId="18612EB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348CDC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vAlign w:val="center"/>
          </w:tcPr>
          <w:p w14:paraId="7B0A71A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AB7F0C2"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D9C268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A7E0F8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Lĩnh vực giảng dạy của giảng viên</w:t>
            </w:r>
          </w:p>
        </w:tc>
        <w:tc>
          <w:tcPr>
            <w:tcW w:w="0" w:type="auto"/>
            <w:tcBorders>
              <w:top w:val="nil"/>
              <w:left w:val="nil"/>
              <w:bottom w:val="single" w:sz="4" w:space="0" w:color="auto"/>
              <w:right w:val="single" w:sz="4" w:space="0" w:color="auto"/>
            </w:tcBorders>
            <w:shd w:val="clear" w:color="auto" w:fill="auto"/>
          </w:tcPr>
          <w:p w14:paraId="6125D69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381AB062"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C3E6E0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11</w:t>
            </w:r>
          </w:p>
        </w:tc>
        <w:tc>
          <w:tcPr>
            <w:tcW w:w="0" w:type="auto"/>
            <w:tcBorders>
              <w:top w:val="nil"/>
              <w:left w:val="nil"/>
              <w:bottom w:val="single" w:sz="4" w:space="0" w:color="auto"/>
              <w:right w:val="single" w:sz="4" w:space="0" w:color="auto"/>
            </w:tcBorders>
            <w:shd w:val="clear" w:color="auto" w:fill="auto"/>
            <w:vAlign w:val="center"/>
          </w:tcPr>
          <w:p w14:paraId="720F334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Đánh giá chung về giảng viên</w:t>
            </w:r>
          </w:p>
        </w:tc>
        <w:tc>
          <w:tcPr>
            <w:tcW w:w="0" w:type="auto"/>
            <w:tcBorders>
              <w:top w:val="nil"/>
              <w:left w:val="nil"/>
              <w:bottom w:val="single" w:sz="4" w:space="0" w:color="auto"/>
              <w:right w:val="single" w:sz="4" w:space="0" w:color="auto"/>
            </w:tcBorders>
            <w:shd w:val="clear" w:color="auto" w:fill="auto"/>
            <w:vAlign w:val="center"/>
          </w:tcPr>
          <w:p w14:paraId="4C2EB12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64F5CA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DA2DFB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C6E4AC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37641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E07E89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Đánh giá chung về giảng viên</w:t>
            </w:r>
          </w:p>
        </w:tc>
        <w:tc>
          <w:tcPr>
            <w:tcW w:w="0" w:type="auto"/>
            <w:tcBorders>
              <w:top w:val="nil"/>
              <w:left w:val="nil"/>
              <w:bottom w:val="single" w:sz="4" w:space="0" w:color="auto"/>
              <w:right w:val="single" w:sz="4" w:space="0" w:color="auto"/>
            </w:tcBorders>
            <w:shd w:val="clear" w:color="auto" w:fill="auto"/>
          </w:tcPr>
          <w:p w14:paraId="007232F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4AAB528C"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2ED7A57" w14:textId="77777777" w:rsidR="00DE684E" w:rsidRPr="00C902D4" w:rsidRDefault="00DE684E" w:rsidP="00AF7805">
            <w:pPr>
              <w:spacing w:line="360" w:lineRule="auto"/>
              <w:rPr>
                <w:rFonts w:ascii="Arial" w:hAnsi="Arial" w:cs="Arial"/>
                <w:sz w:val="20"/>
              </w:rPr>
            </w:pPr>
            <w:r w:rsidRPr="00C902D4">
              <w:rPr>
                <w:rFonts w:ascii="Arial" w:hAnsi="Arial" w:cs="Arial"/>
                <w:sz w:val="20"/>
              </w:rPr>
              <w:t>12</w:t>
            </w:r>
          </w:p>
        </w:tc>
        <w:tc>
          <w:tcPr>
            <w:tcW w:w="0" w:type="auto"/>
            <w:tcBorders>
              <w:top w:val="nil"/>
              <w:left w:val="nil"/>
              <w:bottom w:val="single" w:sz="4" w:space="0" w:color="auto"/>
              <w:right w:val="single" w:sz="4" w:space="0" w:color="auto"/>
            </w:tcBorders>
            <w:shd w:val="clear" w:color="auto" w:fill="auto"/>
            <w:vAlign w:val="center"/>
          </w:tcPr>
          <w:p w14:paraId="1B7B3FA3" w14:textId="77777777" w:rsidR="00DE684E" w:rsidRPr="00C902D4" w:rsidRDefault="00DE684E" w:rsidP="00AF7805">
            <w:pPr>
              <w:spacing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62451692" w14:textId="77777777" w:rsidR="00DE684E" w:rsidRPr="00C902D4" w:rsidRDefault="00DE684E" w:rsidP="00AF7805">
            <w:pPr>
              <w:spacing w:line="360" w:lineRule="auto"/>
              <w:rPr>
                <w:rFonts w:ascii="Arial" w:hAnsi="Arial" w:cs="Arial"/>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F7FCE63" w14:textId="77777777" w:rsidR="00DE684E" w:rsidRPr="00C902D4" w:rsidRDefault="00DE684E" w:rsidP="00AF7805">
            <w:pPr>
              <w:spacing w:line="360" w:lineRule="auto"/>
              <w:rPr>
                <w:rFonts w:ascii="Arial" w:hAnsi="Arial" w:cs="Arial"/>
                <w:sz w:val="20"/>
                <w:lang w:eastAsia="ja-JP"/>
              </w:rPr>
            </w:pPr>
            <w:r w:rsidRPr="00C902D4">
              <w:rPr>
                <w:rFonts w:ascii="Arial" w:hAnsi="Arial" w:cs="Arial"/>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51D5C4B" w14:textId="77777777" w:rsidR="00DE684E" w:rsidRPr="00C902D4" w:rsidRDefault="00DE684E" w:rsidP="00AF7805">
            <w:pPr>
              <w:spacing w:line="360" w:lineRule="auto"/>
              <w:rPr>
                <w:rFonts w:ascii="Arial" w:hAnsi="Arial" w:cs="Arial"/>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26A8928" w14:textId="77777777" w:rsidR="00DE684E" w:rsidRPr="00C902D4" w:rsidRDefault="00DE684E" w:rsidP="00AF7805">
            <w:pPr>
              <w:spacing w:line="360" w:lineRule="auto"/>
              <w:rPr>
                <w:rFonts w:ascii="Arial" w:hAnsi="Arial" w:cs="Arial"/>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C1C8A31" w14:textId="77777777" w:rsidR="00DE684E" w:rsidRPr="00C902D4" w:rsidRDefault="00DE684E" w:rsidP="00AF7805">
            <w:pPr>
              <w:spacing w:line="360" w:lineRule="auto"/>
              <w:rPr>
                <w:rFonts w:ascii="Arial" w:hAnsi="Arial" w:cs="Arial"/>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DEE384B" w14:textId="77777777" w:rsidR="00DE684E" w:rsidRPr="00C902D4" w:rsidRDefault="00DE684E" w:rsidP="00AF7805">
            <w:pPr>
              <w:spacing w:line="360" w:lineRule="auto"/>
              <w:rPr>
                <w:rFonts w:ascii="Arial" w:hAnsi="Arial" w:cs="Arial"/>
                <w:sz w:val="20"/>
                <w:lang w:eastAsia="ja-JP"/>
              </w:rPr>
            </w:pPr>
            <w:r w:rsidRPr="00C902D4">
              <w:rPr>
                <w:rFonts w:ascii="Arial" w:hAnsi="Arial" w:cs="Arial"/>
                <w:sz w:val="20"/>
              </w:rPr>
              <w:t>Mô tả khác</w:t>
            </w:r>
          </w:p>
        </w:tc>
        <w:tc>
          <w:tcPr>
            <w:tcW w:w="0" w:type="auto"/>
            <w:tcBorders>
              <w:top w:val="nil"/>
              <w:left w:val="nil"/>
              <w:bottom w:val="single" w:sz="4" w:space="0" w:color="auto"/>
              <w:right w:val="single" w:sz="4" w:space="0" w:color="auto"/>
            </w:tcBorders>
            <w:shd w:val="clear" w:color="auto" w:fill="auto"/>
          </w:tcPr>
          <w:p w14:paraId="76F25B73" w14:textId="77777777" w:rsidR="00DE684E" w:rsidRPr="00C902D4" w:rsidRDefault="00DE684E" w:rsidP="00AF7805">
            <w:pPr>
              <w:spacing w:line="360" w:lineRule="auto"/>
              <w:rPr>
                <w:rFonts w:ascii="Arial" w:hAnsi="Arial" w:cs="Arial"/>
                <w:sz w:val="20"/>
                <w:lang w:eastAsia="ja-JP"/>
              </w:rPr>
            </w:pPr>
            <w:r w:rsidRPr="00C902D4">
              <w:rPr>
                <w:rFonts w:ascii="Arial" w:hAnsi="Arial" w:cs="Arial"/>
                <w:sz w:val="20"/>
              </w:rPr>
              <w:t>Textbox</w:t>
            </w:r>
          </w:p>
        </w:tc>
      </w:tr>
    </w:tbl>
    <w:p w14:paraId="298AA3CC"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2B101A5C" w14:textId="77777777" w:rsidTr="00A275C2">
        <w:trPr>
          <w:tblHeader/>
        </w:trPr>
        <w:tc>
          <w:tcPr>
            <w:tcW w:w="0" w:type="auto"/>
            <w:vAlign w:val="center"/>
          </w:tcPr>
          <w:p w14:paraId="46BA81E8" w14:textId="77777777" w:rsidR="00DE684E" w:rsidRPr="00C902D4" w:rsidRDefault="00DE684E" w:rsidP="00AF7805">
            <w:pPr>
              <w:pStyle w:val="-Tiubng"/>
              <w:rPr>
                <w:rFonts w:cs="Arial"/>
              </w:rPr>
            </w:pPr>
            <w:r w:rsidRPr="00C902D4">
              <w:rPr>
                <w:rFonts w:cs="Arial"/>
              </w:rPr>
              <w:t>STT</w:t>
            </w:r>
          </w:p>
        </w:tc>
        <w:tc>
          <w:tcPr>
            <w:tcW w:w="0" w:type="auto"/>
            <w:vAlign w:val="center"/>
          </w:tcPr>
          <w:p w14:paraId="7C166EFB"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03AC7AE3"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0AF318EE"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1410CF8C" w14:textId="77777777" w:rsidTr="00A275C2">
        <w:trPr>
          <w:tblHeader/>
        </w:trPr>
        <w:tc>
          <w:tcPr>
            <w:tcW w:w="0" w:type="auto"/>
            <w:vAlign w:val="center"/>
          </w:tcPr>
          <w:p w14:paraId="23D0023B"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7DF25DDB" w14:textId="77777777" w:rsidR="00DE684E" w:rsidRPr="00C902D4" w:rsidRDefault="00DE684E" w:rsidP="00AF7805">
            <w:pPr>
              <w:pStyle w:val="-Thng"/>
              <w:ind w:firstLine="0"/>
              <w:jc w:val="left"/>
              <w:rPr>
                <w:rFonts w:cs="Arial"/>
                <w:lang w:val="en-US"/>
              </w:rPr>
            </w:pPr>
            <w:r w:rsidRPr="00C902D4">
              <w:rPr>
                <w:rFonts w:cs="Arial"/>
                <w:lang w:val="en-US"/>
              </w:rPr>
              <w:t>Tên đối tác</w:t>
            </w:r>
          </w:p>
        </w:tc>
        <w:tc>
          <w:tcPr>
            <w:tcW w:w="3638" w:type="dxa"/>
            <w:vAlign w:val="center"/>
          </w:tcPr>
          <w:p w14:paraId="5607A540"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đối tác</w:t>
            </w:r>
          </w:p>
        </w:tc>
        <w:tc>
          <w:tcPr>
            <w:tcW w:w="2976" w:type="dxa"/>
            <w:vAlign w:val="center"/>
          </w:tcPr>
          <w:p w14:paraId="7E5B6A7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72BB0C87" w14:textId="77777777" w:rsidTr="00A275C2">
        <w:trPr>
          <w:tblHeader/>
        </w:trPr>
        <w:tc>
          <w:tcPr>
            <w:tcW w:w="0" w:type="auto"/>
            <w:vAlign w:val="center"/>
          </w:tcPr>
          <w:p w14:paraId="63F6DFD6"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10F5F481" w14:textId="77777777" w:rsidR="00DE684E" w:rsidRPr="00C902D4" w:rsidRDefault="00DE684E" w:rsidP="00AF7805">
            <w:pPr>
              <w:pStyle w:val="-Thng"/>
              <w:ind w:firstLine="0"/>
              <w:jc w:val="left"/>
              <w:rPr>
                <w:rFonts w:cs="Arial"/>
                <w:lang w:val="en-US"/>
              </w:rPr>
            </w:pPr>
            <w:r w:rsidRPr="00C902D4">
              <w:rPr>
                <w:rFonts w:cs="Arial"/>
                <w:lang w:val="en-US"/>
              </w:rPr>
              <w:t>Tên giảng viên</w:t>
            </w:r>
          </w:p>
        </w:tc>
        <w:tc>
          <w:tcPr>
            <w:tcW w:w="3638" w:type="dxa"/>
            <w:vAlign w:val="center"/>
          </w:tcPr>
          <w:p w14:paraId="46B1B195"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giảng viên</w:t>
            </w:r>
          </w:p>
        </w:tc>
        <w:tc>
          <w:tcPr>
            <w:tcW w:w="2976" w:type="dxa"/>
            <w:vAlign w:val="center"/>
          </w:tcPr>
          <w:p w14:paraId="29F68E3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22142992" w14:textId="77777777" w:rsidTr="00A275C2">
        <w:trPr>
          <w:tblHeader/>
        </w:trPr>
        <w:tc>
          <w:tcPr>
            <w:tcW w:w="0" w:type="auto"/>
            <w:vAlign w:val="center"/>
          </w:tcPr>
          <w:p w14:paraId="0CDC7F7F"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0213E6B5" w14:textId="77777777" w:rsidR="00DE684E" w:rsidRPr="00C902D4" w:rsidRDefault="00DE684E" w:rsidP="00AF7805">
            <w:pPr>
              <w:pStyle w:val="-Thng"/>
              <w:ind w:firstLine="0"/>
              <w:jc w:val="left"/>
              <w:rPr>
                <w:rFonts w:cs="Arial"/>
                <w:lang w:val="en-US"/>
              </w:rPr>
            </w:pPr>
            <w:r w:rsidRPr="00C902D4">
              <w:rPr>
                <w:rFonts w:cs="Arial"/>
                <w:lang w:val="en-US"/>
              </w:rPr>
              <w:t>Chức danh</w:t>
            </w:r>
          </w:p>
        </w:tc>
        <w:tc>
          <w:tcPr>
            <w:tcW w:w="3638" w:type="dxa"/>
            <w:vAlign w:val="center"/>
          </w:tcPr>
          <w:p w14:paraId="508670BD" w14:textId="77777777" w:rsidR="00DE684E" w:rsidRPr="00C902D4" w:rsidRDefault="00DE684E" w:rsidP="00AF7805">
            <w:pPr>
              <w:pStyle w:val="-Thng"/>
              <w:ind w:firstLine="0"/>
              <w:jc w:val="left"/>
              <w:rPr>
                <w:rFonts w:cs="Arial"/>
                <w:lang w:val="en-US"/>
              </w:rPr>
            </w:pPr>
            <w:r w:rsidRPr="00C902D4">
              <w:rPr>
                <w:rFonts w:cs="Arial"/>
                <w:lang w:val="en-US"/>
              </w:rPr>
              <w:t>Hiển thị theo trường Chức danh</w:t>
            </w:r>
          </w:p>
        </w:tc>
        <w:tc>
          <w:tcPr>
            <w:tcW w:w="2976" w:type="dxa"/>
            <w:vAlign w:val="center"/>
          </w:tcPr>
          <w:p w14:paraId="509FEB56"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700CD57E" w14:textId="77777777" w:rsidTr="00A275C2">
        <w:trPr>
          <w:tblHeader/>
        </w:trPr>
        <w:tc>
          <w:tcPr>
            <w:tcW w:w="0" w:type="auto"/>
            <w:vAlign w:val="center"/>
          </w:tcPr>
          <w:p w14:paraId="7A8B8C05" w14:textId="77777777" w:rsidR="00DE684E" w:rsidRPr="00C902D4" w:rsidRDefault="00DE684E" w:rsidP="00AF7805">
            <w:pPr>
              <w:pStyle w:val="-Thng"/>
              <w:ind w:firstLine="0"/>
              <w:jc w:val="center"/>
              <w:rPr>
                <w:rFonts w:cs="Arial"/>
                <w:lang w:val="en-US"/>
              </w:rPr>
            </w:pPr>
            <w:r w:rsidRPr="00C902D4">
              <w:rPr>
                <w:rFonts w:cs="Arial"/>
                <w:lang w:val="en-US"/>
              </w:rPr>
              <w:t>4</w:t>
            </w:r>
          </w:p>
        </w:tc>
        <w:tc>
          <w:tcPr>
            <w:tcW w:w="0" w:type="auto"/>
            <w:vAlign w:val="center"/>
          </w:tcPr>
          <w:p w14:paraId="56878EAE" w14:textId="77777777" w:rsidR="00DE684E" w:rsidRPr="00C902D4" w:rsidRDefault="00DE684E" w:rsidP="00AF7805">
            <w:pPr>
              <w:pStyle w:val="-Thng"/>
              <w:ind w:firstLine="0"/>
              <w:jc w:val="left"/>
              <w:rPr>
                <w:rFonts w:cs="Arial"/>
                <w:lang w:val="en-US"/>
              </w:rPr>
            </w:pPr>
            <w:r w:rsidRPr="00C902D4">
              <w:rPr>
                <w:rFonts w:cs="Arial"/>
                <w:lang w:val="en-US"/>
              </w:rPr>
              <w:t>Đơn vị</w:t>
            </w:r>
          </w:p>
        </w:tc>
        <w:tc>
          <w:tcPr>
            <w:tcW w:w="3638" w:type="dxa"/>
            <w:vAlign w:val="center"/>
          </w:tcPr>
          <w:p w14:paraId="29799496" w14:textId="77777777" w:rsidR="00DE684E" w:rsidRPr="00C902D4" w:rsidRDefault="00DE684E" w:rsidP="00AF7805">
            <w:pPr>
              <w:pStyle w:val="-Thng"/>
              <w:ind w:firstLine="0"/>
              <w:jc w:val="left"/>
              <w:rPr>
                <w:rFonts w:cs="Arial"/>
                <w:lang w:val="en-US"/>
              </w:rPr>
            </w:pPr>
            <w:r w:rsidRPr="00C902D4">
              <w:rPr>
                <w:rFonts w:cs="Arial"/>
                <w:lang w:val="en-US"/>
              </w:rPr>
              <w:t>Hiển thị theo trường Đơn vị</w:t>
            </w:r>
          </w:p>
        </w:tc>
        <w:tc>
          <w:tcPr>
            <w:tcW w:w="2976" w:type="dxa"/>
            <w:vAlign w:val="center"/>
          </w:tcPr>
          <w:p w14:paraId="3845FD22"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r w:rsidR="00DE684E" w:rsidRPr="00C902D4" w14:paraId="7EC5A0E1" w14:textId="77777777" w:rsidTr="00A275C2">
        <w:trPr>
          <w:tblHeader/>
        </w:trPr>
        <w:tc>
          <w:tcPr>
            <w:tcW w:w="0" w:type="auto"/>
            <w:vAlign w:val="center"/>
          </w:tcPr>
          <w:p w14:paraId="3767424D" w14:textId="77777777" w:rsidR="00DE684E" w:rsidRPr="00C902D4" w:rsidRDefault="00DE684E" w:rsidP="00AF7805">
            <w:pPr>
              <w:pStyle w:val="-Thng"/>
              <w:ind w:firstLine="0"/>
              <w:jc w:val="center"/>
              <w:rPr>
                <w:rFonts w:cs="Arial"/>
                <w:lang w:val="en-US"/>
              </w:rPr>
            </w:pPr>
            <w:r w:rsidRPr="00C902D4">
              <w:rPr>
                <w:rFonts w:cs="Arial"/>
                <w:lang w:val="en-US"/>
              </w:rPr>
              <w:t>5</w:t>
            </w:r>
          </w:p>
        </w:tc>
        <w:tc>
          <w:tcPr>
            <w:tcW w:w="0" w:type="auto"/>
            <w:vAlign w:val="center"/>
          </w:tcPr>
          <w:p w14:paraId="0F6763CF" w14:textId="77777777" w:rsidR="00DE684E" w:rsidRPr="00C902D4" w:rsidRDefault="00DE684E" w:rsidP="00AF7805">
            <w:pPr>
              <w:pStyle w:val="-Thng"/>
              <w:ind w:firstLine="0"/>
              <w:jc w:val="left"/>
              <w:rPr>
                <w:rFonts w:cs="Arial"/>
                <w:lang w:val="en-US"/>
              </w:rPr>
            </w:pPr>
            <w:r w:rsidRPr="00C902D4">
              <w:rPr>
                <w:rFonts w:cs="Arial"/>
                <w:lang w:val="en-US"/>
              </w:rPr>
              <w:t>Điện thoại</w:t>
            </w:r>
          </w:p>
        </w:tc>
        <w:tc>
          <w:tcPr>
            <w:tcW w:w="3638" w:type="dxa"/>
            <w:vAlign w:val="center"/>
          </w:tcPr>
          <w:p w14:paraId="0C6CBBE4" w14:textId="77777777" w:rsidR="00DE684E" w:rsidRPr="00C902D4" w:rsidRDefault="00DE684E" w:rsidP="00AF7805">
            <w:pPr>
              <w:pStyle w:val="-Thng"/>
              <w:ind w:firstLine="0"/>
              <w:jc w:val="left"/>
              <w:rPr>
                <w:rFonts w:cs="Arial"/>
                <w:lang w:val="en-US"/>
              </w:rPr>
            </w:pPr>
            <w:r w:rsidRPr="00C902D4">
              <w:rPr>
                <w:rFonts w:cs="Arial"/>
                <w:lang w:val="en-US"/>
              </w:rPr>
              <w:t>Hiển thị theo trường Điện thoại</w:t>
            </w:r>
          </w:p>
        </w:tc>
        <w:tc>
          <w:tcPr>
            <w:tcW w:w="2976" w:type="dxa"/>
            <w:vAlign w:val="center"/>
          </w:tcPr>
          <w:p w14:paraId="4270DC71"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bl>
    <w:p w14:paraId="7EB9E307"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Màn hình khi chọn vào nút [Tải mẫu File]:</w:t>
      </w:r>
    </w:p>
    <w:tbl>
      <w:tblPr>
        <w:tblW w:w="0" w:type="auto"/>
        <w:tblInd w:w="-35" w:type="dxa"/>
        <w:tblLook w:val="04A0" w:firstRow="1" w:lastRow="0" w:firstColumn="1" w:lastColumn="0" w:noHBand="0" w:noVBand="1"/>
      </w:tblPr>
      <w:tblGrid>
        <w:gridCol w:w="595"/>
        <w:gridCol w:w="1167"/>
        <w:gridCol w:w="858"/>
        <w:gridCol w:w="659"/>
        <w:gridCol w:w="861"/>
        <w:gridCol w:w="1227"/>
        <w:gridCol w:w="900"/>
        <w:gridCol w:w="1503"/>
        <w:gridCol w:w="1319"/>
      </w:tblGrid>
      <w:tr w:rsidR="00DE684E" w:rsidRPr="00C902D4" w14:paraId="22D6C6DE"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3C47772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B31DDD"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8D631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11ECE2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5D7B0D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A81FE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2DD3ED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CC1322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AADA66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4C5181E3"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98049F" w14:textId="77777777" w:rsidR="00DE684E" w:rsidRPr="00C902D4" w:rsidRDefault="00DE684E"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76F616A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Tên mẫu file</w:t>
            </w:r>
          </w:p>
        </w:tc>
        <w:tc>
          <w:tcPr>
            <w:tcW w:w="0" w:type="auto"/>
            <w:tcBorders>
              <w:top w:val="single" w:sz="4" w:space="0" w:color="auto"/>
              <w:left w:val="nil"/>
              <w:bottom w:val="single" w:sz="4" w:space="0" w:color="auto"/>
              <w:right w:val="single" w:sz="4" w:space="0" w:color="auto"/>
            </w:tcBorders>
            <w:shd w:val="clear" w:color="auto" w:fill="auto"/>
            <w:vAlign w:val="center"/>
          </w:tcPr>
          <w:p w14:paraId="59D0357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3A13CC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255</w:t>
            </w:r>
          </w:p>
        </w:tc>
        <w:tc>
          <w:tcPr>
            <w:tcW w:w="0" w:type="auto"/>
            <w:tcBorders>
              <w:top w:val="single" w:sz="4" w:space="0" w:color="auto"/>
              <w:left w:val="nil"/>
              <w:bottom w:val="single" w:sz="4" w:space="0" w:color="auto"/>
              <w:right w:val="single" w:sz="4" w:space="0" w:color="auto"/>
            </w:tcBorders>
            <w:shd w:val="clear" w:color="auto" w:fill="auto"/>
            <w:vAlign w:val="center"/>
          </w:tcPr>
          <w:p w14:paraId="7BA4760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6F4FDF8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6640004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4058B9A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6D8200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4FB58C7B"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DF0B708" w14:textId="77777777" w:rsidR="00DE684E" w:rsidRPr="00C902D4" w:rsidRDefault="00DE684E"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lastRenderedPageBreak/>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46AA986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Chọn mẫu file</w:t>
            </w:r>
          </w:p>
        </w:tc>
        <w:tc>
          <w:tcPr>
            <w:tcW w:w="0" w:type="auto"/>
            <w:tcBorders>
              <w:top w:val="single" w:sz="4" w:space="0" w:color="auto"/>
              <w:left w:val="nil"/>
              <w:bottom w:val="single" w:sz="4" w:space="0" w:color="auto"/>
              <w:right w:val="single" w:sz="4" w:space="0" w:color="auto"/>
            </w:tcBorders>
            <w:shd w:val="clear" w:color="auto" w:fill="auto"/>
            <w:vAlign w:val="center"/>
          </w:tcPr>
          <w:p w14:paraId="19A49F6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Chọn tệp</w:t>
            </w:r>
          </w:p>
        </w:tc>
        <w:tc>
          <w:tcPr>
            <w:tcW w:w="0" w:type="auto"/>
            <w:tcBorders>
              <w:top w:val="single" w:sz="4" w:space="0" w:color="auto"/>
              <w:left w:val="nil"/>
              <w:bottom w:val="single" w:sz="4" w:space="0" w:color="auto"/>
              <w:right w:val="single" w:sz="4" w:space="0" w:color="auto"/>
            </w:tcBorders>
            <w:shd w:val="clear" w:color="auto" w:fill="auto"/>
            <w:vAlign w:val="center"/>
          </w:tcPr>
          <w:p w14:paraId="5B84D86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270113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0520EC0"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0CC16E"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655F2B"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 Định dạng file: .doc, .docx, .excel, .pdf</w:t>
            </w:r>
          </w:p>
          <w:p w14:paraId="4F00D60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 Dung lượng: Tối đa 2 MB</w:t>
            </w:r>
          </w:p>
        </w:tc>
        <w:tc>
          <w:tcPr>
            <w:tcW w:w="0" w:type="auto"/>
            <w:tcBorders>
              <w:top w:val="single" w:sz="4" w:space="0" w:color="auto"/>
              <w:left w:val="nil"/>
              <w:bottom w:val="single" w:sz="4" w:space="0" w:color="auto"/>
              <w:right w:val="single" w:sz="4" w:space="0" w:color="auto"/>
            </w:tcBorders>
            <w:shd w:val="clear" w:color="auto" w:fill="auto"/>
            <w:vAlign w:val="center"/>
          </w:tcPr>
          <w:p w14:paraId="6E1FA97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Upload file</w:t>
            </w:r>
          </w:p>
        </w:tc>
      </w:tr>
    </w:tbl>
    <w:p w14:paraId="02DB188A"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mẫu in đã tải:</w:t>
      </w:r>
    </w:p>
    <w:tbl>
      <w:tblPr>
        <w:tblStyle w:val="TableGrid"/>
        <w:tblW w:w="0" w:type="auto"/>
        <w:tblLook w:val="04A0" w:firstRow="1" w:lastRow="0" w:firstColumn="1" w:lastColumn="0" w:noHBand="0" w:noVBand="1"/>
      </w:tblPr>
      <w:tblGrid>
        <w:gridCol w:w="594"/>
        <w:gridCol w:w="1859"/>
        <w:gridCol w:w="3786"/>
        <w:gridCol w:w="2559"/>
      </w:tblGrid>
      <w:tr w:rsidR="00DE684E" w:rsidRPr="00C902D4" w14:paraId="48AA589D" w14:textId="77777777" w:rsidTr="00A275C2">
        <w:trPr>
          <w:tblHeader/>
        </w:trPr>
        <w:tc>
          <w:tcPr>
            <w:tcW w:w="0" w:type="auto"/>
            <w:vAlign w:val="center"/>
          </w:tcPr>
          <w:p w14:paraId="2A490F0C" w14:textId="77777777" w:rsidR="00DE684E" w:rsidRPr="00C902D4" w:rsidRDefault="00DE684E" w:rsidP="00AF7805">
            <w:pPr>
              <w:pStyle w:val="-Tiubng"/>
              <w:rPr>
                <w:rFonts w:cs="Arial"/>
              </w:rPr>
            </w:pPr>
            <w:r w:rsidRPr="00C902D4">
              <w:rPr>
                <w:rFonts w:cs="Arial"/>
              </w:rPr>
              <w:t>STT</w:t>
            </w:r>
          </w:p>
        </w:tc>
        <w:tc>
          <w:tcPr>
            <w:tcW w:w="0" w:type="auto"/>
            <w:vAlign w:val="center"/>
          </w:tcPr>
          <w:p w14:paraId="4FD2F995" w14:textId="77777777" w:rsidR="00DE684E" w:rsidRPr="00C902D4" w:rsidRDefault="00DE684E" w:rsidP="00AF7805">
            <w:pPr>
              <w:pStyle w:val="-Tiubng"/>
              <w:rPr>
                <w:rFonts w:cs="Arial"/>
              </w:rPr>
            </w:pPr>
            <w:r w:rsidRPr="00C902D4">
              <w:rPr>
                <w:rFonts w:cs="Arial"/>
              </w:rPr>
              <w:t>Trường thông tin</w:t>
            </w:r>
          </w:p>
        </w:tc>
        <w:tc>
          <w:tcPr>
            <w:tcW w:w="0" w:type="auto"/>
            <w:vAlign w:val="center"/>
          </w:tcPr>
          <w:p w14:paraId="6BBD98C6" w14:textId="77777777" w:rsidR="00DE684E" w:rsidRPr="00C902D4" w:rsidRDefault="00DE684E" w:rsidP="00AF7805">
            <w:pPr>
              <w:pStyle w:val="-Tiubng"/>
              <w:rPr>
                <w:rFonts w:cs="Arial"/>
              </w:rPr>
            </w:pPr>
            <w:r w:rsidRPr="00C902D4">
              <w:rPr>
                <w:rFonts w:cs="Arial"/>
              </w:rPr>
              <w:t>Ghi chú</w:t>
            </w:r>
          </w:p>
        </w:tc>
        <w:tc>
          <w:tcPr>
            <w:tcW w:w="0" w:type="auto"/>
            <w:vAlign w:val="center"/>
          </w:tcPr>
          <w:p w14:paraId="639AE75A"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1A41BC06" w14:textId="77777777" w:rsidTr="00A275C2">
        <w:trPr>
          <w:tblHeader/>
        </w:trPr>
        <w:tc>
          <w:tcPr>
            <w:tcW w:w="0" w:type="auto"/>
            <w:vAlign w:val="center"/>
          </w:tcPr>
          <w:p w14:paraId="4A164E9C"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54D28CC3" w14:textId="77777777" w:rsidR="00DE684E" w:rsidRPr="00C902D4" w:rsidRDefault="00DE684E" w:rsidP="00AF7805">
            <w:pPr>
              <w:pStyle w:val="-Thng"/>
              <w:ind w:firstLine="0"/>
              <w:jc w:val="left"/>
              <w:rPr>
                <w:rFonts w:cs="Arial"/>
                <w:lang w:val="en-US"/>
              </w:rPr>
            </w:pPr>
            <w:r w:rsidRPr="00C902D4">
              <w:rPr>
                <w:rFonts w:cs="Arial"/>
                <w:lang w:val="en-US"/>
              </w:rPr>
              <w:t>Tên mẫu file</w:t>
            </w:r>
          </w:p>
        </w:tc>
        <w:tc>
          <w:tcPr>
            <w:tcW w:w="0" w:type="auto"/>
            <w:vAlign w:val="center"/>
          </w:tcPr>
          <w:p w14:paraId="2C6F09BB"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mẫu file”</w:t>
            </w:r>
          </w:p>
        </w:tc>
        <w:tc>
          <w:tcPr>
            <w:tcW w:w="0" w:type="auto"/>
            <w:vAlign w:val="center"/>
          </w:tcPr>
          <w:p w14:paraId="3AD50C32"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48CC4D12" w14:textId="77777777" w:rsidTr="00A275C2">
        <w:trPr>
          <w:tblHeader/>
        </w:trPr>
        <w:tc>
          <w:tcPr>
            <w:tcW w:w="0" w:type="auto"/>
            <w:vAlign w:val="center"/>
          </w:tcPr>
          <w:p w14:paraId="66D6EE32"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5E7CE0F5" w14:textId="77777777" w:rsidR="00DE684E" w:rsidRPr="00C902D4" w:rsidRDefault="00DE684E" w:rsidP="00AF7805">
            <w:pPr>
              <w:pStyle w:val="-Thng"/>
              <w:ind w:firstLine="0"/>
              <w:jc w:val="left"/>
              <w:rPr>
                <w:rFonts w:cs="Arial"/>
                <w:lang w:val="en-US"/>
              </w:rPr>
            </w:pPr>
            <w:r w:rsidRPr="00C902D4">
              <w:rPr>
                <w:rFonts w:cs="Arial"/>
                <w:lang w:val="en-US"/>
              </w:rPr>
              <w:t>Ngày nhập</w:t>
            </w:r>
          </w:p>
        </w:tc>
        <w:tc>
          <w:tcPr>
            <w:tcW w:w="0" w:type="auto"/>
            <w:vAlign w:val="center"/>
          </w:tcPr>
          <w:p w14:paraId="77CF0D50" w14:textId="77777777" w:rsidR="00DE684E" w:rsidRPr="00C902D4" w:rsidRDefault="00DE684E" w:rsidP="00AF7805">
            <w:pPr>
              <w:pStyle w:val="-Thng"/>
              <w:ind w:firstLine="0"/>
              <w:jc w:val="left"/>
              <w:rPr>
                <w:rFonts w:cs="Arial"/>
                <w:lang w:val="en-US"/>
              </w:rPr>
            </w:pPr>
            <w:r w:rsidRPr="00C902D4">
              <w:rPr>
                <w:rFonts w:cs="Arial"/>
                <w:lang w:val="en-US"/>
              </w:rPr>
              <w:t>Lấy theo ngày nhập mẫu in lên hệ thống</w:t>
            </w:r>
          </w:p>
        </w:tc>
        <w:tc>
          <w:tcPr>
            <w:tcW w:w="0" w:type="auto"/>
            <w:vAlign w:val="center"/>
          </w:tcPr>
          <w:p w14:paraId="5D3EAEFF"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60B57C9C"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Danh sách liệt kê </w:t>
      </w:r>
      <w:r w:rsidRPr="00C902D4">
        <w:rPr>
          <w:rFonts w:cs="Arial"/>
          <w:szCs w:val="20"/>
          <w:lang w:val="vi-VN"/>
        </w:rPr>
        <w:t xml:space="preserve">các </w:t>
      </w:r>
      <w:r w:rsidRPr="00C902D4">
        <w:rPr>
          <w:rFonts w:cs="Arial"/>
          <w:szCs w:val="20"/>
        </w:rPr>
        <w:t>giảng viên đào tạo bên ngoài đã nhập vào hệ thống.</w:t>
      </w:r>
    </w:p>
    <w:p w14:paraId="2D7A5B0B"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4A037DD3"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02FEF6C6"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92"/>
        <w:gridCol w:w="7378"/>
      </w:tblGrid>
      <w:tr w:rsidR="00DE684E" w:rsidRPr="00C902D4" w14:paraId="3BC521A5" w14:textId="77777777" w:rsidTr="00A275C2">
        <w:trPr>
          <w:trHeight w:val="377"/>
        </w:trPr>
        <w:tc>
          <w:tcPr>
            <w:tcW w:w="0" w:type="auto"/>
            <w:vAlign w:val="center"/>
          </w:tcPr>
          <w:p w14:paraId="0A4DCBB8"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658D17C1"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70D523A3"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1A2796CF" w14:textId="77777777" w:rsidTr="00A275C2">
        <w:tc>
          <w:tcPr>
            <w:tcW w:w="0" w:type="auto"/>
            <w:vAlign w:val="center"/>
          </w:tcPr>
          <w:p w14:paraId="14A8937B"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222E95A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7030C5F7"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13D67CAB" w14:textId="77777777" w:rsidTr="00A275C2">
        <w:tc>
          <w:tcPr>
            <w:tcW w:w="0" w:type="auto"/>
            <w:vAlign w:val="center"/>
          </w:tcPr>
          <w:p w14:paraId="7BD14342"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260E46CB"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0CBEB17E"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AABD6CA"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7D5BB6B5"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427D27DA"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566EB7D3"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708F0D7D"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B056D92"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5A4948F0"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4880034B"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lastRenderedPageBreak/>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720B217F"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3010E964"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0510A2FC" w14:textId="77777777" w:rsidTr="00A275C2">
        <w:tc>
          <w:tcPr>
            <w:tcW w:w="0" w:type="auto"/>
            <w:vAlign w:val="center"/>
          </w:tcPr>
          <w:p w14:paraId="26796FB5"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1BBF4674"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Tải mẫu file</w:t>
            </w:r>
          </w:p>
        </w:tc>
        <w:tc>
          <w:tcPr>
            <w:tcW w:w="0" w:type="auto"/>
            <w:vAlign w:val="center"/>
          </w:tcPr>
          <w:p w14:paraId="13FE7F8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sử dụng chức năng này để đưa mẫu quyết định lên hệ thống. Để thực hiện in quyết định ở chức năng “Quản lý quyết định”.</w:t>
            </w:r>
          </w:p>
          <w:p w14:paraId="256DFD2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thao tác tại các nút chức năng sau:</w:t>
            </w:r>
          </w:p>
          <w:p w14:paraId="0796C9F2"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lang w:val="en-US"/>
              </w:rPr>
              <w:t>[Ghi]: Sử dụng chức năng này để lưu lại các thông tin đã nhập.</w:t>
            </w:r>
          </w:p>
          <w:p w14:paraId="3ECE028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[Xóa]: Sử dụng chức năng này khi muốn xóa mẫu in. Khi xóa chương trình sẽ hiển thị ra thông báo “</w:t>
            </w:r>
            <w:r w:rsidRPr="00C902D4">
              <w:rPr>
                <w:rFonts w:cs="Arial"/>
                <w:color w:val="000000"/>
                <w:sz w:val="20"/>
                <w:szCs w:val="20"/>
              </w:rPr>
              <w:t>Bạn muốn xóa bản ghi không?” và 2 nút [Có], [Không].</w:t>
            </w:r>
            <w:r w:rsidRPr="00C902D4">
              <w:rPr>
                <w:rFonts w:cs="Arial"/>
                <w:sz w:val="20"/>
                <w:szCs w:val="20"/>
              </w:rPr>
              <w:t xml:space="preserve"> </w:t>
            </w:r>
          </w:p>
          <w:p w14:paraId="00440F6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4E0F766C"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423EFA2F"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[Download]: Sử dụng chức năng này để chọn mẫu in đã được lên hệ thống và tải mẫu in về.</w:t>
            </w:r>
          </w:p>
        </w:tc>
      </w:tr>
      <w:tr w:rsidR="00DE684E" w:rsidRPr="00C902D4" w14:paraId="5BB20195" w14:textId="77777777" w:rsidTr="00A275C2">
        <w:tc>
          <w:tcPr>
            <w:tcW w:w="0" w:type="auto"/>
            <w:vAlign w:val="center"/>
          </w:tcPr>
          <w:p w14:paraId="6A496314"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1C6AE5B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4BFA483C"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54B6775D" w14:textId="77777777" w:rsidTr="00A275C2">
        <w:tc>
          <w:tcPr>
            <w:tcW w:w="0" w:type="auto"/>
            <w:vAlign w:val="center"/>
          </w:tcPr>
          <w:p w14:paraId="56F39E8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5B155C0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D77B70E"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58AB1347" w14:textId="77777777" w:rsidTr="00A275C2">
        <w:tc>
          <w:tcPr>
            <w:tcW w:w="0" w:type="auto"/>
            <w:vAlign w:val="center"/>
          </w:tcPr>
          <w:p w14:paraId="770E1E79"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73B3F32D"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98502DA"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5ECB48A0"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37ADFD63"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28DEA1F2"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FF798BA"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3BED3769" w14:textId="77777777" w:rsidTr="00A275C2">
        <w:tc>
          <w:tcPr>
            <w:tcW w:w="0" w:type="auto"/>
            <w:vAlign w:val="center"/>
          </w:tcPr>
          <w:p w14:paraId="360F607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7</w:t>
            </w:r>
          </w:p>
        </w:tc>
        <w:tc>
          <w:tcPr>
            <w:tcW w:w="0" w:type="auto"/>
            <w:vAlign w:val="center"/>
          </w:tcPr>
          <w:p w14:paraId="06F373C5"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44AD0031"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1673884B"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69407438"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7E7A4798" wp14:editId="34199E56">
            <wp:extent cx="5761990" cy="2358390"/>
            <wp:effectExtent l="0" t="0" r="0" b="3810"/>
            <wp:docPr id="154" name="Picture 154" descr="C:\Users\Admin\AppData\Local\Temp\fla774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AppData\Local\Temp\fla774C.tmp\Snapsho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1990" cy="2358390"/>
                    </a:xfrm>
                    <a:prstGeom prst="rect">
                      <a:avLst/>
                    </a:prstGeom>
                    <a:noFill/>
                    <a:ln>
                      <a:noFill/>
                    </a:ln>
                  </pic:spPr>
                </pic:pic>
              </a:graphicData>
            </a:graphic>
          </wp:inline>
        </w:drawing>
      </w:r>
    </w:p>
    <w:p w14:paraId="68B7736A"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giảng viên đào tạo bên ngoài</w:t>
      </w:r>
    </w:p>
    <w:p w14:paraId="60D39900"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noProof/>
          <w:sz w:val="20"/>
          <w:lang w:eastAsia="ja-JP"/>
        </w:rPr>
        <w:drawing>
          <wp:inline distT="0" distB="0" distL="0" distR="0" wp14:anchorId="55DC167E" wp14:editId="7757C406">
            <wp:extent cx="5761990" cy="18472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1847215"/>
                    </a:xfrm>
                    <a:prstGeom prst="rect">
                      <a:avLst/>
                    </a:prstGeom>
                  </pic:spPr>
                </pic:pic>
              </a:graphicData>
            </a:graphic>
          </wp:inline>
        </w:drawing>
      </w:r>
    </w:p>
    <w:p w14:paraId="30A179A1"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Tải mẫu in</w:t>
      </w:r>
    </w:p>
    <w:p w14:paraId="3DC3ED28" w14:textId="6416D2AB" w:rsidR="00DE684E" w:rsidRPr="00C902D4" w:rsidRDefault="00DE684E" w:rsidP="00AF7805">
      <w:pPr>
        <w:pStyle w:val="Heading5"/>
        <w:tabs>
          <w:tab w:val="num" w:pos="1008"/>
        </w:tabs>
        <w:spacing w:line="360" w:lineRule="auto"/>
        <w:ind w:left="1008"/>
        <w:rPr>
          <w:rFonts w:ascii="Arial" w:hAnsi="Arial" w:cs="Arial"/>
          <w:sz w:val="20"/>
          <w:szCs w:val="20"/>
        </w:rPr>
      </w:pPr>
      <w:bookmarkStart w:id="172" w:name="_Toc500541242"/>
      <w:r w:rsidRPr="00C902D4">
        <w:rPr>
          <w:rFonts w:ascii="Arial" w:hAnsi="Arial" w:cs="Arial"/>
          <w:sz w:val="20"/>
          <w:szCs w:val="20"/>
        </w:rPr>
        <w:t xml:space="preserve">Danh mục </w:t>
      </w:r>
      <w:r w:rsidR="00A275C2" w:rsidRPr="00C902D4">
        <w:rPr>
          <w:rFonts w:ascii="Arial" w:hAnsi="Arial" w:cs="Arial"/>
          <w:sz w:val="20"/>
          <w:szCs w:val="20"/>
        </w:rPr>
        <w:t>giảng viên nội bộ</w:t>
      </w:r>
      <w:bookmarkEnd w:id="172"/>
    </w:p>
    <w:p w14:paraId="206DDEF1"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20E7B00" w14:textId="32B48184" w:rsidR="00DE684E" w:rsidRPr="00C902D4" w:rsidRDefault="00A275C2" w:rsidP="00AF7805">
      <w:pPr>
        <w:spacing w:line="360" w:lineRule="auto"/>
        <w:rPr>
          <w:rFonts w:ascii="Arial" w:hAnsi="Arial" w:cs="Arial"/>
          <w:sz w:val="20"/>
        </w:rPr>
      </w:pPr>
      <w:r w:rsidRPr="00C902D4">
        <w:rPr>
          <w:rFonts w:ascii="Arial" w:hAnsi="Arial" w:cs="Arial"/>
          <w:sz w:val="20"/>
        </w:rPr>
        <w:object w:dxaOrig="14431" w:dyaOrig="4711" w14:anchorId="6F552334">
          <v:shape id="_x0000_i2521" type="#_x0000_t75" style="width:453pt;height:147.5pt" o:ole="">
            <v:imagedata r:id="rId203" o:title=""/>
          </v:shape>
          <o:OLEObject Type="Embed" ProgID="Visio.Drawing.15" ShapeID="_x0000_i2521" DrawAspect="Content" ObjectID="_1574283856" r:id="rId204"/>
        </w:object>
      </w:r>
    </w:p>
    <w:p w14:paraId="7091725C"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6DD1894"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B04A1A2" w14:textId="77777777" w:rsidR="00DE684E" w:rsidRPr="00C902D4" w:rsidRDefault="00DE684E" w:rsidP="00AF7805">
      <w:pPr>
        <w:pStyle w:val="-Thng"/>
        <w:numPr>
          <w:ilvl w:val="0"/>
          <w:numId w:val="12"/>
        </w:numPr>
        <w:rPr>
          <w:rFonts w:cs="Arial"/>
        </w:rPr>
      </w:pPr>
      <w:r w:rsidRPr="00C902D4">
        <w:rPr>
          <w:rFonts w:cs="Arial"/>
        </w:rPr>
        <w:lastRenderedPageBreak/>
        <w:t>Khai báo giảng viên đào tạo nội bộ.</w:t>
      </w:r>
    </w:p>
    <w:p w14:paraId="3BB9A2B6"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BA3F84E"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giảng viên nội bộ</w:t>
      </w:r>
    </w:p>
    <w:p w14:paraId="3C79C085" w14:textId="77777777" w:rsidR="00DE684E" w:rsidRPr="00C902D4" w:rsidRDefault="00DE684E" w:rsidP="00AF7805">
      <w:pPr>
        <w:pStyle w:val="atext"/>
        <w:spacing w:line="360" w:lineRule="auto"/>
        <w:ind w:firstLine="360"/>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Các bước thực hiện:</w:t>
      </w:r>
    </w:p>
    <w:p w14:paraId="25DB95A5" w14:textId="77777777" w:rsidR="00DE684E" w:rsidRPr="00C902D4" w:rsidRDefault="00DE684E" w:rsidP="00AF7805">
      <w:pPr>
        <w:pStyle w:val="atext"/>
        <w:numPr>
          <w:ilvl w:val="0"/>
          <w:numId w:val="146"/>
        </w:numPr>
        <w:spacing w:line="360" w:lineRule="auto"/>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Bước 1:</w:t>
      </w:r>
      <w:r w:rsidRPr="00C902D4">
        <w:rPr>
          <w:rFonts w:ascii="Arial" w:hAnsi="Arial" w:cs="Arial"/>
          <w:color w:val="000000" w:themeColor="text1"/>
          <w:sz w:val="20"/>
          <w:szCs w:val="20"/>
          <w:lang w:val="vi-VN"/>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lang w:val="vi-VN"/>
        </w:rPr>
        <w:t xml:space="preserve"> Danh mục giảng </w:t>
      </w:r>
      <w:r w:rsidRPr="00C902D4">
        <w:rPr>
          <w:rFonts w:ascii="Arial" w:hAnsi="Arial" w:cs="Arial"/>
          <w:sz w:val="20"/>
          <w:szCs w:val="20"/>
          <w:lang w:val="vi-VN"/>
        </w:rPr>
        <w:t>viên nội bộ</w:t>
      </w:r>
      <w:r w:rsidRPr="00C902D4">
        <w:rPr>
          <w:rFonts w:ascii="Arial" w:hAnsi="Arial" w:cs="Arial"/>
          <w:color w:val="000000" w:themeColor="text1"/>
          <w:sz w:val="20"/>
          <w:szCs w:val="20"/>
          <w:lang w:val="vi-VN"/>
        </w:rPr>
        <w:t xml:space="preserve">. Hệ thống mặc định hiển danh sách 10 </w:t>
      </w:r>
      <w:r w:rsidRPr="00C902D4">
        <w:rPr>
          <w:rFonts w:ascii="Arial" w:hAnsi="Arial" w:cs="Arial"/>
          <w:bCs/>
          <w:color w:val="000000" w:themeColor="text1"/>
          <w:sz w:val="20"/>
          <w:szCs w:val="20"/>
          <w:lang w:val="vi-VN" w:eastAsia="ja-JP"/>
        </w:rPr>
        <w:t>bản ghi</w:t>
      </w:r>
      <w:r w:rsidRPr="00C902D4">
        <w:rPr>
          <w:rFonts w:ascii="Arial" w:hAnsi="Arial" w:cs="Arial"/>
          <w:color w:val="000000" w:themeColor="text1"/>
          <w:sz w:val="20"/>
          <w:szCs w:val="20"/>
          <w:lang w:val="vi-VN"/>
        </w:rPr>
        <w:t xml:space="preserve"> được tạo mới nhất tại lưới bên trái.</w:t>
      </w:r>
    </w:p>
    <w:p w14:paraId="7408A0EC" w14:textId="77777777" w:rsidR="00DE684E" w:rsidRPr="00C902D4" w:rsidRDefault="00DE684E" w:rsidP="00AF7805">
      <w:pPr>
        <w:pStyle w:val="atext"/>
        <w:numPr>
          <w:ilvl w:val="0"/>
          <w:numId w:val="146"/>
        </w:numPr>
        <w:spacing w:line="360" w:lineRule="auto"/>
        <w:rPr>
          <w:rFonts w:ascii="Arial" w:hAnsi="Arial" w:cs="Arial"/>
          <w:b/>
          <w:color w:val="000000" w:themeColor="text1"/>
          <w:sz w:val="20"/>
          <w:szCs w:val="20"/>
          <w:lang w:val="vi-VN"/>
        </w:rPr>
      </w:pPr>
      <w:r w:rsidRPr="00C902D4">
        <w:rPr>
          <w:rFonts w:ascii="Arial" w:hAnsi="Arial" w:cs="Arial"/>
          <w:b/>
          <w:color w:val="000000" w:themeColor="text1"/>
          <w:sz w:val="20"/>
          <w:szCs w:val="20"/>
          <w:lang w:val="vi-VN"/>
        </w:rPr>
        <w:t>Bước 2:</w:t>
      </w:r>
      <w:r w:rsidRPr="00C902D4">
        <w:rPr>
          <w:rFonts w:ascii="Arial" w:hAnsi="Arial" w:cs="Arial"/>
          <w:color w:val="000000" w:themeColor="text1"/>
          <w:sz w:val="20"/>
          <w:szCs w:val="20"/>
          <w:lang w:val="vi-VN"/>
        </w:rPr>
        <w:t xml:space="preserve"> Người dùng thực hiện thao tác tại vùng nhập thông tin. </w:t>
      </w:r>
    </w:p>
    <w:p w14:paraId="0A12709A" w14:textId="77777777" w:rsidR="00DE684E" w:rsidRPr="00C902D4" w:rsidRDefault="00DE684E" w:rsidP="00AF7805">
      <w:pPr>
        <w:pStyle w:val="atext"/>
        <w:numPr>
          <w:ilvl w:val="1"/>
          <w:numId w:val="147"/>
        </w:numPr>
        <w:spacing w:line="360" w:lineRule="auto"/>
        <w:rPr>
          <w:rFonts w:ascii="Arial" w:hAnsi="Arial" w:cs="Arial"/>
          <w:b/>
          <w:color w:val="000000" w:themeColor="text1"/>
          <w:sz w:val="20"/>
          <w:szCs w:val="20"/>
          <w:lang w:val="vi-VN"/>
        </w:rPr>
      </w:pPr>
      <w:r w:rsidRPr="00C902D4">
        <w:rPr>
          <w:rFonts w:ascii="Arial" w:hAnsi="Arial" w:cs="Arial"/>
          <w:color w:val="000000" w:themeColor="text1"/>
          <w:sz w:val="20"/>
          <w:szCs w:val="20"/>
          <w:lang w:val="vi-VN"/>
        </w:rPr>
        <w:t>Thông tin sau khi lưu vào hệ thống thành công sẽ hiển thị trên lưới dữ liệu.</w:t>
      </w:r>
    </w:p>
    <w:p w14:paraId="007688F5" w14:textId="77777777" w:rsidR="00DE684E" w:rsidRPr="00C902D4" w:rsidRDefault="00DE684E" w:rsidP="00AF7805">
      <w:pPr>
        <w:pStyle w:val="atext"/>
        <w:numPr>
          <w:ilvl w:val="1"/>
          <w:numId w:val="147"/>
        </w:numPr>
        <w:spacing w:line="360" w:lineRule="auto"/>
        <w:rPr>
          <w:rFonts w:ascii="Arial" w:hAnsi="Arial" w:cs="Arial"/>
          <w:color w:val="000000" w:themeColor="text1"/>
          <w:sz w:val="20"/>
          <w:szCs w:val="20"/>
          <w:lang w:val="vi-VN"/>
        </w:rPr>
      </w:pPr>
      <w:r w:rsidRPr="00C902D4">
        <w:rPr>
          <w:rFonts w:ascii="Arial" w:hAnsi="Arial" w:cs="Arial"/>
          <w:color w:val="000000" w:themeColor="text1"/>
          <w:sz w:val="20"/>
          <w:szCs w:val="20"/>
          <w:lang w:val="vi-VN"/>
        </w:rPr>
        <w:t>Người dùng thao tác tại các nút chức năng: Làm mới, Ghi, Tải mẫu in, Chọn, Xóa, Xuất excel.</w:t>
      </w:r>
    </w:p>
    <w:p w14:paraId="5E70DDA4"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2AF3D717"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90" w:type="dxa"/>
        <w:tblLook w:val="04A0" w:firstRow="1" w:lastRow="0" w:firstColumn="1" w:lastColumn="0" w:noHBand="0" w:noVBand="1"/>
      </w:tblPr>
      <w:tblGrid>
        <w:gridCol w:w="595"/>
        <w:gridCol w:w="1194"/>
        <w:gridCol w:w="816"/>
        <w:gridCol w:w="691"/>
        <w:gridCol w:w="844"/>
        <w:gridCol w:w="1104"/>
        <w:gridCol w:w="833"/>
        <w:gridCol w:w="1588"/>
        <w:gridCol w:w="1429"/>
      </w:tblGrid>
      <w:tr w:rsidR="00DE684E" w:rsidRPr="00C902D4" w14:paraId="12947C34"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78F4B9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F54EA6D"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7B2455D"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D1C050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6F9F4AD"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2C527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5653D6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F0A66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62B9F8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62D8737B"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56D8F2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371A018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7BBA0FA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Tích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2BF86C6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7463EF0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8D6D00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23F7F57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A9083E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CBNV được chọn</w:t>
            </w:r>
          </w:p>
        </w:tc>
        <w:tc>
          <w:tcPr>
            <w:tcW w:w="0" w:type="auto"/>
            <w:tcBorders>
              <w:top w:val="single" w:sz="4" w:space="0" w:color="auto"/>
              <w:left w:val="nil"/>
              <w:bottom w:val="single" w:sz="4" w:space="0" w:color="auto"/>
              <w:right w:val="single" w:sz="4" w:space="0" w:color="auto"/>
            </w:tcBorders>
            <w:shd w:val="clear" w:color="auto" w:fill="auto"/>
            <w:vAlign w:val="center"/>
          </w:tcPr>
          <w:p w14:paraId="1522606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Combobox</w:t>
            </w:r>
          </w:p>
        </w:tc>
      </w:tr>
      <w:tr w:rsidR="00DE684E" w:rsidRPr="00C902D4" w14:paraId="448A7446"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D3146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0C230F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Họ tên</w:t>
            </w:r>
          </w:p>
        </w:tc>
        <w:tc>
          <w:tcPr>
            <w:tcW w:w="0" w:type="auto"/>
            <w:tcBorders>
              <w:top w:val="single" w:sz="4" w:space="0" w:color="auto"/>
              <w:left w:val="nil"/>
              <w:bottom w:val="single" w:sz="4" w:space="0" w:color="auto"/>
              <w:right w:val="single" w:sz="4" w:space="0" w:color="auto"/>
            </w:tcBorders>
            <w:shd w:val="clear" w:color="auto" w:fill="auto"/>
            <w:vAlign w:val="center"/>
          </w:tcPr>
          <w:p w14:paraId="44DC8DF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C3F9665"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E79941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tcPr>
          <w:p w14:paraId="6932B8F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Danh mục nhân viên</w:t>
            </w:r>
          </w:p>
        </w:tc>
        <w:tc>
          <w:tcPr>
            <w:tcW w:w="0" w:type="auto"/>
            <w:tcBorders>
              <w:top w:val="single" w:sz="4" w:space="0" w:color="auto"/>
              <w:left w:val="nil"/>
              <w:bottom w:val="single" w:sz="4" w:space="0" w:color="auto"/>
              <w:right w:val="single" w:sz="4" w:space="0" w:color="auto"/>
            </w:tcBorders>
            <w:shd w:val="clear" w:color="auto" w:fill="auto"/>
            <w:vAlign w:val="center"/>
          </w:tcPr>
          <w:p w14:paraId="59EF365F"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05B56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họ tên theo mã nhân viên</w:t>
            </w:r>
          </w:p>
          <w:p w14:paraId="7B0CF08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Read-Only</w:t>
            </w:r>
          </w:p>
        </w:tc>
        <w:tc>
          <w:tcPr>
            <w:tcW w:w="0" w:type="auto"/>
            <w:tcBorders>
              <w:top w:val="single" w:sz="4" w:space="0" w:color="auto"/>
              <w:left w:val="nil"/>
              <w:bottom w:val="single" w:sz="4" w:space="0" w:color="auto"/>
              <w:right w:val="single" w:sz="4" w:space="0" w:color="auto"/>
            </w:tcBorders>
            <w:shd w:val="clear" w:color="auto" w:fill="auto"/>
            <w:vAlign w:val="center"/>
          </w:tcPr>
          <w:p w14:paraId="3A75640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0D0C8EA9"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0E9B693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7B2016E7"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 xml:space="preserve">Chức danh </w:t>
            </w:r>
          </w:p>
        </w:tc>
        <w:tc>
          <w:tcPr>
            <w:tcW w:w="0" w:type="auto"/>
            <w:tcBorders>
              <w:top w:val="nil"/>
              <w:left w:val="nil"/>
              <w:bottom w:val="single" w:sz="4" w:space="0" w:color="auto"/>
              <w:right w:val="single" w:sz="4" w:space="0" w:color="auto"/>
            </w:tcBorders>
            <w:shd w:val="clear" w:color="auto" w:fill="auto"/>
            <w:vAlign w:val="center"/>
          </w:tcPr>
          <w:p w14:paraId="191B976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528C0B1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191F51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tcPr>
          <w:p w14:paraId="3774C36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157A3CC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D79CA9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chức danh của giảng viên</w:t>
            </w:r>
          </w:p>
          <w:p w14:paraId="145E2D8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Read-Only</w:t>
            </w:r>
          </w:p>
        </w:tc>
        <w:tc>
          <w:tcPr>
            <w:tcW w:w="0" w:type="auto"/>
            <w:tcBorders>
              <w:top w:val="nil"/>
              <w:left w:val="nil"/>
              <w:bottom w:val="single" w:sz="4" w:space="0" w:color="auto"/>
              <w:right w:val="single" w:sz="4" w:space="0" w:color="auto"/>
            </w:tcBorders>
            <w:shd w:val="clear" w:color="auto" w:fill="auto"/>
          </w:tcPr>
          <w:p w14:paraId="7C05FEC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0668361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5C9A5D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13ECD92B"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Đơn vị</w:t>
            </w:r>
          </w:p>
        </w:tc>
        <w:tc>
          <w:tcPr>
            <w:tcW w:w="0" w:type="auto"/>
            <w:tcBorders>
              <w:top w:val="nil"/>
              <w:left w:val="nil"/>
              <w:bottom w:val="single" w:sz="4" w:space="0" w:color="auto"/>
              <w:right w:val="single" w:sz="4" w:space="0" w:color="auto"/>
            </w:tcBorders>
            <w:shd w:val="clear" w:color="auto" w:fill="auto"/>
            <w:vAlign w:val="center"/>
          </w:tcPr>
          <w:p w14:paraId="0053FDD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13E1C4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6D00E0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tcPr>
          <w:p w14:paraId="66B75E9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23B583BB"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58B567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đơn vị của giảng viên</w:t>
            </w:r>
          </w:p>
          <w:p w14:paraId="4D81735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Read-Only</w:t>
            </w:r>
          </w:p>
        </w:tc>
        <w:tc>
          <w:tcPr>
            <w:tcW w:w="0" w:type="auto"/>
            <w:tcBorders>
              <w:top w:val="nil"/>
              <w:left w:val="nil"/>
              <w:bottom w:val="single" w:sz="4" w:space="0" w:color="auto"/>
              <w:right w:val="single" w:sz="4" w:space="0" w:color="auto"/>
            </w:tcBorders>
            <w:shd w:val="clear" w:color="auto" w:fill="auto"/>
          </w:tcPr>
          <w:p w14:paraId="7A32B57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272709F1"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6EF586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5</w:t>
            </w:r>
          </w:p>
        </w:tc>
        <w:tc>
          <w:tcPr>
            <w:tcW w:w="0" w:type="auto"/>
            <w:tcBorders>
              <w:top w:val="nil"/>
              <w:left w:val="nil"/>
              <w:bottom w:val="single" w:sz="4" w:space="0" w:color="auto"/>
              <w:right w:val="single" w:sz="4" w:space="0" w:color="auto"/>
            </w:tcBorders>
            <w:shd w:val="clear" w:color="auto" w:fill="auto"/>
            <w:vAlign w:val="center"/>
          </w:tcPr>
          <w:p w14:paraId="071E8D8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Ngày sinh</w:t>
            </w:r>
          </w:p>
        </w:tc>
        <w:tc>
          <w:tcPr>
            <w:tcW w:w="0" w:type="auto"/>
            <w:tcBorders>
              <w:top w:val="nil"/>
              <w:left w:val="nil"/>
              <w:bottom w:val="single" w:sz="4" w:space="0" w:color="auto"/>
              <w:right w:val="single" w:sz="4" w:space="0" w:color="auto"/>
            </w:tcBorders>
            <w:shd w:val="clear" w:color="auto" w:fill="auto"/>
            <w:vAlign w:val="center"/>
          </w:tcPr>
          <w:p w14:paraId="3A2768E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Date</w:t>
            </w:r>
          </w:p>
        </w:tc>
        <w:tc>
          <w:tcPr>
            <w:tcW w:w="0" w:type="auto"/>
            <w:tcBorders>
              <w:top w:val="nil"/>
              <w:left w:val="nil"/>
              <w:bottom w:val="single" w:sz="4" w:space="0" w:color="auto"/>
              <w:right w:val="single" w:sz="4" w:space="0" w:color="auto"/>
            </w:tcBorders>
            <w:shd w:val="clear" w:color="auto" w:fill="auto"/>
            <w:vAlign w:val="center"/>
          </w:tcPr>
          <w:p w14:paraId="14F033F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E077B7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tcPr>
          <w:p w14:paraId="6017E55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0FC6DA8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ABB552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ngày sinh của giảng viên</w:t>
            </w:r>
          </w:p>
        </w:tc>
        <w:tc>
          <w:tcPr>
            <w:tcW w:w="0" w:type="auto"/>
            <w:tcBorders>
              <w:top w:val="nil"/>
              <w:left w:val="nil"/>
              <w:bottom w:val="single" w:sz="4" w:space="0" w:color="auto"/>
              <w:right w:val="single" w:sz="4" w:space="0" w:color="auto"/>
            </w:tcBorders>
            <w:shd w:val="clear" w:color="auto" w:fill="auto"/>
            <w:vAlign w:val="center"/>
          </w:tcPr>
          <w:p w14:paraId="5FBE6B4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Date</w:t>
            </w:r>
          </w:p>
        </w:tc>
      </w:tr>
      <w:tr w:rsidR="00DE684E" w:rsidRPr="00C902D4" w14:paraId="3599E9A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FB5396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6</w:t>
            </w:r>
          </w:p>
        </w:tc>
        <w:tc>
          <w:tcPr>
            <w:tcW w:w="0" w:type="auto"/>
            <w:tcBorders>
              <w:top w:val="nil"/>
              <w:left w:val="nil"/>
              <w:bottom w:val="single" w:sz="4" w:space="0" w:color="auto"/>
              <w:right w:val="single" w:sz="4" w:space="0" w:color="auto"/>
            </w:tcBorders>
            <w:shd w:val="clear" w:color="auto" w:fill="auto"/>
            <w:vAlign w:val="center"/>
          </w:tcPr>
          <w:p w14:paraId="06679F2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Ngày vào</w:t>
            </w:r>
          </w:p>
        </w:tc>
        <w:tc>
          <w:tcPr>
            <w:tcW w:w="0" w:type="auto"/>
            <w:tcBorders>
              <w:top w:val="nil"/>
              <w:left w:val="nil"/>
              <w:bottom w:val="single" w:sz="4" w:space="0" w:color="auto"/>
              <w:right w:val="single" w:sz="4" w:space="0" w:color="auto"/>
            </w:tcBorders>
            <w:shd w:val="clear" w:color="auto" w:fill="auto"/>
            <w:vAlign w:val="center"/>
          </w:tcPr>
          <w:p w14:paraId="50523FC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Date</w:t>
            </w:r>
          </w:p>
        </w:tc>
        <w:tc>
          <w:tcPr>
            <w:tcW w:w="0" w:type="auto"/>
            <w:tcBorders>
              <w:top w:val="nil"/>
              <w:left w:val="nil"/>
              <w:bottom w:val="single" w:sz="4" w:space="0" w:color="auto"/>
              <w:right w:val="single" w:sz="4" w:space="0" w:color="auto"/>
            </w:tcBorders>
            <w:shd w:val="clear" w:color="auto" w:fill="auto"/>
            <w:vAlign w:val="center"/>
          </w:tcPr>
          <w:p w14:paraId="7E65017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tcPr>
          <w:p w14:paraId="03F53195"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tcPr>
          <w:p w14:paraId="707BD96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5A5007B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B4462B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ngày vào công ty</w:t>
            </w:r>
          </w:p>
        </w:tc>
        <w:tc>
          <w:tcPr>
            <w:tcW w:w="0" w:type="auto"/>
            <w:tcBorders>
              <w:top w:val="nil"/>
              <w:left w:val="nil"/>
              <w:bottom w:val="single" w:sz="4" w:space="0" w:color="auto"/>
              <w:right w:val="single" w:sz="4" w:space="0" w:color="auto"/>
            </w:tcBorders>
            <w:shd w:val="clear" w:color="auto" w:fill="auto"/>
            <w:vAlign w:val="center"/>
          </w:tcPr>
          <w:p w14:paraId="198C475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Date</w:t>
            </w:r>
          </w:p>
        </w:tc>
      </w:tr>
      <w:tr w:rsidR="00DE684E" w:rsidRPr="00C902D4" w14:paraId="6F1BB64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6CA4F6E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7</w:t>
            </w:r>
          </w:p>
        </w:tc>
        <w:tc>
          <w:tcPr>
            <w:tcW w:w="0" w:type="auto"/>
            <w:tcBorders>
              <w:top w:val="nil"/>
              <w:left w:val="nil"/>
              <w:bottom w:val="single" w:sz="4" w:space="0" w:color="auto"/>
              <w:right w:val="single" w:sz="4" w:space="0" w:color="auto"/>
            </w:tcBorders>
            <w:shd w:val="clear" w:color="auto" w:fill="auto"/>
            <w:vAlign w:val="center"/>
          </w:tcPr>
          <w:p w14:paraId="0FA1740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Số ĐT</w:t>
            </w:r>
          </w:p>
        </w:tc>
        <w:tc>
          <w:tcPr>
            <w:tcW w:w="0" w:type="auto"/>
            <w:tcBorders>
              <w:top w:val="nil"/>
              <w:left w:val="nil"/>
              <w:bottom w:val="single" w:sz="4" w:space="0" w:color="auto"/>
              <w:right w:val="single" w:sz="4" w:space="0" w:color="auto"/>
            </w:tcBorders>
            <w:shd w:val="clear" w:color="auto" w:fill="auto"/>
            <w:vAlign w:val="center"/>
          </w:tcPr>
          <w:p w14:paraId="3FEC341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6397152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50</w:t>
            </w:r>
          </w:p>
        </w:tc>
        <w:tc>
          <w:tcPr>
            <w:tcW w:w="0" w:type="auto"/>
            <w:tcBorders>
              <w:top w:val="nil"/>
              <w:left w:val="nil"/>
              <w:bottom w:val="single" w:sz="4" w:space="0" w:color="auto"/>
              <w:right w:val="single" w:sz="4" w:space="0" w:color="auto"/>
            </w:tcBorders>
            <w:shd w:val="clear" w:color="auto" w:fill="auto"/>
          </w:tcPr>
          <w:p w14:paraId="36130E8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tcPr>
          <w:p w14:paraId="1420FB9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5061236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997115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Số ĐT của GV và cho phép người dùng sửa</w:t>
            </w:r>
          </w:p>
          <w:p w14:paraId="737FF21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Read-Only</w:t>
            </w:r>
          </w:p>
        </w:tc>
        <w:tc>
          <w:tcPr>
            <w:tcW w:w="0" w:type="auto"/>
            <w:tcBorders>
              <w:top w:val="nil"/>
              <w:left w:val="nil"/>
              <w:bottom w:val="single" w:sz="4" w:space="0" w:color="auto"/>
              <w:right w:val="single" w:sz="4" w:space="0" w:color="auto"/>
            </w:tcBorders>
            <w:shd w:val="clear" w:color="auto" w:fill="auto"/>
          </w:tcPr>
          <w:p w14:paraId="0E76655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3ED9CCB7"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52C36D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8</w:t>
            </w:r>
          </w:p>
        </w:tc>
        <w:tc>
          <w:tcPr>
            <w:tcW w:w="0" w:type="auto"/>
            <w:tcBorders>
              <w:top w:val="nil"/>
              <w:left w:val="nil"/>
              <w:bottom w:val="single" w:sz="4" w:space="0" w:color="auto"/>
              <w:right w:val="single" w:sz="4" w:space="0" w:color="auto"/>
            </w:tcBorders>
            <w:shd w:val="clear" w:color="auto" w:fill="auto"/>
            <w:vAlign w:val="center"/>
          </w:tcPr>
          <w:p w14:paraId="5C41359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Email Công ty</w:t>
            </w:r>
          </w:p>
        </w:tc>
        <w:tc>
          <w:tcPr>
            <w:tcW w:w="0" w:type="auto"/>
            <w:tcBorders>
              <w:top w:val="nil"/>
              <w:left w:val="nil"/>
              <w:bottom w:val="single" w:sz="4" w:space="0" w:color="auto"/>
              <w:right w:val="single" w:sz="4" w:space="0" w:color="auto"/>
            </w:tcBorders>
            <w:shd w:val="clear" w:color="auto" w:fill="auto"/>
            <w:vAlign w:val="center"/>
          </w:tcPr>
          <w:p w14:paraId="4CB2C1D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0C448D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tcPr>
          <w:p w14:paraId="052AA51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00B2B8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5792DCA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826F89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Email công ty của GV và cho phép sửa</w:t>
            </w:r>
          </w:p>
          <w:p w14:paraId="4A1C56A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Read-Only</w:t>
            </w:r>
          </w:p>
        </w:tc>
        <w:tc>
          <w:tcPr>
            <w:tcW w:w="0" w:type="auto"/>
            <w:tcBorders>
              <w:top w:val="nil"/>
              <w:left w:val="nil"/>
              <w:bottom w:val="single" w:sz="4" w:space="0" w:color="auto"/>
              <w:right w:val="single" w:sz="4" w:space="0" w:color="auto"/>
            </w:tcBorders>
            <w:shd w:val="clear" w:color="auto" w:fill="auto"/>
          </w:tcPr>
          <w:p w14:paraId="3C34562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528FDFC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48F6B5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9</w:t>
            </w:r>
          </w:p>
        </w:tc>
        <w:tc>
          <w:tcPr>
            <w:tcW w:w="0" w:type="auto"/>
            <w:tcBorders>
              <w:top w:val="nil"/>
              <w:left w:val="nil"/>
              <w:bottom w:val="single" w:sz="4" w:space="0" w:color="auto"/>
              <w:right w:val="single" w:sz="4" w:space="0" w:color="auto"/>
            </w:tcBorders>
            <w:shd w:val="clear" w:color="auto" w:fill="auto"/>
            <w:vAlign w:val="center"/>
          </w:tcPr>
          <w:p w14:paraId="4D14A5F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Email cá nhân</w:t>
            </w:r>
          </w:p>
        </w:tc>
        <w:tc>
          <w:tcPr>
            <w:tcW w:w="0" w:type="auto"/>
            <w:tcBorders>
              <w:top w:val="nil"/>
              <w:left w:val="nil"/>
              <w:bottom w:val="single" w:sz="4" w:space="0" w:color="auto"/>
              <w:right w:val="single" w:sz="4" w:space="0" w:color="auto"/>
            </w:tcBorders>
            <w:shd w:val="clear" w:color="auto" w:fill="auto"/>
            <w:vAlign w:val="center"/>
          </w:tcPr>
          <w:p w14:paraId="2C2EEC2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1F25CF8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w:t>
            </w:r>
          </w:p>
        </w:tc>
        <w:tc>
          <w:tcPr>
            <w:tcW w:w="0" w:type="auto"/>
            <w:tcBorders>
              <w:top w:val="nil"/>
              <w:left w:val="nil"/>
              <w:bottom w:val="single" w:sz="4" w:space="0" w:color="auto"/>
              <w:right w:val="single" w:sz="4" w:space="0" w:color="auto"/>
            </w:tcBorders>
            <w:shd w:val="clear" w:color="auto" w:fill="auto"/>
          </w:tcPr>
          <w:p w14:paraId="089785E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7F98FB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0A54C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3639AE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Nhập email cá nhân</w:t>
            </w:r>
          </w:p>
        </w:tc>
        <w:tc>
          <w:tcPr>
            <w:tcW w:w="0" w:type="auto"/>
            <w:tcBorders>
              <w:top w:val="nil"/>
              <w:left w:val="nil"/>
              <w:bottom w:val="single" w:sz="4" w:space="0" w:color="auto"/>
              <w:right w:val="single" w:sz="4" w:space="0" w:color="auto"/>
            </w:tcBorders>
            <w:shd w:val="clear" w:color="auto" w:fill="auto"/>
          </w:tcPr>
          <w:p w14:paraId="0F3A81B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69F7326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4882D3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10</w:t>
            </w:r>
          </w:p>
        </w:tc>
        <w:tc>
          <w:tcPr>
            <w:tcW w:w="0" w:type="auto"/>
            <w:tcBorders>
              <w:top w:val="nil"/>
              <w:left w:val="nil"/>
              <w:bottom w:val="single" w:sz="4" w:space="0" w:color="auto"/>
              <w:right w:val="single" w:sz="4" w:space="0" w:color="auto"/>
            </w:tcBorders>
            <w:shd w:val="clear" w:color="auto" w:fill="auto"/>
            <w:vAlign w:val="center"/>
          </w:tcPr>
          <w:p w14:paraId="273B1D4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Trạng thái nhân viên</w:t>
            </w:r>
          </w:p>
        </w:tc>
        <w:tc>
          <w:tcPr>
            <w:tcW w:w="0" w:type="auto"/>
            <w:tcBorders>
              <w:top w:val="nil"/>
              <w:left w:val="nil"/>
              <w:bottom w:val="single" w:sz="4" w:space="0" w:color="auto"/>
              <w:right w:val="single" w:sz="4" w:space="0" w:color="auto"/>
            </w:tcBorders>
            <w:shd w:val="clear" w:color="auto" w:fill="auto"/>
            <w:vAlign w:val="center"/>
          </w:tcPr>
          <w:p w14:paraId="21DEEA2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FC9F7A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tcPr>
          <w:p w14:paraId="022F2D9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6F5DFC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nhân viên</w:t>
            </w:r>
          </w:p>
        </w:tc>
        <w:tc>
          <w:tcPr>
            <w:tcW w:w="0" w:type="auto"/>
            <w:tcBorders>
              <w:top w:val="nil"/>
              <w:left w:val="nil"/>
              <w:bottom w:val="single" w:sz="4" w:space="0" w:color="auto"/>
              <w:right w:val="single" w:sz="4" w:space="0" w:color="auto"/>
            </w:tcBorders>
            <w:shd w:val="clear" w:color="auto" w:fill="auto"/>
            <w:vAlign w:val="center"/>
          </w:tcPr>
          <w:p w14:paraId="0197169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C4B416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Hiển thị trạng thái nhân viên</w:t>
            </w:r>
          </w:p>
          <w:p w14:paraId="0E19DBE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Read-Only</w:t>
            </w:r>
          </w:p>
        </w:tc>
        <w:tc>
          <w:tcPr>
            <w:tcW w:w="0" w:type="auto"/>
            <w:tcBorders>
              <w:top w:val="nil"/>
              <w:left w:val="nil"/>
              <w:bottom w:val="single" w:sz="4" w:space="0" w:color="auto"/>
              <w:right w:val="single" w:sz="4" w:space="0" w:color="auto"/>
            </w:tcBorders>
            <w:shd w:val="clear" w:color="auto" w:fill="auto"/>
            <w:vAlign w:val="center"/>
          </w:tcPr>
          <w:p w14:paraId="1114E73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1BA26FEC"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B56C1C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11</w:t>
            </w:r>
          </w:p>
        </w:tc>
        <w:tc>
          <w:tcPr>
            <w:tcW w:w="0" w:type="auto"/>
            <w:tcBorders>
              <w:top w:val="nil"/>
              <w:left w:val="nil"/>
              <w:bottom w:val="single" w:sz="4" w:space="0" w:color="auto"/>
              <w:right w:val="single" w:sz="4" w:space="0" w:color="auto"/>
            </w:tcBorders>
            <w:shd w:val="clear" w:color="auto" w:fill="auto"/>
            <w:vAlign w:val="center"/>
          </w:tcPr>
          <w:p w14:paraId="5A54AB3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Cấp giảng viên</w:t>
            </w:r>
          </w:p>
        </w:tc>
        <w:tc>
          <w:tcPr>
            <w:tcW w:w="0" w:type="auto"/>
            <w:tcBorders>
              <w:top w:val="nil"/>
              <w:left w:val="nil"/>
              <w:bottom w:val="single" w:sz="4" w:space="0" w:color="auto"/>
              <w:right w:val="single" w:sz="4" w:space="0" w:color="auto"/>
            </w:tcBorders>
            <w:shd w:val="clear" w:color="auto" w:fill="auto"/>
            <w:vAlign w:val="center"/>
          </w:tcPr>
          <w:p w14:paraId="7D3A029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3583883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20CB88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D0F44F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DD5AD9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9716F5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xml:space="preserve">Chọn trong danh sách: </w:t>
            </w:r>
          </w:p>
          <w:p w14:paraId="7FC9559C"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 xml:space="preserve">+ </w:t>
            </w:r>
            <w:r w:rsidRPr="00C902D4">
              <w:rPr>
                <w:rFonts w:ascii="Arial" w:hAnsi="Arial" w:cs="Arial"/>
                <w:sz w:val="20"/>
              </w:rPr>
              <w:t xml:space="preserve">GV cao cấp </w:t>
            </w:r>
          </w:p>
          <w:p w14:paraId="69E64F4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 GV thường (tham chiếu từ danh mục dùng chung)</w:t>
            </w:r>
          </w:p>
        </w:tc>
        <w:tc>
          <w:tcPr>
            <w:tcW w:w="0" w:type="auto"/>
            <w:tcBorders>
              <w:top w:val="nil"/>
              <w:left w:val="nil"/>
              <w:bottom w:val="single" w:sz="4" w:space="0" w:color="auto"/>
              <w:right w:val="single" w:sz="4" w:space="0" w:color="auto"/>
            </w:tcBorders>
            <w:shd w:val="clear" w:color="auto" w:fill="auto"/>
          </w:tcPr>
          <w:p w14:paraId="437C890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Combobox</w:t>
            </w:r>
          </w:p>
        </w:tc>
      </w:tr>
      <w:tr w:rsidR="00DE684E" w:rsidRPr="00C902D4" w14:paraId="009FFCF4"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1AC6D0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12</w:t>
            </w:r>
          </w:p>
        </w:tc>
        <w:tc>
          <w:tcPr>
            <w:tcW w:w="0" w:type="auto"/>
            <w:tcBorders>
              <w:top w:val="nil"/>
              <w:left w:val="nil"/>
              <w:bottom w:val="single" w:sz="4" w:space="0" w:color="auto"/>
              <w:right w:val="single" w:sz="4" w:space="0" w:color="auto"/>
            </w:tcBorders>
            <w:shd w:val="clear" w:color="auto" w:fill="auto"/>
            <w:vAlign w:val="center"/>
          </w:tcPr>
          <w:p w14:paraId="0EE06E0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Loại giảng viên</w:t>
            </w:r>
          </w:p>
        </w:tc>
        <w:tc>
          <w:tcPr>
            <w:tcW w:w="0" w:type="auto"/>
            <w:tcBorders>
              <w:top w:val="nil"/>
              <w:left w:val="nil"/>
              <w:bottom w:val="single" w:sz="4" w:space="0" w:color="auto"/>
              <w:right w:val="single" w:sz="4" w:space="0" w:color="auto"/>
            </w:tcBorders>
            <w:shd w:val="clear" w:color="auto" w:fill="auto"/>
            <w:vAlign w:val="center"/>
          </w:tcPr>
          <w:p w14:paraId="52E9E85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7284589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5A471E5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5633A0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AB6239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8812EA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Bao gồm:</w:t>
            </w:r>
          </w:p>
          <w:p w14:paraId="4EE796CE"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 xml:space="preserve">+ </w:t>
            </w:r>
            <w:r w:rsidRPr="00C902D4">
              <w:rPr>
                <w:rFonts w:ascii="Arial" w:hAnsi="Arial" w:cs="Arial"/>
                <w:sz w:val="20"/>
              </w:rPr>
              <w:t xml:space="preserve">GV cơ hữu, </w:t>
            </w:r>
          </w:p>
          <w:p w14:paraId="25914A6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 Kiêm nhiệm (tham chiếu từ danh mục dùng chung)</w:t>
            </w:r>
          </w:p>
        </w:tc>
        <w:tc>
          <w:tcPr>
            <w:tcW w:w="0" w:type="auto"/>
            <w:tcBorders>
              <w:top w:val="nil"/>
              <w:left w:val="nil"/>
              <w:bottom w:val="single" w:sz="4" w:space="0" w:color="auto"/>
              <w:right w:val="single" w:sz="4" w:space="0" w:color="auto"/>
            </w:tcBorders>
            <w:shd w:val="clear" w:color="auto" w:fill="auto"/>
          </w:tcPr>
          <w:p w14:paraId="51DF5A8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Combobox</w:t>
            </w:r>
          </w:p>
        </w:tc>
      </w:tr>
      <w:tr w:rsidR="00DE684E" w:rsidRPr="00C902D4" w14:paraId="091187D8"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14B7DA4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13</w:t>
            </w:r>
          </w:p>
        </w:tc>
        <w:tc>
          <w:tcPr>
            <w:tcW w:w="0" w:type="auto"/>
            <w:tcBorders>
              <w:top w:val="nil"/>
              <w:left w:val="nil"/>
              <w:bottom w:val="single" w:sz="4" w:space="0" w:color="auto"/>
              <w:right w:val="single" w:sz="4" w:space="0" w:color="auto"/>
            </w:tcBorders>
            <w:shd w:val="clear" w:color="auto" w:fill="auto"/>
            <w:vAlign w:val="center"/>
          </w:tcPr>
          <w:p w14:paraId="6C3ECEF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Lĩnh vực cha</w:t>
            </w:r>
          </w:p>
        </w:tc>
        <w:tc>
          <w:tcPr>
            <w:tcW w:w="0" w:type="auto"/>
            <w:tcBorders>
              <w:top w:val="nil"/>
              <w:left w:val="nil"/>
              <w:bottom w:val="single" w:sz="4" w:space="0" w:color="auto"/>
              <w:right w:val="single" w:sz="4" w:space="0" w:color="auto"/>
            </w:tcBorders>
            <w:shd w:val="clear" w:color="auto" w:fill="auto"/>
            <w:vAlign w:val="center"/>
          </w:tcPr>
          <w:p w14:paraId="4097670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0B59940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690816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0C0EA0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DM lĩnh vực cha</w:t>
            </w:r>
          </w:p>
        </w:tc>
        <w:tc>
          <w:tcPr>
            <w:tcW w:w="0" w:type="auto"/>
            <w:tcBorders>
              <w:top w:val="nil"/>
              <w:left w:val="nil"/>
              <w:bottom w:val="single" w:sz="4" w:space="0" w:color="auto"/>
              <w:right w:val="single" w:sz="4" w:space="0" w:color="auto"/>
            </w:tcBorders>
            <w:shd w:val="clear" w:color="auto" w:fill="auto"/>
            <w:vAlign w:val="center"/>
          </w:tcPr>
          <w:p w14:paraId="33DE6BA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D3C0B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Cho phép chọn được nhiều bản ghi</w:t>
            </w:r>
          </w:p>
        </w:tc>
        <w:tc>
          <w:tcPr>
            <w:tcW w:w="0" w:type="auto"/>
            <w:tcBorders>
              <w:top w:val="nil"/>
              <w:left w:val="nil"/>
              <w:bottom w:val="single" w:sz="4" w:space="0" w:color="auto"/>
              <w:right w:val="single" w:sz="4" w:space="0" w:color="auto"/>
            </w:tcBorders>
            <w:shd w:val="clear" w:color="auto" w:fill="auto"/>
          </w:tcPr>
          <w:p w14:paraId="3496679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Combobox</w:t>
            </w:r>
          </w:p>
        </w:tc>
      </w:tr>
      <w:tr w:rsidR="00DE684E" w:rsidRPr="00C902D4" w14:paraId="2A1DC020"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0095177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14</w:t>
            </w:r>
          </w:p>
        </w:tc>
        <w:tc>
          <w:tcPr>
            <w:tcW w:w="0" w:type="auto"/>
            <w:tcBorders>
              <w:top w:val="nil"/>
              <w:left w:val="nil"/>
              <w:bottom w:val="single" w:sz="4" w:space="0" w:color="auto"/>
              <w:right w:val="single" w:sz="4" w:space="0" w:color="auto"/>
            </w:tcBorders>
            <w:shd w:val="clear" w:color="auto" w:fill="auto"/>
            <w:vAlign w:val="center"/>
          </w:tcPr>
          <w:p w14:paraId="72B26B0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Khóa đào tạo giảng dạy</w:t>
            </w:r>
          </w:p>
        </w:tc>
        <w:tc>
          <w:tcPr>
            <w:tcW w:w="0" w:type="auto"/>
            <w:tcBorders>
              <w:top w:val="nil"/>
              <w:left w:val="nil"/>
              <w:bottom w:val="single" w:sz="4" w:space="0" w:color="auto"/>
              <w:right w:val="single" w:sz="4" w:space="0" w:color="auto"/>
            </w:tcBorders>
            <w:shd w:val="clear" w:color="auto" w:fill="auto"/>
            <w:vAlign w:val="center"/>
          </w:tcPr>
          <w:p w14:paraId="41C0BED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1A67091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7DD3906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858180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Danh mục khóa đào tạo</w:t>
            </w:r>
          </w:p>
        </w:tc>
        <w:tc>
          <w:tcPr>
            <w:tcW w:w="0" w:type="auto"/>
            <w:tcBorders>
              <w:top w:val="nil"/>
              <w:left w:val="nil"/>
              <w:bottom w:val="single" w:sz="4" w:space="0" w:color="auto"/>
              <w:right w:val="single" w:sz="4" w:space="0" w:color="auto"/>
            </w:tcBorders>
            <w:shd w:val="clear" w:color="auto" w:fill="auto"/>
            <w:vAlign w:val="center"/>
          </w:tcPr>
          <w:p w14:paraId="269EEFE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A665A9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Cho phép chọn nhiều bản ghi</w:t>
            </w:r>
          </w:p>
        </w:tc>
        <w:tc>
          <w:tcPr>
            <w:tcW w:w="0" w:type="auto"/>
            <w:tcBorders>
              <w:top w:val="nil"/>
              <w:left w:val="nil"/>
              <w:bottom w:val="single" w:sz="4" w:space="0" w:color="auto"/>
              <w:right w:val="single" w:sz="4" w:space="0" w:color="auto"/>
            </w:tcBorders>
            <w:shd w:val="clear" w:color="auto" w:fill="auto"/>
          </w:tcPr>
          <w:p w14:paraId="03AD4AD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Combobox</w:t>
            </w:r>
          </w:p>
        </w:tc>
      </w:tr>
      <w:tr w:rsidR="00DE684E" w:rsidRPr="00C902D4" w14:paraId="39547CD5"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2605C2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15</w:t>
            </w:r>
          </w:p>
        </w:tc>
        <w:tc>
          <w:tcPr>
            <w:tcW w:w="0" w:type="auto"/>
            <w:tcBorders>
              <w:top w:val="nil"/>
              <w:left w:val="nil"/>
              <w:bottom w:val="single" w:sz="4" w:space="0" w:color="auto"/>
              <w:right w:val="single" w:sz="4" w:space="0" w:color="auto"/>
            </w:tcBorders>
            <w:shd w:val="clear" w:color="auto" w:fill="auto"/>
            <w:vAlign w:val="center"/>
          </w:tcPr>
          <w:p w14:paraId="55BCE7F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Kinh nghiệm giảng dạy</w:t>
            </w:r>
          </w:p>
        </w:tc>
        <w:tc>
          <w:tcPr>
            <w:tcW w:w="0" w:type="auto"/>
            <w:tcBorders>
              <w:top w:val="nil"/>
              <w:left w:val="nil"/>
              <w:bottom w:val="single" w:sz="4" w:space="0" w:color="auto"/>
              <w:right w:val="single" w:sz="4" w:space="0" w:color="auto"/>
            </w:tcBorders>
            <w:shd w:val="clear" w:color="auto" w:fill="auto"/>
            <w:vAlign w:val="center"/>
          </w:tcPr>
          <w:p w14:paraId="4B1AC7D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Số</w:t>
            </w:r>
          </w:p>
        </w:tc>
        <w:tc>
          <w:tcPr>
            <w:tcW w:w="0" w:type="auto"/>
            <w:tcBorders>
              <w:top w:val="nil"/>
              <w:left w:val="nil"/>
              <w:bottom w:val="single" w:sz="4" w:space="0" w:color="auto"/>
              <w:right w:val="single" w:sz="4" w:space="0" w:color="auto"/>
            </w:tcBorders>
            <w:shd w:val="clear" w:color="auto" w:fill="auto"/>
            <w:vAlign w:val="center"/>
          </w:tcPr>
          <w:p w14:paraId="5D7255C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0651B41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776DFC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6738DB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A1076B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Kinh nghiệm giảng dạy của giảng viên</w:t>
            </w:r>
          </w:p>
        </w:tc>
        <w:tc>
          <w:tcPr>
            <w:tcW w:w="0" w:type="auto"/>
            <w:tcBorders>
              <w:top w:val="nil"/>
              <w:left w:val="nil"/>
              <w:bottom w:val="single" w:sz="4" w:space="0" w:color="auto"/>
              <w:right w:val="single" w:sz="4" w:space="0" w:color="auto"/>
            </w:tcBorders>
            <w:shd w:val="clear" w:color="auto" w:fill="auto"/>
          </w:tcPr>
          <w:p w14:paraId="74A6AD5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7596D972"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945C10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16</w:t>
            </w:r>
          </w:p>
        </w:tc>
        <w:tc>
          <w:tcPr>
            <w:tcW w:w="0" w:type="auto"/>
            <w:tcBorders>
              <w:top w:val="nil"/>
              <w:left w:val="nil"/>
              <w:bottom w:val="single" w:sz="4" w:space="0" w:color="auto"/>
              <w:right w:val="single" w:sz="4" w:space="0" w:color="auto"/>
            </w:tcBorders>
            <w:shd w:val="clear" w:color="auto" w:fill="auto"/>
            <w:vAlign w:val="center"/>
          </w:tcPr>
          <w:p w14:paraId="040B3EF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Đánh giá chung về GV</w:t>
            </w:r>
          </w:p>
        </w:tc>
        <w:tc>
          <w:tcPr>
            <w:tcW w:w="0" w:type="auto"/>
            <w:tcBorders>
              <w:top w:val="nil"/>
              <w:left w:val="nil"/>
              <w:bottom w:val="single" w:sz="4" w:space="0" w:color="auto"/>
              <w:right w:val="single" w:sz="4" w:space="0" w:color="auto"/>
            </w:tcBorders>
            <w:shd w:val="clear" w:color="auto" w:fill="auto"/>
            <w:vAlign w:val="center"/>
          </w:tcPr>
          <w:p w14:paraId="3E7AD19C"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tcPr>
          <w:p w14:paraId="08C825A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0158C18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4503F27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379841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7CD48E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Đánh giá tổng quan về giảng viên</w:t>
            </w:r>
          </w:p>
        </w:tc>
        <w:tc>
          <w:tcPr>
            <w:tcW w:w="0" w:type="auto"/>
            <w:tcBorders>
              <w:top w:val="nil"/>
              <w:left w:val="nil"/>
              <w:bottom w:val="single" w:sz="4" w:space="0" w:color="auto"/>
              <w:right w:val="single" w:sz="4" w:space="0" w:color="auto"/>
            </w:tcBorders>
            <w:shd w:val="clear" w:color="auto" w:fill="auto"/>
          </w:tcPr>
          <w:p w14:paraId="097200D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2E163677"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3720E41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17</w:t>
            </w:r>
          </w:p>
        </w:tc>
        <w:tc>
          <w:tcPr>
            <w:tcW w:w="0" w:type="auto"/>
            <w:tcBorders>
              <w:top w:val="nil"/>
              <w:left w:val="nil"/>
              <w:bottom w:val="single" w:sz="4" w:space="0" w:color="auto"/>
              <w:right w:val="single" w:sz="4" w:space="0" w:color="auto"/>
            </w:tcBorders>
            <w:shd w:val="clear" w:color="auto" w:fill="auto"/>
            <w:vAlign w:val="center"/>
          </w:tcPr>
          <w:p w14:paraId="03DB6C5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13D76C7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tcPr>
          <w:p w14:paraId="4A67FF0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12B03A9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DC4746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B3043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2B66A0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Mô tả khác</w:t>
            </w:r>
          </w:p>
        </w:tc>
        <w:tc>
          <w:tcPr>
            <w:tcW w:w="0" w:type="auto"/>
            <w:tcBorders>
              <w:top w:val="nil"/>
              <w:left w:val="nil"/>
              <w:bottom w:val="single" w:sz="4" w:space="0" w:color="auto"/>
              <w:right w:val="single" w:sz="4" w:space="0" w:color="auto"/>
            </w:tcBorders>
            <w:shd w:val="clear" w:color="auto" w:fill="auto"/>
          </w:tcPr>
          <w:p w14:paraId="4B0F896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bl>
    <w:p w14:paraId="2534401C"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Điều kiện lọc trên danh sách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3E842FBA" w14:textId="77777777" w:rsidTr="00A275C2">
        <w:trPr>
          <w:tblHeader/>
        </w:trPr>
        <w:tc>
          <w:tcPr>
            <w:tcW w:w="0" w:type="auto"/>
            <w:vAlign w:val="center"/>
          </w:tcPr>
          <w:p w14:paraId="608C3395" w14:textId="77777777" w:rsidR="00DE684E" w:rsidRPr="00C902D4" w:rsidRDefault="00DE684E" w:rsidP="00AF7805">
            <w:pPr>
              <w:pStyle w:val="-Tiubng"/>
              <w:rPr>
                <w:rFonts w:cs="Arial"/>
              </w:rPr>
            </w:pPr>
            <w:r w:rsidRPr="00C902D4">
              <w:rPr>
                <w:rFonts w:cs="Arial"/>
              </w:rPr>
              <w:t>STT</w:t>
            </w:r>
          </w:p>
        </w:tc>
        <w:tc>
          <w:tcPr>
            <w:tcW w:w="0" w:type="auto"/>
            <w:vAlign w:val="center"/>
          </w:tcPr>
          <w:p w14:paraId="7DA3CAEB"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0FAC99E0"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6B97EDA1"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4C1F19D5" w14:textId="77777777" w:rsidTr="00A275C2">
        <w:trPr>
          <w:tblHeader/>
        </w:trPr>
        <w:tc>
          <w:tcPr>
            <w:tcW w:w="0" w:type="auto"/>
            <w:vAlign w:val="center"/>
          </w:tcPr>
          <w:p w14:paraId="7027BE52"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3FBD4221" w14:textId="77777777" w:rsidR="00DE684E" w:rsidRPr="00C902D4" w:rsidRDefault="00DE684E" w:rsidP="00AF7805">
            <w:pPr>
              <w:pStyle w:val="-Thng"/>
              <w:ind w:firstLine="0"/>
              <w:jc w:val="left"/>
              <w:rPr>
                <w:rFonts w:cs="Arial"/>
                <w:lang w:val="en-US"/>
              </w:rPr>
            </w:pPr>
            <w:r w:rsidRPr="00C902D4">
              <w:rPr>
                <w:rFonts w:cs="Arial"/>
                <w:color w:val="000000"/>
                <w:lang w:eastAsia="ja-JP"/>
              </w:rPr>
              <w:t>Trạng thái nhân viên</w:t>
            </w:r>
          </w:p>
        </w:tc>
        <w:tc>
          <w:tcPr>
            <w:tcW w:w="3638" w:type="dxa"/>
            <w:vMerge w:val="restart"/>
            <w:vAlign w:val="center"/>
          </w:tcPr>
          <w:p w14:paraId="5A9ECD05" w14:textId="77777777" w:rsidR="00DE684E" w:rsidRPr="00C902D4" w:rsidRDefault="00DE684E" w:rsidP="00AF7805">
            <w:pPr>
              <w:pStyle w:val="-Thng"/>
              <w:ind w:firstLine="0"/>
              <w:jc w:val="left"/>
              <w:rPr>
                <w:rFonts w:cs="Arial"/>
                <w:lang w:val="en-US"/>
              </w:rPr>
            </w:pPr>
            <w:r w:rsidRPr="00C902D4">
              <w:rPr>
                <w:rFonts w:cs="Arial"/>
                <w:lang w:val="en-US"/>
              </w:rPr>
              <w:t>Tìm ra các nhân viên có thỏa mãn 1 trong 3 điều kiện lọc</w:t>
            </w:r>
          </w:p>
        </w:tc>
        <w:tc>
          <w:tcPr>
            <w:tcW w:w="2976" w:type="dxa"/>
            <w:vAlign w:val="center"/>
          </w:tcPr>
          <w:p w14:paraId="192C1B46"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r w:rsidR="00DE684E" w:rsidRPr="00C902D4" w14:paraId="4BE96C28" w14:textId="77777777" w:rsidTr="00A275C2">
        <w:trPr>
          <w:tblHeader/>
        </w:trPr>
        <w:tc>
          <w:tcPr>
            <w:tcW w:w="0" w:type="auto"/>
            <w:vAlign w:val="center"/>
          </w:tcPr>
          <w:p w14:paraId="602ECC34"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7E5CE032" w14:textId="77777777" w:rsidR="00DE684E" w:rsidRPr="00C902D4" w:rsidRDefault="00DE684E" w:rsidP="00AF7805">
            <w:pPr>
              <w:pStyle w:val="-Thng"/>
              <w:ind w:firstLine="0"/>
              <w:jc w:val="left"/>
              <w:rPr>
                <w:rFonts w:cs="Arial"/>
                <w:lang w:val="en-US"/>
              </w:rPr>
            </w:pPr>
            <w:r w:rsidRPr="00C902D4">
              <w:rPr>
                <w:rFonts w:cs="Arial"/>
                <w:color w:val="000000"/>
                <w:lang w:eastAsia="ja-JP"/>
              </w:rPr>
              <w:t>Cấp giảng viên</w:t>
            </w:r>
          </w:p>
        </w:tc>
        <w:tc>
          <w:tcPr>
            <w:tcW w:w="3638" w:type="dxa"/>
            <w:vMerge/>
            <w:vAlign w:val="center"/>
          </w:tcPr>
          <w:p w14:paraId="4C11E14A" w14:textId="77777777" w:rsidR="00DE684E" w:rsidRPr="00C902D4" w:rsidRDefault="00DE684E" w:rsidP="00AF7805">
            <w:pPr>
              <w:pStyle w:val="-Thng"/>
              <w:ind w:firstLine="0"/>
              <w:jc w:val="left"/>
              <w:rPr>
                <w:rFonts w:cs="Arial"/>
                <w:lang w:val="en-US"/>
              </w:rPr>
            </w:pPr>
          </w:p>
        </w:tc>
        <w:tc>
          <w:tcPr>
            <w:tcW w:w="2976" w:type="dxa"/>
          </w:tcPr>
          <w:p w14:paraId="64FCA8ED"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r w:rsidR="00DE684E" w:rsidRPr="00C902D4" w14:paraId="3D934594" w14:textId="77777777" w:rsidTr="00A275C2">
        <w:trPr>
          <w:tblHeader/>
        </w:trPr>
        <w:tc>
          <w:tcPr>
            <w:tcW w:w="0" w:type="auto"/>
            <w:vAlign w:val="center"/>
          </w:tcPr>
          <w:p w14:paraId="54E70F20"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3F3C1B3D" w14:textId="77777777" w:rsidR="00DE684E" w:rsidRPr="00C902D4" w:rsidRDefault="00DE684E" w:rsidP="00AF7805">
            <w:pPr>
              <w:pStyle w:val="-Thng"/>
              <w:ind w:firstLine="0"/>
              <w:jc w:val="left"/>
              <w:rPr>
                <w:rFonts w:cs="Arial"/>
                <w:lang w:val="en-US"/>
              </w:rPr>
            </w:pPr>
            <w:r w:rsidRPr="00C902D4">
              <w:rPr>
                <w:rFonts w:cs="Arial"/>
                <w:color w:val="000000"/>
                <w:lang w:eastAsia="ja-JP"/>
              </w:rPr>
              <w:t>Loại giảng viên</w:t>
            </w:r>
          </w:p>
        </w:tc>
        <w:tc>
          <w:tcPr>
            <w:tcW w:w="3638" w:type="dxa"/>
            <w:vMerge/>
            <w:vAlign w:val="center"/>
          </w:tcPr>
          <w:p w14:paraId="7FEDBA1D" w14:textId="77777777" w:rsidR="00DE684E" w:rsidRPr="00C902D4" w:rsidRDefault="00DE684E" w:rsidP="00AF7805">
            <w:pPr>
              <w:pStyle w:val="-Thng"/>
              <w:ind w:firstLine="0"/>
              <w:jc w:val="left"/>
              <w:rPr>
                <w:rFonts w:cs="Arial"/>
                <w:lang w:val="en-US"/>
              </w:rPr>
            </w:pPr>
          </w:p>
        </w:tc>
        <w:tc>
          <w:tcPr>
            <w:tcW w:w="2976" w:type="dxa"/>
          </w:tcPr>
          <w:p w14:paraId="5E09EB43" w14:textId="77777777" w:rsidR="00DE684E" w:rsidRPr="00C902D4" w:rsidRDefault="00DE684E" w:rsidP="00AF7805">
            <w:pPr>
              <w:pStyle w:val="-Thng"/>
              <w:ind w:firstLine="0"/>
              <w:jc w:val="left"/>
              <w:rPr>
                <w:rFonts w:cs="Arial"/>
                <w:lang w:val="en-US"/>
              </w:rPr>
            </w:pPr>
            <w:r w:rsidRPr="00C902D4">
              <w:rPr>
                <w:rFonts w:cs="Arial"/>
                <w:color w:val="000000"/>
                <w:lang w:eastAsia="ja-JP"/>
              </w:rPr>
              <w:t>Combobox</w:t>
            </w:r>
          </w:p>
        </w:tc>
      </w:tr>
    </w:tbl>
    <w:p w14:paraId="55E1093E"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4747FCAE" w14:textId="77777777" w:rsidTr="00A275C2">
        <w:trPr>
          <w:tblHeader/>
        </w:trPr>
        <w:tc>
          <w:tcPr>
            <w:tcW w:w="0" w:type="auto"/>
            <w:vAlign w:val="center"/>
          </w:tcPr>
          <w:p w14:paraId="352C7E7E" w14:textId="77777777" w:rsidR="00DE684E" w:rsidRPr="00C902D4" w:rsidRDefault="00DE684E" w:rsidP="00AF7805">
            <w:pPr>
              <w:pStyle w:val="-Tiubng"/>
              <w:rPr>
                <w:rFonts w:cs="Arial"/>
              </w:rPr>
            </w:pPr>
            <w:r w:rsidRPr="00C902D4">
              <w:rPr>
                <w:rFonts w:cs="Arial"/>
              </w:rPr>
              <w:t>STT</w:t>
            </w:r>
          </w:p>
        </w:tc>
        <w:tc>
          <w:tcPr>
            <w:tcW w:w="0" w:type="auto"/>
            <w:vAlign w:val="center"/>
          </w:tcPr>
          <w:p w14:paraId="06FD81FE"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4670950F"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68134B98"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453B3D27" w14:textId="77777777" w:rsidTr="00A275C2">
        <w:trPr>
          <w:tblHeader/>
        </w:trPr>
        <w:tc>
          <w:tcPr>
            <w:tcW w:w="0" w:type="auto"/>
            <w:vAlign w:val="center"/>
          </w:tcPr>
          <w:p w14:paraId="2FB57FB8"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60F18DE2" w14:textId="77777777" w:rsidR="00DE684E" w:rsidRPr="00C902D4" w:rsidRDefault="00DE684E" w:rsidP="00AF7805">
            <w:pPr>
              <w:pStyle w:val="-Thng"/>
              <w:ind w:firstLine="0"/>
              <w:jc w:val="left"/>
              <w:rPr>
                <w:rFonts w:cs="Arial"/>
                <w:lang w:val="en-US"/>
              </w:rPr>
            </w:pPr>
            <w:r w:rsidRPr="00C902D4">
              <w:rPr>
                <w:rFonts w:cs="Arial"/>
                <w:lang w:val="en-US"/>
              </w:rPr>
              <w:t>Tên giảng viên</w:t>
            </w:r>
          </w:p>
        </w:tc>
        <w:tc>
          <w:tcPr>
            <w:tcW w:w="3638" w:type="dxa"/>
            <w:vAlign w:val="center"/>
          </w:tcPr>
          <w:p w14:paraId="2DDD015A"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 xml:space="preserve">Mã </w:t>
            </w:r>
            <w:r w:rsidRPr="00C902D4">
              <w:rPr>
                <w:rFonts w:cs="Arial"/>
                <w:lang w:val="en-US"/>
              </w:rPr>
              <w:t>quyết định</w:t>
            </w:r>
          </w:p>
        </w:tc>
        <w:tc>
          <w:tcPr>
            <w:tcW w:w="2976" w:type="dxa"/>
            <w:vAlign w:val="center"/>
          </w:tcPr>
          <w:p w14:paraId="1289A2E7"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13533E57" w14:textId="77777777" w:rsidTr="00A275C2">
        <w:trPr>
          <w:tblHeader/>
        </w:trPr>
        <w:tc>
          <w:tcPr>
            <w:tcW w:w="0" w:type="auto"/>
            <w:vAlign w:val="center"/>
          </w:tcPr>
          <w:p w14:paraId="0CA5D4B7"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50DE3843" w14:textId="77777777" w:rsidR="00DE684E" w:rsidRPr="00C902D4" w:rsidRDefault="00DE684E" w:rsidP="00AF7805">
            <w:pPr>
              <w:pStyle w:val="-Thng"/>
              <w:ind w:firstLine="0"/>
              <w:jc w:val="left"/>
              <w:rPr>
                <w:rFonts w:cs="Arial"/>
                <w:lang w:val="en-US"/>
              </w:rPr>
            </w:pPr>
            <w:r w:rsidRPr="00C902D4">
              <w:rPr>
                <w:rFonts w:cs="Arial"/>
                <w:lang w:val="en-US"/>
              </w:rPr>
              <w:t>Trạng thái NV</w:t>
            </w:r>
          </w:p>
        </w:tc>
        <w:tc>
          <w:tcPr>
            <w:tcW w:w="3638" w:type="dxa"/>
            <w:vAlign w:val="center"/>
          </w:tcPr>
          <w:p w14:paraId="78213CA0"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976" w:type="dxa"/>
            <w:vAlign w:val="center"/>
          </w:tcPr>
          <w:p w14:paraId="2E1FC19C"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1BE0C69C" w14:textId="77777777" w:rsidTr="00A275C2">
        <w:trPr>
          <w:tblHeader/>
        </w:trPr>
        <w:tc>
          <w:tcPr>
            <w:tcW w:w="0" w:type="auto"/>
            <w:vAlign w:val="center"/>
          </w:tcPr>
          <w:p w14:paraId="7B8B39B6"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2731FE78" w14:textId="77777777" w:rsidR="00DE684E" w:rsidRPr="00C902D4" w:rsidRDefault="00DE684E" w:rsidP="00AF7805">
            <w:pPr>
              <w:pStyle w:val="-Thng"/>
              <w:ind w:firstLine="0"/>
              <w:jc w:val="left"/>
              <w:rPr>
                <w:rFonts w:cs="Arial"/>
                <w:lang w:val="en-US"/>
              </w:rPr>
            </w:pPr>
            <w:r w:rsidRPr="00C902D4">
              <w:rPr>
                <w:rFonts w:cs="Arial"/>
                <w:lang w:val="en-US"/>
              </w:rPr>
              <w:t>Điện thoại</w:t>
            </w:r>
          </w:p>
        </w:tc>
        <w:tc>
          <w:tcPr>
            <w:tcW w:w="3638" w:type="dxa"/>
          </w:tcPr>
          <w:p w14:paraId="43FC051B" w14:textId="77777777" w:rsidR="00DE684E" w:rsidRPr="00C902D4" w:rsidRDefault="00DE684E" w:rsidP="00AF7805">
            <w:pPr>
              <w:pStyle w:val="-Thng"/>
              <w:ind w:firstLine="0"/>
              <w:jc w:val="left"/>
              <w:rPr>
                <w:rFonts w:cs="Arial"/>
                <w:lang w:val="en-US"/>
              </w:rPr>
            </w:pPr>
            <w:r w:rsidRPr="00C902D4">
              <w:rPr>
                <w:rFonts w:cs="Arial"/>
                <w:lang w:val="en-US"/>
              </w:rPr>
              <w:t>Hiển thị theo trường Điện thoại</w:t>
            </w:r>
          </w:p>
        </w:tc>
        <w:tc>
          <w:tcPr>
            <w:tcW w:w="2976" w:type="dxa"/>
            <w:vAlign w:val="center"/>
          </w:tcPr>
          <w:p w14:paraId="365CA989"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r w:rsidR="00DE684E" w:rsidRPr="00C902D4" w14:paraId="58566380" w14:textId="77777777" w:rsidTr="00A275C2">
        <w:trPr>
          <w:tblHeader/>
        </w:trPr>
        <w:tc>
          <w:tcPr>
            <w:tcW w:w="0" w:type="auto"/>
            <w:vAlign w:val="center"/>
          </w:tcPr>
          <w:p w14:paraId="19302059" w14:textId="77777777" w:rsidR="00DE684E" w:rsidRPr="00C902D4" w:rsidRDefault="00DE684E" w:rsidP="00AF7805">
            <w:pPr>
              <w:pStyle w:val="-Thng"/>
              <w:ind w:firstLine="0"/>
              <w:jc w:val="center"/>
              <w:rPr>
                <w:rFonts w:cs="Arial"/>
                <w:lang w:val="en-US"/>
              </w:rPr>
            </w:pPr>
            <w:r w:rsidRPr="00C902D4">
              <w:rPr>
                <w:rFonts w:cs="Arial"/>
                <w:lang w:val="en-US"/>
              </w:rPr>
              <w:t>4</w:t>
            </w:r>
          </w:p>
        </w:tc>
        <w:tc>
          <w:tcPr>
            <w:tcW w:w="0" w:type="auto"/>
            <w:vAlign w:val="center"/>
          </w:tcPr>
          <w:p w14:paraId="6655A95B" w14:textId="77777777" w:rsidR="00DE684E" w:rsidRPr="00C902D4" w:rsidRDefault="00DE684E" w:rsidP="00AF7805">
            <w:pPr>
              <w:pStyle w:val="-Thng"/>
              <w:ind w:firstLine="0"/>
              <w:jc w:val="left"/>
              <w:rPr>
                <w:rFonts w:cs="Arial"/>
                <w:lang w:val="en-US"/>
              </w:rPr>
            </w:pPr>
            <w:r w:rsidRPr="00C902D4">
              <w:rPr>
                <w:rFonts w:cs="Arial"/>
                <w:lang w:val="en-US"/>
              </w:rPr>
              <w:t>Email</w:t>
            </w:r>
          </w:p>
        </w:tc>
        <w:tc>
          <w:tcPr>
            <w:tcW w:w="3638" w:type="dxa"/>
          </w:tcPr>
          <w:p w14:paraId="7F4EFCA5" w14:textId="77777777" w:rsidR="00DE684E" w:rsidRPr="00C902D4" w:rsidRDefault="00DE684E" w:rsidP="00AF7805">
            <w:pPr>
              <w:pStyle w:val="-Thng"/>
              <w:ind w:firstLine="0"/>
              <w:jc w:val="left"/>
              <w:rPr>
                <w:rFonts w:cs="Arial"/>
                <w:lang w:val="en-US"/>
              </w:rPr>
            </w:pPr>
            <w:r w:rsidRPr="00C902D4">
              <w:rPr>
                <w:rFonts w:cs="Arial"/>
                <w:lang w:val="en-US"/>
              </w:rPr>
              <w:t>Hiển thị theo trường Email</w:t>
            </w:r>
          </w:p>
        </w:tc>
        <w:tc>
          <w:tcPr>
            <w:tcW w:w="2976" w:type="dxa"/>
            <w:vAlign w:val="center"/>
          </w:tcPr>
          <w:p w14:paraId="143F380F"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r w:rsidR="00DE684E" w:rsidRPr="00C902D4" w14:paraId="616117BA" w14:textId="77777777" w:rsidTr="00A275C2">
        <w:trPr>
          <w:trHeight w:val="471"/>
          <w:tblHeader/>
        </w:trPr>
        <w:tc>
          <w:tcPr>
            <w:tcW w:w="0" w:type="auto"/>
            <w:vAlign w:val="center"/>
          </w:tcPr>
          <w:p w14:paraId="05340D5B" w14:textId="77777777" w:rsidR="00DE684E" w:rsidRPr="00C902D4" w:rsidRDefault="00DE684E" w:rsidP="00AF7805">
            <w:pPr>
              <w:pStyle w:val="-Thng"/>
              <w:ind w:firstLine="0"/>
              <w:jc w:val="center"/>
              <w:rPr>
                <w:rFonts w:cs="Arial"/>
                <w:lang w:val="en-US"/>
              </w:rPr>
            </w:pPr>
            <w:r w:rsidRPr="00C902D4">
              <w:rPr>
                <w:rFonts w:cs="Arial"/>
                <w:lang w:val="en-US"/>
              </w:rPr>
              <w:t>5</w:t>
            </w:r>
          </w:p>
        </w:tc>
        <w:tc>
          <w:tcPr>
            <w:tcW w:w="0" w:type="auto"/>
            <w:vAlign w:val="center"/>
          </w:tcPr>
          <w:p w14:paraId="38F10618" w14:textId="77777777" w:rsidR="00DE684E" w:rsidRPr="00C902D4" w:rsidRDefault="00DE684E" w:rsidP="00AF7805">
            <w:pPr>
              <w:pStyle w:val="-Thng"/>
              <w:ind w:firstLine="0"/>
              <w:jc w:val="left"/>
              <w:rPr>
                <w:rFonts w:cs="Arial"/>
                <w:lang w:val="en-US"/>
              </w:rPr>
            </w:pPr>
            <w:r w:rsidRPr="00C902D4">
              <w:rPr>
                <w:rFonts w:cs="Arial"/>
                <w:lang w:val="en-US"/>
              </w:rPr>
              <w:t>Đánh giá chung về NV</w:t>
            </w:r>
          </w:p>
        </w:tc>
        <w:tc>
          <w:tcPr>
            <w:tcW w:w="3638" w:type="dxa"/>
          </w:tcPr>
          <w:p w14:paraId="11839CBD" w14:textId="77777777" w:rsidR="00DE684E" w:rsidRPr="00C902D4" w:rsidRDefault="00DE684E" w:rsidP="00AF7805">
            <w:pPr>
              <w:pStyle w:val="-Thng"/>
              <w:ind w:firstLine="0"/>
              <w:jc w:val="left"/>
              <w:rPr>
                <w:rFonts w:cs="Arial"/>
                <w:lang w:val="en-US"/>
              </w:rPr>
            </w:pPr>
            <w:r w:rsidRPr="00C902D4">
              <w:rPr>
                <w:rFonts w:cs="Arial"/>
                <w:lang w:val="en-US"/>
              </w:rPr>
              <w:t>Hiển thị theo trường Đánh giá chung về NV</w:t>
            </w:r>
          </w:p>
        </w:tc>
        <w:tc>
          <w:tcPr>
            <w:tcW w:w="2976" w:type="dxa"/>
            <w:vAlign w:val="center"/>
          </w:tcPr>
          <w:p w14:paraId="0120C639"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64D81C0D"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Màn hình khi chọn vào nút [Tải mẫu in]:</w:t>
      </w:r>
    </w:p>
    <w:tbl>
      <w:tblPr>
        <w:tblW w:w="0" w:type="auto"/>
        <w:tblInd w:w="-35" w:type="dxa"/>
        <w:tblLook w:val="04A0" w:firstRow="1" w:lastRow="0" w:firstColumn="1" w:lastColumn="0" w:noHBand="0" w:noVBand="1"/>
      </w:tblPr>
      <w:tblGrid>
        <w:gridCol w:w="595"/>
        <w:gridCol w:w="1167"/>
        <w:gridCol w:w="858"/>
        <w:gridCol w:w="659"/>
        <w:gridCol w:w="861"/>
        <w:gridCol w:w="1227"/>
        <w:gridCol w:w="900"/>
        <w:gridCol w:w="1503"/>
        <w:gridCol w:w="1319"/>
      </w:tblGrid>
      <w:tr w:rsidR="00DE684E" w:rsidRPr="00C902D4" w14:paraId="0ECE0045"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1B91017"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3AB156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55FE79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B44F61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FA1562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B71E2F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B1BFEC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C0B1B1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11A738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157EF389"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FED19D5" w14:textId="77777777" w:rsidR="00DE684E" w:rsidRPr="00C902D4" w:rsidRDefault="00DE684E"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1604ADC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Tên mẫu File</w:t>
            </w:r>
          </w:p>
        </w:tc>
        <w:tc>
          <w:tcPr>
            <w:tcW w:w="0" w:type="auto"/>
            <w:tcBorders>
              <w:top w:val="single" w:sz="4" w:space="0" w:color="auto"/>
              <w:left w:val="nil"/>
              <w:bottom w:val="single" w:sz="4" w:space="0" w:color="auto"/>
              <w:right w:val="single" w:sz="4" w:space="0" w:color="auto"/>
            </w:tcBorders>
            <w:shd w:val="clear" w:color="auto" w:fill="auto"/>
            <w:vAlign w:val="center"/>
          </w:tcPr>
          <w:p w14:paraId="4C8BD4B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B6BF1A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255</w:t>
            </w:r>
          </w:p>
        </w:tc>
        <w:tc>
          <w:tcPr>
            <w:tcW w:w="0" w:type="auto"/>
            <w:tcBorders>
              <w:top w:val="single" w:sz="4" w:space="0" w:color="auto"/>
              <w:left w:val="nil"/>
              <w:bottom w:val="single" w:sz="4" w:space="0" w:color="auto"/>
              <w:right w:val="single" w:sz="4" w:space="0" w:color="auto"/>
            </w:tcBorders>
            <w:shd w:val="clear" w:color="auto" w:fill="auto"/>
            <w:vAlign w:val="center"/>
          </w:tcPr>
          <w:p w14:paraId="6723767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6841C9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254A1F5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27A0BC2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C5DCC9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41F55160"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2517C1A" w14:textId="77777777" w:rsidR="00DE684E" w:rsidRPr="00C902D4" w:rsidRDefault="00DE684E" w:rsidP="00AF7805">
            <w:pPr>
              <w:spacing w:before="0" w:after="0" w:line="360" w:lineRule="auto"/>
              <w:jc w:val="center"/>
              <w:rPr>
                <w:rFonts w:ascii="Arial" w:hAnsi="Arial" w:cs="Arial"/>
                <w:color w:val="000000"/>
                <w:sz w:val="20"/>
                <w:lang w:eastAsia="ja-JP"/>
              </w:rPr>
            </w:pPr>
            <w:r w:rsidRPr="00C902D4">
              <w:rPr>
                <w:rFonts w:ascii="Arial" w:hAnsi="Arial" w:cs="Arial"/>
                <w:color w:val="000000"/>
                <w:sz w:val="20"/>
                <w:lang w:eastAsia="ja-JP"/>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4B12C72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Chọn mẫu File</w:t>
            </w:r>
          </w:p>
        </w:tc>
        <w:tc>
          <w:tcPr>
            <w:tcW w:w="0" w:type="auto"/>
            <w:tcBorders>
              <w:top w:val="single" w:sz="4" w:space="0" w:color="auto"/>
              <w:left w:val="nil"/>
              <w:bottom w:val="single" w:sz="4" w:space="0" w:color="auto"/>
              <w:right w:val="single" w:sz="4" w:space="0" w:color="auto"/>
            </w:tcBorders>
            <w:shd w:val="clear" w:color="auto" w:fill="auto"/>
            <w:vAlign w:val="center"/>
          </w:tcPr>
          <w:p w14:paraId="2A6F684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Chọn tệp</w:t>
            </w:r>
          </w:p>
        </w:tc>
        <w:tc>
          <w:tcPr>
            <w:tcW w:w="0" w:type="auto"/>
            <w:tcBorders>
              <w:top w:val="single" w:sz="4" w:space="0" w:color="auto"/>
              <w:left w:val="nil"/>
              <w:bottom w:val="single" w:sz="4" w:space="0" w:color="auto"/>
              <w:right w:val="single" w:sz="4" w:space="0" w:color="auto"/>
            </w:tcBorders>
            <w:shd w:val="clear" w:color="auto" w:fill="auto"/>
            <w:vAlign w:val="center"/>
          </w:tcPr>
          <w:p w14:paraId="0F014E3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02200E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73885EFF"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1B163BB"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D4BE9F5"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 Định dạng file: .doc, .docx, .excel, .pdf</w:t>
            </w:r>
          </w:p>
          <w:p w14:paraId="045B1A8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 Dung lượng: Tối đa 2 MB</w:t>
            </w:r>
          </w:p>
        </w:tc>
        <w:tc>
          <w:tcPr>
            <w:tcW w:w="0" w:type="auto"/>
            <w:tcBorders>
              <w:top w:val="single" w:sz="4" w:space="0" w:color="auto"/>
              <w:left w:val="nil"/>
              <w:bottom w:val="single" w:sz="4" w:space="0" w:color="auto"/>
              <w:right w:val="single" w:sz="4" w:space="0" w:color="auto"/>
            </w:tcBorders>
            <w:shd w:val="clear" w:color="auto" w:fill="auto"/>
            <w:vAlign w:val="center"/>
          </w:tcPr>
          <w:p w14:paraId="3614405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Upload file</w:t>
            </w:r>
          </w:p>
        </w:tc>
      </w:tr>
    </w:tbl>
    <w:p w14:paraId="7B3FAECE"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mẫu in đã tải:</w:t>
      </w:r>
    </w:p>
    <w:tbl>
      <w:tblPr>
        <w:tblStyle w:val="TableGrid"/>
        <w:tblW w:w="0" w:type="auto"/>
        <w:tblLook w:val="04A0" w:firstRow="1" w:lastRow="0" w:firstColumn="1" w:lastColumn="0" w:noHBand="0" w:noVBand="1"/>
      </w:tblPr>
      <w:tblGrid>
        <w:gridCol w:w="594"/>
        <w:gridCol w:w="1859"/>
        <w:gridCol w:w="3786"/>
        <w:gridCol w:w="2559"/>
      </w:tblGrid>
      <w:tr w:rsidR="00DE684E" w:rsidRPr="00C902D4" w14:paraId="4B12DD77" w14:textId="77777777" w:rsidTr="00A275C2">
        <w:trPr>
          <w:tblHeader/>
        </w:trPr>
        <w:tc>
          <w:tcPr>
            <w:tcW w:w="0" w:type="auto"/>
            <w:vAlign w:val="center"/>
          </w:tcPr>
          <w:p w14:paraId="55221A5B" w14:textId="77777777" w:rsidR="00DE684E" w:rsidRPr="00C902D4" w:rsidRDefault="00DE684E" w:rsidP="00AF7805">
            <w:pPr>
              <w:pStyle w:val="-Tiubng"/>
              <w:rPr>
                <w:rFonts w:cs="Arial"/>
              </w:rPr>
            </w:pPr>
            <w:r w:rsidRPr="00C902D4">
              <w:rPr>
                <w:rFonts w:cs="Arial"/>
              </w:rPr>
              <w:t>STT</w:t>
            </w:r>
          </w:p>
        </w:tc>
        <w:tc>
          <w:tcPr>
            <w:tcW w:w="0" w:type="auto"/>
            <w:vAlign w:val="center"/>
          </w:tcPr>
          <w:p w14:paraId="185A0946" w14:textId="77777777" w:rsidR="00DE684E" w:rsidRPr="00C902D4" w:rsidRDefault="00DE684E" w:rsidP="00AF7805">
            <w:pPr>
              <w:pStyle w:val="-Tiubng"/>
              <w:rPr>
                <w:rFonts w:cs="Arial"/>
              </w:rPr>
            </w:pPr>
            <w:r w:rsidRPr="00C902D4">
              <w:rPr>
                <w:rFonts w:cs="Arial"/>
              </w:rPr>
              <w:t>Trường thông tin</w:t>
            </w:r>
          </w:p>
        </w:tc>
        <w:tc>
          <w:tcPr>
            <w:tcW w:w="0" w:type="auto"/>
            <w:vAlign w:val="center"/>
          </w:tcPr>
          <w:p w14:paraId="512291B4" w14:textId="77777777" w:rsidR="00DE684E" w:rsidRPr="00C902D4" w:rsidRDefault="00DE684E" w:rsidP="00AF7805">
            <w:pPr>
              <w:pStyle w:val="-Tiubng"/>
              <w:rPr>
                <w:rFonts w:cs="Arial"/>
              </w:rPr>
            </w:pPr>
            <w:r w:rsidRPr="00C902D4">
              <w:rPr>
                <w:rFonts w:cs="Arial"/>
              </w:rPr>
              <w:t>Ghi chú</w:t>
            </w:r>
          </w:p>
        </w:tc>
        <w:tc>
          <w:tcPr>
            <w:tcW w:w="0" w:type="auto"/>
            <w:vAlign w:val="center"/>
          </w:tcPr>
          <w:p w14:paraId="363C86F9"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07DE0BEA" w14:textId="77777777" w:rsidTr="00A275C2">
        <w:trPr>
          <w:tblHeader/>
        </w:trPr>
        <w:tc>
          <w:tcPr>
            <w:tcW w:w="0" w:type="auto"/>
            <w:vAlign w:val="center"/>
          </w:tcPr>
          <w:p w14:paraId="2DC7045C"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46FF0700" w14:textId="77777777" w:rsidR="00DE684E" w:rsidRPr="00C902D4" w:rsidRDefault="00DE684E" w:rsidP="00AF7805">
            <w:pPr>
              <w:pStyle w:val="-Thng"/>
              <w:ind w:firstLine="0"/>
              <w:jc w:val="left"/>
              <w:rPr>
                <w:rFonts w:cs="Arial"/>
                <w:lang w:val="en-US"/>
              </w:rPr>
            </w:pPr>
            <w:r w:rsidRPr="00C902D4">
              <w:rPr>
                <w:rFonts w:cs="Arial"/>
                <w:lang w:val="en-US"/>
              </w:rPr>
              <w:t>Tên mẫu in</w:t>
            </w:r>
          </w:p>
        </w:tc>
        <w:tc>
          <w:tcPr>
            <w:tcW w:w="0" w:type="auto"/>
            <w:vAlign w:val="center"/>
          </w:tcPr>
          <w:p w14:paraId="40BC7313"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mẫu File”</w:t>
            </w:r>
          </w:p>
        </w:tc>
        <w:tc>
          <w:tcPr>
            <w:tcW w:w="0" w:type="auto"/>
            <w:vAlign w:val="center"/>
          </w:tcPr>
          <w:p w14:paraId="18978535"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4AEB8D53" w14:textId="77777777" w:rsidTr="00A275C2">
        <w:trPr>
          <w:tblHeader/>
        </w:trPr>
        <w:tc>
          <w:tcPr>
            <w:tcW w:w="0" w:type="auto"/>
            <w:vAlign w:val="center"/>
          </w:tcPr>
          <w:p w14:paraId="6C7BB253"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6074FB55" w14:textId="77777777" w:rsidR="00DE684E" w:rsidRPr="00C902D4" w:rsidRDefault="00DE684E" w:rsidP="00AF7805">
            <w:pPr>
              <w:pStyle w:val="-Thng"/>
              <w:ind w:firstLine="0"/>
              <w:jc w:val="left"/>
              <w:rPr>
                <w:rFonts w:cs="Arial"/>
                <w:lang w:val="en-US"/>
              </w:rPr>
            </w:pPr>
            <w:r w:rsidRPr="00C902D4">
              <w:rPr>
                <w:rFonts w:cs="Arial"/>
                <w:lang w:val="en-US"/>
              </w:rPr>
              <w:t>Ngày nhập</w:t>
            </w:r>
          </w:p>
        </w:tc>
        <w:tc>
          <w:tcPr>
            <w:tcW w:w="0" w:type="auto"/>
            <w:vAlign w:val="center"/>
          </w:tcPr>
          <w:p w14:paraId="02DADC5A" w14:textId="77777777" w:rsidR="00DE684E" w:rsidRPr="00C902D4" w:rsidRDefault="00DE684E" w:rsidP="00AF7805">
            <w:pPr>
              <w:pStyle w:val="-Thng"/>
              <w:ind w:firstLine="0"/>
              <w:jc w:val="left"/>
              <w:rPr>
                <w:rFonts w:cs="Arial"/>
                <w:lang w:val="en-US"/>
              </w:rPr>
            </w:pPr>
            <w:r w:rsidRPr="00C902D4">
              <w:rPr>
                <w:rFonts w:cs="Arial"/>
                <w:lang w:val="en-US"/>
              </w:rPr>
              <w:t>Lấy theo ngày nhập mẫu in lên hệ thống</w:t>
            </w:r>
          </w:p>
        </w:tc>
        <w:tc>
          <w:tcPr>
            <w:tcW w:w="0" w:type="auto"/>
            <w:vAlign w:val="center"/>
          </w:tcPr>
          <w:p w14:paraId="21440E76"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49998C6F"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Danh sách liệt kê </w:t>
      </w:r>
      <w:r w:rsidRPr="00C902D4">
        <w:rPr>
          <w:rFonts w:cs="Arial"/>
          <w:szCs w:val="20"/>
          <w:lang w:val="vi-VN"/>
        </w:rPr>
        <w:t xml:space="preserve">các </w:t>
      </w:r>
      <w:r w:rsidRPr="00C902D4">
        <w:rPr>
          <w:rFonts w:cs="Arial"/>
          <w:szCs w:val="20"/>
        </w:rPr>
        <w:t>quyết định và mẫu quyết định đã nhập vào hệ thống.</w:t>
      </w:r>
    </w:p>
    <w:p w14:paraId="22AD4BA7"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 xml:space="preserve">Dữ liệu được sắp xếp theo dữ liệu được tạo gần nhất. </w:t>
      </w:r>
    </w:p>
    <w:p w14:paraId="6D3C0A86" w14:textId="77777777" w:rsidR="00DE684E" w:rsidRPr="00C902D4" w:rsidRDefault="00DE684E" w:rsidP="00AF7805">
      <w:pPr>
        <w:pStyle w:val="-Gch"/>
        <w:numPr>
          <w:ilvl w:val="0"/>
          <w:numId w:val="14"/>
        </w:numPr>
        <w:ind w:left="0" w:firstLine="360"/>
        <w:rPr>
          <w:rFonts w:cs="Arial"/>
          <w:szCs w:val="20"/>
        </w:rPr>
      </w:pPr>
      <w:r w:rsidRPr="00C902D4">
        <w:rPr>
          <w:rFonts w:cs="Arial"/>
          <w:szCs w:val="20"/>
        </w:rPr>
        <w:t>Số lượng bản ghi trên 1 trang là: 10 bản ghi.</w:t>
      </w:r>
    </w:p>
    <w:p w14:paraId="336CB41C"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92"/>
        <w:gridCol w:w="7378"/>
      </w:tblGrid>
      <w:tr w:rsidR="00DE684E" w:rsidRPr="00C902D4" w14:paraId="6849CAB3" w14:textId="77777777" w:rsidTr="00A275C2">
        <w:trPr>
          <w:trHeight w:val="377"/>
        </w:trPr>
        <w:tc>
          <w:tcPr>
            <w:tcW w:w="0" w:type="auto"/>
            <w:vAlign w:val="center"/>
          </w:tcPr>
          <w:p w14:paraId="6C4672B5"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65AB701B"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7CF89A71"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1A6781EC" w14:textId="77777777" w:rsidTr="00A275C2">
        <w:tc>
          <w:tcPr>
            <w:tcW w:w="0" w:type="auto"/>
            <w:vAlign w:val="center"/>
          </w:tcPr>
          <w:p w14:paraId="71F2135C"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6EDDA48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47FEF0C5"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5EC644E0" w14:textId="77777777" w:rsidTr="00A275C2">
        <w:tc>
          <w:tcPr>
            <w:tcW w:w="0" w:type="auto"/>
            <w:vAlign w:val="center"/>
          </w:tcPr>
          <w:p w14:paraId="0FEFF1BC"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03197937"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034BE423"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117BCC31"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55552420"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3E57B7E9"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46373691"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F35391C"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47DCB83E"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799510E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lastRenderedPageBreak/>
              <w:t>Nếu các thông tin nhập vào không hợp lệ:</w:t>
            </w:r>
          </w:p>
          <w:p w14:paraId="66B5EA05"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6BDFB0EF"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7F93A8F9"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42856FDA" w14:textId="77777777" w:rsidTr="00A275C2">
        <w:tc>
          <w:tcPr>
            <w:tcW w:w="0" w:type="auto"/>
            <w:vAlign w:val="center"/>
          </w:tcPr>
          <w:p w14:paraId="774D3F4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69819B4C"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Tải mẫu in</w:t>
            </w:r>
          </w:p>
        </w:tc>
        <w:tc>
          <w:tcPr>
            <w:tcW w:w="0" w:type="auto"/>
            <w:vAlign w:val="center"/>
          </w:tcPr>
          <w:p w14:paraId="2C2FB36A"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sử dụng chức năng này để đưa mẫu quyết định lên hệ thống. Để thực hiện in quyết định ở chức năng “Quản lý quyết định”.</w:t>
            </w:r>
          </w:p>
          <w:p w14:paraId="3D02A63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thao tác tại các nút chức năng sau:</w:t>
            </w:r>
          </w:p>
          <w:p w14:paraId="29AED150"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lang w:val="en-US"/>
              </w:rPr>
              <w:t>[Ghi]: Sử dụng chức năng này để lưu lại các thông tin đã nhập.</w:t>
            </w:r>
          </w:p>
          <w:p w14:paraId="32A0BB4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[Xóa]: Sử dụng chức năng này khi muốn xóa mẫu in. Khi xóa chương trình sẽ hiển thị ra thông báo “</w:t>
            </w:r>
            <w:r w:rsidRPr="00C902D4">
              <w:rPr>
                <w:rFonts w:cs="Arial"/>
                <w:color w:val="000000"/>
                <w:sz w:val="20"/>
                <w:szCs w:val="20"/>
              </w:rPr>
              <w:t>Bạn muốn xóa bản ghi không?” và 2 nút [Có], [Không].</w:t>
            </w:r>
            <w:r w:rsidRPr="00C902D4">
              <w:rPr>
                <w:rFonts w:cs="Arial"/>
                <w:sz w:val="20"/>
                <w:szCs w:val="20"/>
              </w:rPr>
              <w:t xml:space="preserve"> </w:t>
            </w:r>
          </w:p>
          <w:p w14:paraId="5B3DB57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696756D1"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3C7A7FCB"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[Download]: Sử dụng chức năng này để chọn mẫu in đã được lên hệ thống và tải mẫu in về.</w:t>
            </w:r>
          </w:p>
        </w:tc>
      </w:tr>
      <w:tr w:rsidR="00DE684E" w:rsidRPr="00C902D4" w14:paraId="0D04A5F4" w14:textId="77777777" w:rsidTr="00A275C2">
        <w:tc>
          <w:tcPr>
            <w:tcW w:w="0" w:type="auto"/>
            <w:vAlign w:val="center"/>
          </w:tcPr>
          <w:p w14:paraId="1420E79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4D62880B"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809DA32"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15892D27" w14:textId="77777777" w:rsidTr="00A275C2">
        <w:tc>
          <w:tcPr>
            <w:tcW w:w="0" w:type="auto"/>
            <w:vAlign w:val="center"/>
          </w:tcPr>
          <w:p w14:paraId="065F49C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109EEDE1"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3C189141"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113A5DA0" w14:textId="77777777" w:rsidTr="00A275C2">
        <w:tc>
          <w:tcPr>
            <w:tcW w:w="0" w:type="auto"/>
            <w:vAlign w:val="center"/>
          </w:tcPr>
          <w:p w14:paraId="4A95F00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75264BF4"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93CC2CE"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0B0A39B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22551C5D"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362DF16E"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1B93D40B"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7D77FC38" w14:textId="77777777" w:rsidTr="00A275C2">
        <w:tc>
          <w:tcPr>
            <w:tcW w:w="0" w:type="auto"/>
            <w:vAlign w:val="center"/>
          </w:tcPr>
          <w:p w14:paraId="07267C6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7</w:t>
            </w:r>
          </w:p>
        </w:tc>
        <w:tc>
          <w:tcPr>
            <w:tcW w:w="0" w:type="auto"/>
            <w:vAlign w:val="center"/>
          </w:tcPr>
          <w:p w14:paraId="6A7E19A8"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02AB375F"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7F13DFD6"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387F1073"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lastRenderedPageBreak/>
        <w:drawing>
          <wp:inline distT="0" distB="0" distL="0" distR="0" wp14:anchorId="7D081BBA" wp14:editId="3B1CB105">
            <wp:extent cx="5761990" cy="2643943"/>
            <wp:effectExtent l="0" t="0" r="0" b="4445"/>
            <wp:docPr id="155" name="Picture 155" descr="C:\Users\Admin\AppData\Local\Temp\flaD72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dmin\AppData\Local\Temp\flaD720.tmp\Snapsho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1990" cy="2643943"/>
                    </a:xfrm>
                    <a:prstGeom prst="rect">
                      <a:avLst/>
                    </a:prstGeom>
                    <a:noFill/>
                    <a:ln>
                      <a:noFill/>
                    </a:ln>
                  </pic:spPr>
                </pic:pic>
              </a:graphicData>
            </a:graphic>
          </wp:inline>
        </w:drawing>
      </w:r>
    </w:p>
    <w:p w14:paraId="7DA6E16B"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giảng viên nội bộ</w:t>
      </w:r>
    </w:p>
    <w:p w14:paraId="0622B751"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noProof/>
          <w:sz w:val="20"/>
          <w:lang w:eastAsia="ja-JP"/>
        </w:rPr>
        <w:drawing>
          <wp:inline distT="0" distB="0" distL="0" distR="0" wp14:anchorId="56BFEFCC" wp14:editId="1C5F3CEE">
            <wp:extent cx="5761990" cy="18472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1847215"/>
                    </a:xfrm>
                    <a:prstGeom prst="rect">
                      <a:avLst/>
                    </a:prstGeom>
                  </pic:spPr>
                </pic:pic>
              </a:graphicData>
            </a:graphic>
          </wp:inline>
        </w:drawing>
      </w:r>
    </w:p>
    <w:p w14:paraId="7CDF5233"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Tải mẫu in</w:t>
      </w:r>
    </w:p>
    <w:p w14:paraId="1E615C13"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73" w:name="_Toc500541243"/>
      <w:r w:rsidRPr="00C902D4">
        <w:rPr>
          <w:rFonts w:ascii="Arial" w:hAnsi="Arial" w:cs="Arial"/>
          <w:sz w:val="20"/>
          <w:szCs w:val="20"/>
        </w:rPr>
        <w:t>Danh mục cam kết đào tạo</w:t>
      </w:r>
      <w:bookmarkEnd w:id="173"/>
    </w:p>
    <w:p w14:paraId="18160DF6"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21224DAB" w14:textId="5B9B8184" w:rsidR="00DE684E" w:rsidRPr="00C902D4" w:rsidRDefault="00A275C2" w:rsidP="00AF7805">
      <w:pPr>
        <w:spacing w:line="360" w:lineRule="auto"/>
        <w:rPr>
          <w:rFonts w:ascii="Arial" w:hAnsi="Arial" w:cs="Arial"/>
          <w:sz w:val="20"/>
        </w:rPr>
      </w:pPr>
      <w:r w:rsidRPr="00C902D4">
        <w:rPr>
          <w:rFonts w:ascii="Arial" w:hAnsi="Arial" w:cs="Arial"/>
          <w:sz w:val="20"/>
        </w:rPr>
        <w:object w:dxaOrig="14431" w:dyaOrig="4711" w14:anchorId="2AE6CA6F">
          <v:shape id="_x0000_i2522" type="#_x0000_t75" style="width:453pt;height:147.5pt" o:ole="">
            <v:imagedata r:id="rId206" o:title=""/>
          </v:shape>
          <o:OLEObject Type="Embed" ProgID="Visio.Drawing.15" ShapeID="_x0000_i2522" DrawAspect="Content" ObjectID="_1574283857" r:id="rId207"/>
        </w:object>
      </w:r>
    </w:p>
    <w:p w14:paraId="3C0A4E8C"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27417E3"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lastRenderedPageBreak/>
        <w:t>Mục đích, ý nghĩa:</w:t>
      </w:r>
    </w:p>
    <w:p w14:paraId="6AC56728" w14:textId="77777777" w:rsidR="00DE684E" w:rsidRPr="00C902D4" w:rsidRDefault="00DE684E" w:rsidP="00AF7805">
      <w:pPr>
        <w:pStyle w:val="-Thng"/>
        <w:numPr>
          <w:ilvl w:val="0"/>
          <w:numId w:val="12"/>
        </w:numPr>
        <w:rPr>
          <w:rFonts w:cs="Arial"/>
        </w:rPr>
      </w:pPr>
      <w:r w:rsidRPr="00C902D4">
        <w:rPr>
          <w:rFonts w:cs="Arial"/>
        </w:rPr>
        <w:t>Cho phép người dùng linh động trong việc thiết lập cam kết đào tạo theo mức chi phí khóa đào tạo của từng học viên và theo đối tượng.</w:t>
      </w:r>
    </w:p>
    <w:p w14:paraId="321367F0" w14:textId="77777777" w:rsidR="00DE684E" w:rsidRPr="00C902D4" w:rsidRDefault="00DE684E" w:rsidP="00AF7805">
      <w:pPr>
        <w:pStyle w:val="-Thng"/>
        <w:numPr>
          <w:ilvl w:val="0"/>
          <w:numId w:val="12"/>
        </w:numPr>
        <w:rPr>
          <w:rFonts w:cs="Arial"/>
        </w:rPr>
      </w:pPr>
      <w:r w:rsidRPr="00C902D4">
        <w:rPr>
          <w:rFonts w:cs="Arial"/>
        </w:rPr>
        <w:t>Khi CBNV tham gia các khóa có chi phí nằm trong chi phí phải cam kết đào tạo -&gt; CBNV nghỉ việc hệ thống sẽ tính ra số tiền phạt cam kết đào tạo</w:t>
      </w:r>
    </w:p>
    <w:p w14:paraId="2D872626"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34CF4FFB"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khai báo danh mục cam kết đào tạo</w:t>
      </w:r>
    </w:p>
    <w:p w14:paraId="103C114D"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6B706487" w14:textId="77777777" w:rsidR="00DE684E" w:rsidRPr="00C902D4" w:rsidRDefault="00DE684E" w:rsidP="00AF7805">
      <w:pPr>
        <w:pStyle w:val="atext"/>
        <w:numPr>
          <w:ilvl w:val="0"/>
          <w:numId w:val="14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w:t>
      </w:r>
      <w:r w:rsidRPr="00C902D4">
        <w:rPr>
          <w:rFonts w:ascii="Arial" w:hAnsi="Arial" w:cs="Arial"/>
          <w:sz w:val="20"/>
          <w:szCs w:val="20"/>
        </w:rPr>
        <w:t>cam kết nội bộ</w:t>
      </w:r>
      <w:r w:rsidRPr="00C902D4">
        <w:rPr>
          <w:rFonts w:ascii="Arial" w:hAnsi="Arial" w:cs="Arial"/>
          <w:color w:val="000000" w:themeColor="text1"/>
          <w:sz w:val="20"/>
          <w:szCs w:val="20"/>
        </w:rPr>
        <w:t xml:space="preserve">.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 </w:t>
      </w:r>
    </w:p>
    <w:p w14:paraId="51CD79AA" w14:textId="77777777" w:rsidR="00DE684E" w:rsidRPr="00C902D4" w:rsidRDefault="00DE684E" w:rsidP="00AF7805">
      <w:pPr>
        <w:pStyle w:val="atext"/>
        <w:numPr>
          <w:ilvl w:val="0"/>
          <w:numId w:val="148"/>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52C15AE1" w14:textId="77777777" w:rsidR="00DE684E" w:rsidRPr="00C902D4" w:rsidRDefault="00DE684E" w:rsidP="00AF7805">
      <w:pPr>
        <w:pStyle w:val="atext"/>
        <w:numPr>
          <w:ilvl w:val="1"/>
          <w:numId w:val="149"/>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5EC847B2" w14:textId="77777777" w:rsidR="00DE684E" w:rsidRPr="00C902D4" w:rsidRDefault="00DE684E" w:rsidP="00AF7805">
      <w:pPr>
        <w:pStyle w:val="atext"/>
        <w:numPr>
          <w:ilvl w:val="1"/>
          <w:numId w:val="149"/>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44736F53"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B82A011"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50" w:type="dxa"/>
        <w:tblLook w:val="04A0" w:firstRow="1" w:lastRow="0" w:firstColumn="1" w:lastColumn="0" w:noHBand="0" w:noVBand="1"/>
      </w:tblPr>
      <w:tblGrid>
        <w:gridCol w:w="595"/>
        <w:gridCol w:w="1113"/>
        <w:gridCol w:w="806"/>
        <w:gridCol w:w="688"/>
        <w:gridCol w:w="840"/>
        <w:gridCol w:w="1166"/>
        <w:gridCol w:w="818"/>
        <w:gridCol w:w="1658"/>
        <w:gridCol w:w="1410"/>
      </w:tblGrid>
      <w:tr w:rsidR="00DE684E" w:rsidRPr="00C902D4" w14:paraId="4663641D"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D4368A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124BD3"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EF3950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1A8E9F0"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8235F1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00423CA"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9DDD0D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DA123B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9E30C7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78D35658"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E048FA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008528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Mức chi phí từ</w:t>
            </w:r>
          </w:p>
        </w:tc>
        <w:tc>
          <w:tcPr>
            <w:tcW w:w="0" w:type="auto"/>
            <w:tcBorders>
              <w:top w:val="single" w:sz="4" w:space="0" w:color="auto"/>
              <w:left w:val="nil"/>
              <w:bottom w:val="single" w:sz="4" w:space="0" w:color="auto"/>
              <w:right w:val="single" w:sz="4" w:space="0" w:color="auto"/>
            </w:tcBorders>
            <w:shd w:val="clear" w:color="auto" w:fill="auto"/>
            <w:vAlign w:val="center"/>
          </w:tcPr>
          <w:p w14:paraId="1A5238D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F5B745C"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28BC89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579BE4A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12A0E98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22B1B8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Mức chi phí thấp nhất của 1 học viên phải thực hiện cam kết</w:t>
            </w:r>
          </w:p>
        </w:tc>
        <w:tc>
          <w:tcPr>
            <w:tcW w:w="0" w:type="auto"/>
            <w:tcBorders>
              <w:top w:val="single" w:sz="4" w:space="0" w:color="auto"/>
              <w:left w:val="nil"/>
              <w:bottom w:val="single" w:sz="4" w:space="0" w:color="auto"/>
              <w:right w:val="single" w:sz="4" w:space="0" w:color="auto"/>
            </w:tcBorders>
            <w:shd w:val="clear" w:color="auto" w:fill="auto"/>
            <w:vAlign w:val="center"/>
          </w:tcPr>
          <w:p w14:paraId="0ACD160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428F950B"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A4709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657F5B9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Mức chi phí đến</w:t>
            </w:r>
          </w:p>
        </w:tc>
        <w:tc>
          <w:tcPr>
            <w:tcW w:w="0" w:type="auto"/>
            <w:tcBorders>
              <w:top w:val="single" w:sz="4" w:space="0" w:color="auto"/>
              <w:left w:val="nil"/>
              <w:bottom w:val="single" w:sz="4" w:space="0" w:color="auto"/>
              <w:right w:val="single" w:sz="4" w:space="0" w:color="auto"/>
            </w:tcBorders>
            <w:shd w:val="clear" w:color="auto" w:fill="auto"/>
            <w:vAlign w:val="center"/>
          </w:tcPr>
          <w:p w14:paraId="61E9A5C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Số</w:t>
            </w:r>
          </w:p>
        </w:tc>
        <w:tc>
          <w:tcPr>
            <w:tcW w:w="0" w:type="auto"/>
            <w:tcBorders>
              <w:top w:val="single" w:sz="4" w:space="0" w:color="auto"/>
              <w:left w:val="nil"/>
              <w:bottom w:val="single" w:sz="4" w:space="0" w:color="auto"/>
              <w:right w:val="single" w:sz="4" w:space="0" w:color="auto"/>
            </w:tcBorders>
            <w:shd w:val="clear" w:color="auto" w:fill="auto"/>
            <w:vAlign w:val="center"/>
          </w:tcPr>
          <w:p w14:paraId="5B8A32D6"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FCD30A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5DCF781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7B3FD263"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A7728B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Mức chi phí cao nhất của 1 học viên phải thực hiện cam kết</w:t>
            </w:r>
          </w:p>
        </w:tc>
        <w:tc>
          <w:tcPr>
            <w:tcW w:w="0" w:type="auto"/>
            <w:tcBorders>
              <w:top w:val="single" w:sz="4" w:space="0" w:color="auto"/>
              <w:left w:val="nil"/>
              <w:bottom w:val="single" w:sz="4" w:space="0" w:color="auto"/>
              <w:right w:val="single" w:sz="4" w:space="0" w:color="auto"/>
            </w:tcBorders>
            <w:shd w:val="clear" w:color="auto" w:fill="auto"/>
            <w:vAlign w:val="center"/>
          </w:tcPr>
          <w:p w14:paraId="286194A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1C42A122"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1955957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03531713"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Ngạch nghề nghiệp</w:t>
            </w:r>
          </w:p>
        </w:tc>
        <w:tc>
          <w:tcPr>
            <w:tcW w:w="0" w:type="auto"/>
            <w:tcBorders>
              <w:top w:val="nil"/>
              <w:left w:val="nil"/>
              <w:bottom w:val="single" w:sz="4" w:space="0" w:color="auto"/>
              <w:right w:val="single" w:sz="4" w:space="0" w:color="auto"/>
            </w:tcBorders>
            <w:shd w:val="clear" w:color="auto" w:fill="auto"/>
            <w:vAlign w:val="center"/>
          </w:tcPr>
          <w:p w14:paraId="25A8F38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D92F0F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6932EE5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1EDC1A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Danh mục ngạch nghề nghiệp</w:t>
            </w:r>
          </w:p>
        </w:tc>
        <w:tc>
          <w:tcPr>
            <w:tcW w:w="0" w:type="auto"/>
            <w:tcBorders>
              <w:top w:val="nil"/>
              <w:left w:val="nil"/>
              <w:bottom w:val="single" w:sz="4" w:space="0" w:color="auto"/>
              <w:right w:val="single" w:sz="4" w:space="0" w:color="auto"/>
            </w:tcBorders>
            <w:shd w:val="clear" w:color="auto" w:fill="auto"/>
            <w:vAlign w:val="center"/>
          </w:tcPr>
          <w:p w14:paraId="792A821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ECDEAE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CB9501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71723B78"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32C44E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tcBorders>
              <w:top w:val="nil"/>
              <w:left w:val="nil"/>
              <w:bottom w:val="single" w:sz="4" w:space="0" w:color="auto"/>
              <w:right w:val="single" w:sz="4" w:space="0" w:color="auto"/>
            </w:tcBorders>
            <w:shd w:val="clear" w:color="auto" w:fill="auto"/>
            <w:vAlign w:val="center"/>
          </w:tcPr>
          <w:p w14:paraId="145D456A"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Thời gian cam kết</w:t>
            </w:r>
          </w:p>
        </w:tc>
        <w:tc>
          <w:tcPr>
            <w:tcW w:w="0" w:type="auto"/>
            <w:tcBorders>
              <w:top w:val="nil"/>
              <w:left w:val="nil"/>
              <w:bottom w:val="single" w:sz="4" w:space="0" w:color="auto"/>
              <w:right w:val="single" w:sz="4" w:space="0" w:color="auto"/>
            </w:tcBorders>
            <w:shd w:val="clear" w:color="auto" w:fill="auto"/>
            <w:vAlign w:val="center"/>
          </w:tcPr>
          <w:p w14:paraId="593CBD0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0A2BFD3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549D509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32297A2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C3F5CE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25DC72C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xml:space="preserve">Thời gian phải cam kết sau khi </w:t>
            </w:r>
            <w:r w:rsidRPr="00C902D4">
              <w:rPr>
                <w:rFonts w:ascii="Arial" w:hAnsi="Arial" w:cs="Arial"/>
                <w:color w:val="000000"/>
                <w:sz w:val="20"/>
              </w:rPr>
              <w:lastRenderedPageBreak/>
              <w:t>tham gia khóa đào tạo (tháng năm)</w:t>
            </w:r>
          </w:p>
        </w:tc>
        <w:tc>
          <w:tcPr>
            <w:tcW w:w="0" w:type="auto"/>
            <w:tcBorders>
              <w:top w:val="nil"/>
              <w:left w:val="nil"/>
              <w:bottom w:val="single" w:sz="4" w:space="0" w:color="auto"/>
              <w:right w:val="single" w:sz="4" w:space="0" w:color="auto"/>
            </w:tcBorders>
            <w:shd w:val="clear" w:color="auto" w:fill="auto"/>
            <w:vAlign w:val="center"/>
          </w:tcPr>
          <w:p w14:paraId="152CC44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lastRenderedPageBreak/>
              <w:t>Textbox</w:t>
            </w:r>
          </w:p>
        </w:tc>
      </w:tr>
      <w:tr w:rsidR="00DE684E" w:rsidRPr="00C902D4" w14:paraId="64F983D3"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660517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5</w:t>
            </w:r>
          </w:p>
        </w:tc>
        <w:tc>
          <w:tcPr>
            <w:tcW w:w="0" w:type="auto"/>
            <w:tcBorders>
              <w:top w:val="nil"/>
              <w:left w:val="nil"/>
              <w:bottom w:val="single" w:sz="4" w:space="0" w:color="auto"/>
              <w:right w:val="single" w:sz="4" w:space="0" w:color="auto"/>
            </w:tcBorders>
            <w:shd w:val="clear" w:color="auto" w:fill="auto"/>
            <w:vAlign w:val="center"/>
          </w:tcPr>
          <w:p w14:paraId="7822519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Hình thức cam kết</w:t>
            </w:r>
          </w:p>
        </w:tc>
        <w:tc>
          <w:tcPr>
            <w:tcW w:w="0" w:type="auto"/>
            <w:tcBorders>
              <w:top w:val="nil"/>
              <w:left w:val="nil"/>
              <w:bottom w:val="single" w:sz="4" w:space="0" w:color="auto"/>
              <w:right w:val="single" w:sz="4" w:space="0" w:color="auto"/>
            </w:tcBorders>
            <w:shd w:val="clear" w:color="auto" w:fill="auto"/>
            <w:vAlign w:val="center"/>
          </w:tcPr>
          <w:p w14:paraId="57A013D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332736F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027388BB"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255124D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w:t>
            </w:r>
            <w:r w:rsidRPr="00C902D4">
              <w:rPr>
                <w:rFonts w:ascii="Arial" w:hAnsi="Arial" w:cs="Arial"/>
                <w:color w:val="000000"/>
                <w:sz w:val="20"/>
              </w:rPr>
              <w:t xml:space="preserve"> Hình thức cam kết</w:t>
            </w:r>
            <w:r w:rsidRPr="00C902D4">
              <w:rPr>
                <w:rFonts w:ascii="Arial" w:hAnsi="Arial" w:cs="Arial"/>
                <w:color w:val="000000"/>
                <w:sz w:val="20"/>
                <w:lang w:eastAsia="ja-JP"/>
              </w:rPr>
              <w:t xml:space="preserve"> </w:t>
            </w:r>
          </w:p>
        </w:tc>
        <w:tc>
          <w:tcPr>
            <w:tcW w:w="0" w:type="auto"/>
            <w:tcBorders>
              <w:top w:val="nil"/>
              <w:left w:val="nil"/>
              <w:bottom w:val="single" w:sz="4" w:space="0" w:color="auto"/>
              <w:right w:val="single" w:sz="4" w:space="0" w:color="auto"/>
            </w:tcBorders>
            <w:shd w:val="clear" w:color="auto" w:fill="auto"/>
            <w:vAlign w:val="center"/>
          </w:tcPr>
          <w:p w14:paraId="34FFC4D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3306B4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390CC4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DE684E" w:rsidRPr="00C902D4" w14:paraId="2AA9E77F"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343332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6</w:t>
            </w:r>
          </w:p>
        </w:tc>
        <w:tc>
          <w:tcPr>
            <w:tcW w:w="0" w:type="auto"/>
            <w:tcBorders>
              <w:top w:val="nil"/>
              <w:left w:val="nil"/>
              <w:bottom w:val="single" w:sz="4" w:space="0" w:color="auto"/>
              <w:right w:val="single" w:sz="4" w:space="0" w:color="auto"/>
            </w:tcBorders>
            <w:shd w:val="clear" w:color="auto" w:fill="auto"/>
            <w:vAlign w:val="center"/>
          </w:tcPr>
          <w:p w14:paraId="540E68E3"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47DAA0C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Date</w:t>
            </w:r>
          </w:p>
        </w:tc>
        <w:tc>
          <w:tcPr>
            <w:tcW w:w="0" w:type="auto"/>
            <w:tcBorders>
              <w:top w:val="nil"/>
              <w:left w:val="nil"/>
              <w:bottom w:val="single" w:sz="4" w:space="0" w:color="auto"/>
              <w:right w:val="single" w:sz="4" w:space="0" w:color="auto"/>
            </w:tcBorders>
            <w:shd w:val="clear" w:color="auto" w:fill="auto"/>
            <w:vAlign w:val="center"/>
          </w:tcPr>
          <w:p w14:paraId="2956199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67201A3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559A3C1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9013513"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E5DDC2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Ngày hiệu lực</w:t>
            </w:r>
          </w:p>
        </w:tc>
        <w:tc>
          <w:tcPr>
            <w:tcW w:w="0" w:type="auto"/>
            <w:tcBorders>
              <w:top w:val="nil"/>
              <w:left w:val="nil"/>
              <w:bottom w:val="single" w:sz="4" w:space="0" w:color="auto"/>
              <w:right w:val="single" w:sz="4" w:space="0" w:color="auto"/>
            </w:tcBorders>
            <w:shd w:val="clear" w:color="auto" w:fill="auto"/>
            <w:vAlign w:val="center"/>
          </w:tcPr>
          <w:p w14:paraId="51D31A6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Date</w:t>
            </w:r>
          </w:p>
        </w:tc>
      </w:tr>
      <w:tr w:rsidR="00DE684E" w:rsidRPr="00C902D4" w14:paraId="7292A6AB"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322BE7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7</w:t>
            </w:r>
          </w:p>
        </w:tc>
        <w:tc>
          <w:tcPr>
            <w:tcW w:w="0" w:type="auto"/>
            <w:tcBorders>
              <w:top w:val="nil"/>
              <w:left w:val="nil"/>
              <w:bottom w:val="single" w:sz="4" w:space="0" w:color="auto"/>
              <w:right w:val="single" w:sz="4" w:space="0" w:color="auto"/>
            </w:tcBorders>
            <w:shd w:val="clear" w:color="auto" w:fill="auto"/>
            <w:vAlign w:val="center"/>
          </w:tcPr>
          <w:p w14:paraId="76F0BD9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0CA5D06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Date</w:t>
            </w:r>
          </w:p>
        </w:tc>
        <w:tc>
          <w:tcPr>
            <w:tcW w:w="0" w:type="auto"/>
            <w:tcBorders>
              <w:top w:val="nil"/>
              <w:left w:val="nil"/>
              <w:bottom w:val="single" w:sz="4" w:space="0" w:color="auto"/>
              <w:right w:val="single" w:sz="4" w:space="0" w:color="auto"/>
            </w:tcBorders>
            <w:shd w:val="clear" w:color="auto" w:fill="auto"/>
            <w:vAlign w:val="center"/>
          </w:tcPr>
          <w:p w14:paraId="5037C53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tcBorders>
              <w:top w:val="nil"/>
              <w:left w:val="nil"/>
              <w:bottom w:val="single" w:sz="4" w:space="0" w:color="auto"/>
              <w:right w:val="single" w:sz="4" w:space="0" w:color="auto"/>
            </w:tcBorders>
            <w:shd w:val="clear" w:color="auto" w:fill="auto"/>
            <w:vAlign w:val="center"/>
          </w:tcPr>
          <w:p w14:paraId="0695E71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3FCF067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0438DEE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4CBF03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Ngày hết hiệu lực</w:t>
            </w:r>
          </w:p>
        </w:tc>
        <w:tc>
          <w:tcPr>
            <w:tcW w:w="0" w:type="auto"/>
            <w:tcBorders>
              <w:top w:val="nil"/>
              <w:left w:val="nil"/>
              <w:bottom w:val="single" w:sz="4" w:space="0" w:color="auto"/>
              <w:right w:val="single" w:sz="4" w:space="0" w:color="auto"/>
            </w:tcBorders>
            <w:shd w:val="clear" w:color="auto" w:fill="auto"/>
            <w:vAlign w:val="center"/>
          </w:tcPr>
          <w:p w14:paraId="6ECABBC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Date</w:t>
            </w:r>
          </w:p>
        </w:tc>
      </w:tr>
      <w:tr w:rsidR="00DE684E" w:rsidRPr="00C902D4" w14:paraId="0A621C01"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F10E52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8</w:t>
            </w:r>
          </w:p>
        </w:tc>
        <w:tc>
          <w:tcPr>
            <w:tcW w:w="0" w:type="auto"/>
            <w:tcBorders>
              <w:top w:val="nil"/>
              <w:left w:val="nil"/>
              <w:bottom w:val="single" w:sz="4" w:space="0" w:color="auto"/>
              <w:right w:val="single" w:sz="4" w:space="0" w:color="auto"/>
            </w:tcBorders>
            <w:shd w:val="clear" w:color="auto" w:fill="auto"/>
            <w:vAlign w:val="center"/>
          </w:tcPr>
          <w:p w14:paraId="463507A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7B745C53"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3A06CC3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31D65C8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7A8D0D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6045C8"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261F1A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Mô tả</w:t>
            </w:r>
          </w:p>
        </w:tc>
        <w:tc>
          <w:tcPr>
            <w:tcW w:w="0" w:type="auto"/>
            <w:tcBorders>
              <w:top w:val="nil"/>
              <w:left w:val="nil"/>
              <w:bottom w:val="single" w:sz="4" w:space="0" w:color="auto"/>
              <w:right w:val="single" w:sz="4" w:space="0" w:color="auto"/>
            </w:tcBorders>
            <w:shd w:val="clear" w:color="auto" w:fill="auto"/>
            <w:vAlign w:val="center"/>
          </w:tcPr>
          <w:p w14:paraId="3280985E" w14:textId="77C49DBC" w:rsidR="00DE684E" w:rsidRPr="00C902D4" w:rsidRDefault="00A275C2"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bl>
    <w:p w14:paraId="70D8FB45"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68ABB771" w14:textId="77777777" w:rsidTr="00A275C2">
        <w:trPr>
          <w:tblHeader/>
        </w:trPr>
        <w:tc>
          <w:tcPr>
            <w:tcW w:w="0" w:type="auto"/>
            <w:vAlign w:val="center"/>
          </w:tcPr>
          <w:p w14:paraId="4F2C8D03" w14:textId="77777777" w:rsidR="00DE684E" w:rsidRPr="00C902D4" w:rsidRDefault="00DE684E" w:rsidP="00AF7805">
            <w:pPr>
              <w:pStyle w:val="-Tiubng"/>
              <w:rPr>
                <w:rFonts w:cs="Arial"/>
              </w:rPr>
            </w:pPr>
            <w:r w:rsidRPr="00C902D4">
              <w:rPr>
                <w:rFonts w:cs="Arial"/>
              </w:rPr>
              <w:t>STT</w:t>
            </w:r>
          </w:p>
        </w:tc>
        <w:tc>
          <w:tcPr>
            <w:tcW w:w="0" w:type="auto"/>
            <w:vAlign w:val="center"/>
          </w:tcPr>
          <w:p w14:paraId="7B2A8B2C"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2A2A0415"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28EB5F17"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4FEEA4F4" w14:textId="77777777" w:rsidTr="00A275C2">
        <w:trPr>
          <w:tblHeader/>
        </w:trPr>
        <w:tc>
          <w:tcPr>
            <w:tcW w:w="0" w:type="auto"/>
            <w:vAlign w:val="center"/>
          </w:tcPr>
          <w:p w14:paraId="1EA94BD6"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5FCF05CA" w14:textId="77777777" w:rsidR="00DE684E" w:rsidRPr="00C902D4" w:rsidRDefault="00DE684E" w:rsidP="00AF7805">
            <w:pPr>
              <w:pStyle w:val="-Thng"/>
              <w:ind w:firstLine="0"/>
              <w:jc w:val="left"/>
              <w:rPr>
                <w:rFonts w:cs="Arial"/>
                <w:lang w:val="en-US"/>
              </w:rPr>
            </w:pPr>
            <w:r w:rsidRPr="00C902D4">
              <w:rPr>
                <w:rFonts w:cs="Arial"/>
                <w:lang w:val="en-US"/>
              </w:rPr>
              <w:t>Mức chi phí từ</w:t>
            </w:r>
          </w:p>
        </w:tc>
        <w:tc>
          <w:tcPr>
            <w:tcW w:w="3638" w:type="dxa"/>
            <w:vAlign w:val="center"/>
          </w:tcPr>
          <w:p w14:paraId="241E074D" w14:textId="77777777" w:rsidR="00DE684E" w:rsidRPr="00C902D4" w:rsidRDefault="00DE684E" w:rsidP="00AF7805">
            <w:pPr>
              <w:pStyle w:val="-Thng"/>
              <w:ind w:firstLine="0"/>
              <w:jc w:val="left"/>
              <w:rPr>
                <w:rFonts w:cs="Arial"/>
                <w:lang w:val="en-US"/>
              </w:rPr>
            </w:pPr>
            <w:r w:rsidRPr="00C902D4">
              <w:rPr>
                <w:rFonts w:cs="Arial"/>
                <w:lang w:val="en-US"/>
              </w:rPr>
              <w:t>Hiển thị theo trường Mức chi phí từ</w:t>
            </w:r>
          </w:p>
        </w:tc>
        <w:tc>
          <w:tcPr>
            <w:tcW w:w="2976" w:type="dxa"/>
            <w:vAlign w:val="center"/>
          </w:tcPr>
          <w:p w14:paraId="2F0AE48C"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19E28566" w14:textId="77777777" w:rsidTr="00A275C2">
        <w:trPr>
          <w:tblHeader/>
        </w:trPr>
        <w:tc>
          <w:tcPr>
            <w:tcW w:w="0" w:type="auto"/>
            <w:vAlign w:val="center"/>
          </w:tcPr>
          <w:p w14:paraId="113AF32B"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1D8F79E3" w14:textId="77777777" w:rsidR="00DE684E" w:rsidRPr="00C902D4" w:rsidRDefault="00DE684E" w:rsidP="00AF7805">
            <w:pPr>
              <w:pStyle w:val="-Thng"/>
              <w:ind w:firstLine="0"/>
              <w:jc w:val="left"/>
              <w:rPr>
                <w:rFonts w:cs="Arial"/>
                <w:lang w:val="en-US"/>
              </w:rPr>
            </w:pPr>
            <w:r w:rsidRPr="00C902D4">
              <w:rPr>
                <w:rFonts w:cs="Arial"/>
                <w:lang w:val="en-US"/>
              </w:rPr>
              <w:t>Mức chi phí đến</w:t>
            </w:r>
          </w:p>
        </w:tc>
        <w:tc>
          <w:tcPr>
            <w:tcW w:w="3638" w:type="dxa"/>
            <w:vAlign w:val="center"/>
          </w:tcPr>
          <w:p w14:paraId="2443B4F6" w14:textId="77777777" w:rsidR="00DE684E" w:rsidRPr="00C902D4" w:rsidRDefault="00DE684E" w:rsidP="00AF7805">
            <w:pPr>
              <w:pStyle w:val="-Thng"/>
              <w:ind w:firstLine="0"/>
              <w:jc w:val="left"/>
              <w:rPr>
                <w:rFonts w:cs="Arial"/>
                <w:lang w:val="en-US"/>
              </w:rPr>
            </w:pPr>
            <w:r w:rsidRPr="00C902D4">
              <w:rPr>
                <w:rFonts w:cs="Arial"/>
                <w:lang w:val="en-US"/>
              </w:rPr>
              <w:t>Hiển thị theo trường Mức chi phí đến</w:t>
            </w:r>
          </w:p>
        </w:tc>
        <w:tc>
          <w:tcPr>
            <w:tcW w:w="2976" w:type="dxa"/>
            <w:vAlign w:val="center"/>
          </w:tcPr>
          <w:p w14:paraId="5481FD62"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26E902F3" w14:textId="77777777" w:rsidTr="00A275C2">
        <w:trPr>
          <w:tblHeader/>
        </w:trPr>
        <w:tc>
          <w:tcPr>
            <w:tcW w:w="0" w:type="auto"/>
            <w:vAlign w:val="center"/>
          </w:tcPr>
          <w:p w14:paraId="22246A01"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6A037AEF" w14:textId="77777777" w:rsidR="00DE684E" w:rsidRPr="00C902D4" w:rsidRDefault="00DE684E" w:rsidP="00AF7805">
            <w:pPr>
              <w:pStyle w:val="-Thng"/>
              <w:ind w:firstLine="0"/>
              <w:jc w:val="left"/>
              <w:rPr>
                <w:rFonts w:cs="Arial"/>
                <w:lang w:val="en-US"/>
              </w:rPr>
            </w:pPr>
            <w:r w:rsidRPr="00C902D4">
              <w:rPr>
                <w:rFonts w:cs="Arial"/>
                <w:lang w:val="en-US"/>
              </w:rPr>
              <w:t>Thời gian cam kết</w:t>
            </w:r>
          </w:p>
        </w:tc>
        <w:tc>
          <w:tcPr>
            <w:tcW w:w="3638" w:type="dxa"/>
            <w:vAlign w:val="center"/>
          </w:tcPr>
          <w:p w14:paraId="2290031C"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Thời gian cam kết</w:t>
            </w:r>
          </w:p>
        </w:tc>
        <w:tc>
          <w:tcPr>
            <w:tcW w:w="2976" w:type="dxa"/>
            <w:vAlign w:val="center"/>
          </w:tcPr>
          <w:p w14:paraId="09D40C50"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r w:rsidR="00DE684E" w:rsidRPr="00C902D4" w14:paraId="64FC74BC" w14:textId="77777777" w:rsidTr="00A275C2">
        <w:trPr>
          <w:tblHeader/>
        </w:trPr>
        <w:tc>
          <w:tcPr>
            <w:tcW w:w="0" w:type="auto"/>
            <w:vAlign w:val="center"/>
          </w:tcPr>
          <w:p w14:paraId="5422EC5C" w14:textId="77777777" w:rsidR="00DE684E" w:rsidRPr="00C902D4" w:rsidRDefault="00DE684E" w:rsidP="00AF7805">
            <w:pPr>
              <w:pStyle w:val="-Thng"/>
              <w:ind w:firstLine="0"/>
              <w:jc w:val="center"/>
              <w:rPr>
                <w:rFonts w:cs="Arial"/>
                <w:lang w:val="en-US"/>
              </w:rPr>
            </w:pPr>
            <w:r w:rsidRPr="00C902D4">
              <w:rPr>
                <w:rFonts w:cs="Arial"/>
                <w:lang w:val="en-US"/>
              </w:rPr>
              <w:t>4</w:t>
            </w:r>
          </w:p>
        </w:tc>
        <w:tc>
          <w:tcPr>
            <w:tcW w:w="0" w:type="auto"/>
            <w:vAlign w:val="center"/>
          </w:tcPr>
          <w:p w14:paraId="5AD25538" w14:textId="77777777" w:rsidR="00DE684E" w:rsidRPr="00C902D4" w:rsidRDefault="00DE684E" w:rsidP="00AF7805">
            <w:pPr>
              <w:pStyle w:val="-Thng"/>
              <w:ind w:firstLine="0"/>
              <w:jc w:val="left"/>
              <w:rPr>
                <w:rFonts w:cs="Arial"/>
                <w:lang w:val="en-US"/>
              </w:rPr>
            </w:pPr>
            <w:r w:rsidRPr="00C902D4">
              <w:rPr>
                <w:rFonts w:cs="Arial"/>
                <w:lang w:val="en-US"/>
              </w:rPr>
              <w:t>Ngày hiệu lực</w:t>
            </w:r>
          </w:p>
        </w:tc>
        <w:tc>
          <w:tcPr>
            <w:tcW w:w="3638" w:type="dxa"/>
            <w:vAlign w:val="center"/>
          </w:tcPr>
          <w:p w14:paraId="521C3057" w14:textId="77777777" w:rsidR="00DE684E" w:rsidRPr="00C902D4" w:rsidRDefault="00DE684E" w:rsidP="00AF7805">
            <w:pPr>
              <w:pStyle w:val="-Thng"/>
              <w:ind w:firstLine="0"/>
              <w:jc w:val="left"/>
              <w:rPr>
                <w:rFonts w:cs="Arial"/>
                <w:lang w:val="en-US"/>
              </w:rPr>
            </w:pPr>
            <w:r w:rsidRPr="00C902D4">
              <w:rPr>
                <w:rFonts w:cs="Arial"/>
                <w:lang w:val="en-US"/>
              </w:rPr>
              <w:t>Hiển thị theo trường Ngày hiệu lực</w:t>
            </w:r>
          </w:p>
        </w:tc>
        <w:tc>
          <w:tcPr>
            <w:tcW w:w="2976" w:type="dxa"/>
            <w:vAlign w:val="center"/>
          </w:tcPr>
          <w:p w14:paraId="1E776222"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0763ECCE" w14:textId="77777777" w:rsidTr="00A275C2">
        <w:trPr>
          <w:tblHeader/>
        </w:trPr>
        <w:tc>
          <w:tcPr>
            <w:tcW w:w="0" w:type="auto"/>
            <w:vAlign w:val="center"/>
          </w:tcPr>
          <w:p w14:paraId="44174DF4" w14:textId="77777777" w:rsidR="00DE684E" w:rsidRPr="00C902D4" w:rsidRDefault="00DE684E" w:rsidP="00AF7805">
            <w:pPr>
              <w:pStyle w:val="-Thng"/>
              <w:ind w:firstLine="0"/>
              <w:jc w:val="center"/>
              <w:rPr>
                <w:rFonts w:cs="Arial"/>
                <w:lang w:val="en-US"/>
              </w:rPr>
            </w:pPr>
            <w:r w:rsidRPr="00C902D4">
              <w:rPr>
                <w:rFonts w:cs="Arial"/>
                <w:lang w:val="en-US"/>
              </w:rPr>
              <w:t>5</w:t>
            </w:r>
          </w:p>
        </w:tc>
        <w:tc>
          <w:tcPr>
            <w:tcW w:w="0" w:type="auto"/>
            <w:vAlign w:val="center"/>
          </w:tcPr>
          <w:p w14:paraId="4D165492" w14:textId="77777777" w:rsidR="00DE684E" w:rsidRPr="00C902D4" w:rsidRDefault="00DE684E" w:rsidP="00AF7805">
            <w:pPr>
              <w:pStyle w:val="-Thng"/>
              <w:ind w:firstLine="0"/>
              <w:jc w:val="left"/>
              <w:rPr>
                <w:rFonts w:cs="Arial"/>
                <w:lang w:val="en-US"/>
              </w:rPr>
            </w:pPr>
            <w:r w:rsidRPr="00C902D4">
              <w:rPr>
                <w:rFonts w:cs="Arial"/>
                <w:lang w:val="en-US"/>
              </w:rPr>
              <w:t>Ngày hết hiệu lực</w:t>
            </w:r>
          </w:p>
        </w:tc>
        <w:tc>
          <w:tcPr>
            <w:tcW w:w="3638" w:type="dxa"/>
            <w:vAlign w:val="center"/>
          </w:tcPr>
          <w:p w14:paraId="6CB73117" w14:textId="77777777" w:rsidR="00DE684E" w:rsidRPr="00C902D4" w:rsidRDefault="00DE684E" w:rsidP="00AF7805">
            <w:pPr>
              <w:pStyle w:val="-Thng"/>
              <w:ind w:firstLine="0"/>
              <w:jc w:val="left"/>
              <w:rPr>
                <w:rFonts w:cs="Arial"/>
                <w:lang w:val="en-US"/>
              </w:rPr>
            </w:pPr>
            <w:r w:rsidRPr="00C902D4">
              <w:rPr>
                <w:rFonts w:cs="Arial"/>
                <w:lang w:val="en-US"/>
              </w:rPr>
              <w:t>Hiển thị theo trường Ngày hết hiệu lực</w:t>
            </w:r>
          </w:p>
        </w:tc>
        <w:tc>
          <w:tcPr>
            <w:tcW w:w="2976" w:type="dxa"/>
            <w:vAlign w:val="center"/>
          </w:tcPr>
          <w:p w14:paraId="4AE32735" w14:textId="77777777" w:rsidR="00DE684E" w:rsidRPr="00C902D4" w:rsidRDefault="00DE684E" w:rsidP="00AF7805">
            <w:pPr>
              <w:pStyle w:val="-Thng"/>
              <w:ind w:firstLine="0"/>
              <w:jc w:val="left"/>
              <w:rPr>
                <w:rFonts w:cs="Arial"/>
                <w:color w:val="000000"/>
                <w:lang w:val="en-US"/>
              </w:rPr>
            </w:pPr>
            <w:r w:rsidRPr="00C902D4">
              <w:rPr>
                <w:rFonts w:cs="Arial"/>
                <w:color w:val="000000"/>
                <w:lang w:val="en-US"/>
              </w:rPr>
              <w:t>Grid</w:t>
            </w:r>
          </w:p>
        </w:tc>
      </w:tr>
    </w:tbl>
    <w:p w14:paraId="1F80586E"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686800E6" w14:textId="77777777" w:rsidTr="00A275C2">
        <w:trPr>
          <w:trHeight w:val="377"/>
        </w:trPr>
        <w:tc>
          <w:tcPr>
            <w:tcW w:w="0" w:type="auto"/>
            <w:vAlign w:val="center"/>
          </w:tcPr>
          <w:p w14:paraId="19CD3347"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7034F0EC"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A0B8E89"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49406AAF" w14:textId="77777777" w:rsidTr="00A275C2">
        <w:tc>
          <w:tcPr>
            <w:tcW w:w="0" w:type="auto"/>
            <w:vAlign w:val="center"/>
          </w:tcPr>
          <w:p w14:paraId="78F75D4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44C36CC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1831CADE"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42F08F9E" w14:textId="77777777" w:rsidTr="00A275C2">
        <w:tc>
          <w:tcPr>
            <w:tcW w:w="0" w:type="auto"/>
            <w:vAlign w:val="center"/>
          </w:tcPr>
          <w:p w14:paraId="474992B7"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6C8E59D5"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C193B0A"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5EFAAF72"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522986D3"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1E262166"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37DC0A3E"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0F81AB3E"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lastRenderedPageBreak/>
              <w:t>Khi ấn nút [Ghi], hệ thống thực hiện kiểm tra các thông tin đã nhập vào có hợp lệ không?</w:t>
            </w:r>
          </w:p>
          <w:p w14:paraId="7C931E45"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32FD387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376C5A17"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52C8FFE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040EB2DE"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06D3BEAF" w14:textId="77777777" w:rsidTr="00A275C2">
        <w:tc>
          <w:tcPr>
            <w:tcW w:w="0" w:type="auto"/>
            <w:vAlign w:val="center"/>
          </w:tcPr>
          <w:p w14:paraId="21C2773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3C654D01"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15480425"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4BAA027C" w14:textId="77777777" w:rsidTr="00A275C2">
        <w:tc>
          <w:tcPr>
            <w:tcW w:w="0" w:type="auto"/>
            <w:vAlign w:val="center"/>
          </w:tcPr>
          <w:p w14:paraId="0446FEB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32A77739"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5D958206"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24EA129E" w14:textId="77777777" w:rsidTr="00A275C2">
        <w:tc>
          <w:tcPr>
            <w:tcW w:w="0" w:type="auto"/>
            <w:vAlign w:val="center"/>
          </w:tcPr>
          <w:p w14:paraId="542E34E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0BAF4973"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5EA16C9C"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1D0807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66DDA00F"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5F525443"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4776EFF"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1D534848" w14:textId="77777777" w:rsidTr="00A275C2">
        <w:tc>
          <w:tcPr>
            <w:tcW w:w="0" w:type="auto"/>
            <w:vAlign w:val="center"/>
          </w:tcPr>
          <w:p w14:paraId="42D8F31E"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6</w:t>
            </w:r>
          </w:p>
        </w:tc>
        <w:tc>
          <w:tcPr>
            <w:tcW w:w="0" w:type="auto"/>
            <w:vAlign w:val="center"/>
          </w:tcPr>
          <w:p w14:paraId="17F396D3"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76EDD6B8"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1F08BA51"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2CE065D5"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0CB12572" wp14:editId="02F6359F">
            <wp:extent cx="5761990" cy="19786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1990" cy="1978660"/>
                    </a:xfrm>
                    <a:prstGeom prst="rect">
                      <a:avLst/>
                    </a:prstGeom>
                  </pic:spPr>
                </pic:pic>
              </a:graphicData>
            </a:graphic>
          </wp:inline>
        </w:drawing>
      </w:r>
      <w:r w:rsidRPr="00C902D4">
        <w:rPr>
          <w:rFonts w:ascii="Arial" w:hAnsi="Arial" w:cs="Arial"/>
          <w:noProof/>
          <w:sz w:val="20"/>
          <w:lang w:eastAsia="ja-JP"/>
        </w:rPr>
        <w:t xml:space="preserve"> </w:t>
      </w:r>
    </w:p>
    <w:p w14:paraId="37AF5CE5"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cam kết đào tạo</w:t>
      </w:r>
    </w:p>
    <w:p w14:paraId="5D8B7FBA"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74" w:name="_Toc500541244"/>
      <w:r w:rsidRPr="00C902D4">
        <w:rPr>
          <w:rFonts w:ascii="Arial" w:hAnsi="Arial" w:cs="Arial"/>
          <w:sz w:val="20"/>
          <w:szCs w:val="20"/>
        </w:rPr>
        <w:t>Danh mục đào tạo chuẩn theo chức danh</w:t>
      </w:r>
      <w:bookmarkEnd w:id="174"/>
    </w:p>
    <w:p w14:paraId="4BAFE7CC"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lastRenderedPageBreak/>
        <w:t>Mối quan hệ giữa các chức năng</w:t>
      </w:r>
    </w:p>
    <w:p w14:paraId="365C6629" w14:textId="7C503021" w:rsidR="00DE684E" w:rsidRPr="00C902D4" w:rsidRDefault="00A275C2" w:rsidP="00AF7805">
      <w:pPr>
        <w:spacing w:line="360" w:lineRule="auto"/>
        <w:rPr>
          <w:rFonts w:ascii="Arial" w:hAnsi="Arial" w:cs="Arial"/>
          <w:sz w:val="20"/>
        </w:rPr>
      </w:pPr>
      <w:r w:rsidRPr="00C902D4">
        <w:rPr>
          <w:rFonts w:ascii="Arial" w:hAnsi="Arial" w:cs="Arial"/>
          <w:sz w:val="20"/>
        </w:rPr>
        <w:object w:dxaOrig="14431" w:dyaOrig="5970" w14:anchorId="297DAEBE">
          <v:shape id="_x0000_i2523" type="#_x0000_t75" style="width:453pt;height:187pt" o:ole="">
            <v:imagedata r:id="rId209" o:title=""/>
          </v:shape>
          <o:OLEObject Type="Embed" ProgID="Visio.Drawing.15" ShapeID="_x0000_i2523" DrawAspect="Content" ObjectID="_1574283858" r:id="rId210"/>
        </w:object>
      </w:r>
    </w:p>
    <w:p w14:paraId="11C7FFB3"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0A93079"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5B55F82" w14:textId="77777777" w:rsidR="00DE684E" w:rsidRPr="00C902D4" w:rsidRDefault="00DE684E" w:rsidP="00AF7805">
      <w:pPr>
        <w:pStyle w:val="-Thng"/>
        <w:numPr>
          <w:ilvl w:val="0"/>
          <w:numId w:val="12"/>
        </w:numPr>
        <w:rPr>
          <w:rFonts w:cs="Arial"/>
        </w:rPr>
      </w:pPr>
      <w:r w:rsidRPr="00C902D4">
        <w:rPr>
          <w:rFonts w:cs="Arial"/>
        </w:rPr>
        <w:t>Thiết lập các khóa đào tạo chuẩn theo chức danh</w:t>
      </w:r>
    </w:p>
    <w:p w14:paraId="0A1DD7FF" w14:textId="77777777" w:rsidR="00DE684E" w:rsidRPr="00C902D4" w:rsidRDefault="00DE684E" w:rsidP="00AF7805">
      <w:pPr>
        <w:pStyle w:val="-Thng"/>
        <w:numPr>
          <w:ilvl w:val="0"/>
          <w:numId w:val="12"/>
        </w:numPr>
        <w:rPr>
          <w:rFonts w:cs="Arial"/>
        </w:rPr>
      </w:pPr>
      <w:r w:rsidRPr="00C902D4">
        <w:rPr>
          <w:rFonts w:cs="Arial"/>
        </w:rPr>
        <w:t>Lấy dữ liệu các thông tin từ phân hệ Đánh giá năng lực</w:t>
      </w:r>
    </w:p>
    <w:p w14:paraId="35F3F5FA"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6B305554"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 xml:space="preserve">vào khai báo danh mục </w:t>
      </w:r>
      <w:r w:rsidRPr="00C902D4">
        <w:rPr>
          <w:rFonts w:cs="Arial"/>
        </w:rPr>
        <w:t>đào tạo chuẩn theo chức danh</w:t>
      </w:r>
      <w:r w:rsidRPr="00C902D4">
        <w:rPr>
          <w:rFonts w:cs="Arial"/>
          <w:lang w:val="en-US"/>
        </w:rPr>
        <w:t>.</w:t>
      </w:r>
    </w:p>
    <w:p w14:paraId="38466BBB"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09FB449" w14:textId="77777777" w:rsidR="00DE684E" w:rsidRPr="00C902D4" w:rsidRDefault="00DE684E" w:rsidP="00AF7805">
      <w:pPr>
        <w:pStyle w:val="atext"/>
        <w:numPr>
          <w:ilvl w:val="0"/>
          <w:numId w:val="15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Danh mục đào tạo chuẩn theo chức danh.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09D415B6" w14:textId="77777777" w:rsidR="00DE684E" w:rsidRPr="00C902D4" w:rsidRDefault="00DE684E" w:rsidP="00AF7805">
      <w:pPr>
        <w:pStyle w:val="atext"/>
        <w:numPr>
          <w:ilvl w:val="0"/>
          <w:numId w:val="15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28519BA5" w14:textId="77777777" w:rsidR="00DE684E" w:rsidRPr="00C902D4" w:rsidRDefault="00DE684E" w:rsidP="00AF7805">
      <w:pPr>
        <w:pStyle w:val="atext"/>
        <w:numPr>
          <w:ilvl w:val="1"/>
          <w:numId w:val="151"/>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5DCCD494" w14:textId="77777777" w:rsidR="00DE684E" w:rsidRPr="00C902D4" w:rsidRDefault="00DE684E" w:rsidP="00AF7805">
      <w:pPr>
        <w:pStyle w:val="atext"/>
        <w:numPr>
          <w:ilvl w:val="1"/>
          <w:numId w:val="151"/>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 Xuất excel.</w:t>
      </w:r>
    </w:p>
    <w:p w14:paraId="16042CD7"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3938E1AA"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w:t>
      </w:r>
    </w:p>
    <w:tbl>
      <w:tblPr>
        <w:tblW w:w="9094" w:type="dxa"/>
        <w:tblInd w:w="-60" w:type="dxa"/>
        <w:tblLook w:val="04A0" w:firstRow="1" w:lastRow="0" w:firstColumn="1" w:lastColumn="0" w:noHBand="0" w:noVBand="1"/>
      </w:tblPr>
      <w:tblGrid>
        <w:gridCol w:w="594"/>
        <w:gridCol w:w="1099"/>
        <w:gridCol w:w="807"/>
        <w:gridCol w:w="689"/>
        <w:gridCol w:w="841"/>
        <w:gridCol w:w="1079"/>
        <w:gridCol w:w="837"/>
        <w:gridCol w:w="1737"/>
        <w:gridCol w:w="1411"/>
      </w:tblGrid>
      <w:tr w:rsidR="00DE684E" w:rsidRPr="00C902D4" w14:paraId="1B0DD28E"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5635FB0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FEBB47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4078697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6673DC4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5D60036"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DD2D37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081AE9"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DFD0E9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026C984"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48021CE5"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C533FF7"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20C9D14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khóa học</w:t>
            </w:r>
          </w:p>
        </w:tc>
        <w:tc>
          <w:tcPr>
            <w:tcW w:w="0" w:type="auto"/>
            <w:tcBorders>
              <w:top w:val="single" w:sz="4" w:space="0" w:color="auto"/>
              <w:left w:val="nil"/>
              <w:bottom w:val="single" w:sz="4" w:space="0" w:color="auto"/>
              <w:right w:val="single" w:sz="4" w:space="0" w:color="auto"/>
            </w:tcBorders>
            <w:shd w:val="clear" w:color="auto" w:fill="auto"/>
            <w:vAlign w:val="center"/>
          </w:tcPr>
          <w:p w14:paraId="796E760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1DB286D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color w:val="000000"/>
                <w:sz w:val="20"/>
                <w:lang w:eastAsia="ja-JP"/>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64ECBF9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97F3F5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Danh mục khóa đào tạo</w:t>
            </w:r>
          </w:p>
        </w:tc>
        <w:tc>
          <w:tcPr>
            <w:tcW w:w="0" w:type="auto"/>
            <w:tcBorders>
              <w:top w:val="single" w:sz="4" w:space="0" w:color="auto"/>
              <w:left w:val="nil"/>
              <w:bottom w:val="single" w:sz="4" w:space="0" w:color="auto"/>
              <w:right w:val="single" w:sz="4" w:space="0" w:color="auto"/>
            </w:tcBorders>
            <w:shd w:val="clear" w:color="auto" w:fill="auto"/>
            <w:vAlign w:val="center"/>
          </w:tcPr>
          <w:p w14:paraId="51AD3ED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7E4FFF2A"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DFCD84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r w:rsidR="00DE684E" w:rsidRPr="00C902D4" w14:paraId="0EB28206"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41B55C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77B5C1C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12D7C20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7A3ADB4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3EFC46F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6F3AF62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Danh mục chức danh</w:t>
            </w:r>
          </w:p>
        </w:tc>
        <w:tc>
          <w:tcPr>
            <w:tcW w:w="0" w:type="auto"/>
            <w:tcBorders>
              <w:top w:val="single" w:sz="4" w:space="0" w:color="auto"/>
              <w:left w:val="nil"/>
              <w:bottom w:val="single" w:sz="4" w:space="0" w:color="auto"/>
              <w:right w:val="single" w:sz="4" w:space="0" w:color="auto"/>
            </w:tcBorders>
            <w:shd w:val="clear" w:color="auto" w:fill="auto"/>
            <w:vAlign w:val="center"/>
          </w:tcPr>
          <w:p w14:paraId="4402052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1C8C214E"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6E65E0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DE684E" w:rsidRPr="00C902D4" w14:paraId="0192ED9A" w14:textId="77777777" w:rsidTr="00A275C2">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7132D23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45B80829"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Nhóm năng lực</w:t>
            </w:r>
          </w:p>
        </w:tc>
        <w:tc>
          <w:tcPr>
            <w:tcW w:w="0" w:type="auto"/>
            <w:tcBorders>
              <w:top w:val="nil"/>
              <w:left w:val="nil"/>
              <w:bottom w:val="single" w:sz="4" w:space="0" w:color="auto"/>
              <w:right w:val="single" w:sz="4" w:space="0" w:color="auto"/>
            </w:tcBorders>
            <w:shd w:val="clear" w:color="auto" w:fill="auto"/>
            <w:vAlign w:val="center"/>
          </w:tcPr>
          <w:p w14:paraId="401DE7E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565789E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775220B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24BEA08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Danh mục nhóm năng lực</w:t>
            </w:r>
          </w:p>
        </w:tc>
        <w:tc>
          <w:tcPr>
            <w:tcW w:w="0" w:type="auto"/>
            <w:tcBorders>
              <w:top w:val="nil"/>
              <w:left w:val="nil"/>
              <w:bottom w:val="single" w:sz="4" w:space="0" w:color="auto"/>
              <w:right w:val="single" w:sz="4" w:space="0" w:color="auto"/>
            </w:tcBorders>
            <w:shd w:val="clear" w:color="auto" w:fill="auto"/>
            <w:vAlign w:val="center"/>
          </w:tcPr>
          <w:p w14:paraId="4020C81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A8CF8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B2F531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3CF31C8D"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7CB1DD6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4E886614" w14:textId="77777777" w:rsidR="00DE684E" w:rsidRPr="00C902D4" w:rsidRDefault="00DE684E" w:rsidP="00AF7805">
            <w:pPr>
              <w:spacing w:before="0" w:after="0" w:line="360" w:lineRule="auto"/>
              <w:rPr>
                <w:rFonts w:ascii="Arial" w:hAnsi="Arial" w:cs="Arial"/>
                <w:sz w:val="20"/>
              </w:rPr>
            </w:pPr>
            <w:r w:rsidRPr="00C902D4">
              <w:rPr>
                <w:rFonts w:ascii="Arial" w:hAnsi="Arial" w:cs="Arial"/>
                <w:color w:val="000000"/>
                <w:sz w:val="20"/>
              </w:rPr>
              <w:t>Năng lực</w:t>
            </w:r>
          </w:p>
        </w:tc>
        <w:tc>
          <w:tcPr>
            <w:tcW w:w="0" w:type="auto"/>
            <w:tcBorders>
              <w:top w:val="nil"/>
              <w:left w:val="nil"/>
              <w:bottom w:val="single" w:sz="4" w:space="0" w:color="auto"/>
              <w:right w:val="single" w:sz="4" w:space="0" w:color="auto"/>
            </w:tcBorders>
            <w:shd w:val="clear" w:color="auto" w:fill="auto"/>
            <w:vAlign w:val="center"/>
          </w:tcPr>
          <w:p w14:paraId="61C0FD9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43CD21A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2F92074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102DD3F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năng lực</w:t>
            </w:r>
          </w:p>
        </w:tc>
        <w:tc>
          <w:tcPr>
            <w:tcW w:w="0" w:type="auto"/>
            <w:tcBorders>
              <w:top w:val="nil"/>
              <w:left w:val="nil"/>
              <w:bottom w:val="single" w:sz="4" w:space="0" w:color="auto"/>
              <w:right w:val="single" w:sz="4" w:space="0" w:color="auto"/>
            </w:tcBorders>
            <w:shd w:val="clear" w:color="auto" w:fill="auto"/>
            <w:vAlign w:val="center"/>
          </w:tcPr>
          <w:p w14:paraId="49293B7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DDA24EF"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4C7B83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Grid</w:t>
            </w:r>
          </w:p>
        </w:tc>
      </w:tr>
      <w:tr w:rsidR="00DE684E" w:rsidRPr="00C902D4" w14:paraId="51A0F887"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559B2FC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5</w:t>
            </w:r>
          </w:p>
        </w:tc>
        <w:tc>
          <w:tcPr>
            <w:tcW w:w="0" w:type="auto"/>
            <w:tcBorders>
              <w:top w:val="nil"/>
              <w:left w:val="nil"/>
              <w:bottom w:val="single" w:sz="4" w:space="0" w:color="auto"/>
              <w:right w:val="single" w:sz="4" w:space="0" w:color="auto"/>
            </w:tcBorders>
            <w:shd w:val="clear" w:color="auto" w:fill="auto"/>
            <w:vAlign w:val="center"/>
          </w:tcPr>
          <w:p w14:paraId="3D83D37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sz w:val="20"/>
              </w:rPr>
              <w:t>Mức của năng lực</w:t>
            </w:r>
          </w:p>
        </w:tc>
        <w:tc>
          <w:tcPr>
            <w:tcW w:w="0" w:type="auto"/>
            <w:tcBorders>
              <w:top w:val="nil"/>
              <w:left w:val="nil"/>
              <w:bottom w:val="single" w:sz="4" w:space="0" w:color="auto"/>
              <w:right w:val="single" w:sz="4" w:space="0" w:color="auto"/>
            </w:tcBorders>
            <w:shd w:val="clear" w:color="auto" w:fill="auto"/>
            <w:vAlign w:val="center"/>
          </w:tcPr>
          <w:p w14:paraId="055503C2"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297DD66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20</w:t>
            </w:r>
          </w:p>
        </w:tc>
        <w:tc>
          <w:tcPr>
            <w:tcW w:w="0" w:type="auto"/>
            <w:tcBorders>
              <w:top w:val="nil"/>
              <w:left w:val="nil"/>
              <w:bottom w:val="single" w:sz="4" w:space="0" w:color="auto"/>
              <w:right w:val="single" w:sz="4" w:space="0" w:color="auto"/>
            </w:tcBorders>
            <w:shd w:val="clear" w:color="auto" w:fill="auto"/>
            <w:vAlign w:val="center"/>
          </w:tcPr>
          <w:p w14:paraId="5B98399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79E52FF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686DEAB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5BD2ACD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Mức năng lực cần đạt của chức danh. Chọn trong danh sách hiển thị</w:t>
            </w:r>
          </w:p>
        </w:tc>
        <w:tc>
          <w:tcPr>
            <w:tcW w:w="0" w:type="auto"/>
            <w:tcBorders>
              <w:top w:val="nil"/>
              <w:left w:val="nil"/>
              <w:bottom w:val="single" w:sz="4" w:space="0" w:color="auto"/>
              <w:right w:val="single" w:sz="4" w:space="0" w:color="auto"/>
            </w:tcBorders>
            <w:shd w:val="clear" w:color="auto" w:fill="auto"/>
            <w:vAlign w:val="center"/>
          </w:tcPr>
          <w:p w14:paraId="3C3ED5E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lang w:eastAsia="ja-JP"/>
              </w:rPr>
              <w:t>Grid</w:t>
            </w:r>
          </w:p>
        </w:tc>
      </w:tr>
      <w:tr w:rsidR="00DE684E" w:rsidRPr="00C902D4" w14:paraId="1485082E"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276B255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6</w:t>
            </w:r>
          </w:p>
        </w:tc>
        <w:tc>
          <w:tcPr>
            <w:tcW w:w="0" w:type="auto"/>
            <w:tcBorders>
              <w:top w:val="nil"/>
              <w:left w:val="nil"/>
              <w:bottom w:val="single" w:sz="4" w:space="0" w:color="auto"/>
              <w:right w:val="single" w:sz="4" w:space="0" w:color="auto"/>
            </w:tcBorders>
            <w:shd w:val="clear" w:color="auto" w:fill="auto"/>
            <w:vAlign w:val="center"/>
          </w:tcPr>
          <w:p w14:paraId="548358D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DF3DD5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Tích chọn</w:t>
            </w:r>
          </w:p>
        </w:tc>
        <w:tc>
          <w:tcPr>
            <w:tcW w:w="0" w:type="auto"/>
            <w:tcBorders>
              <w:top w:val="nil"/>
              <w:left w:val="nil"/>
              <w:bottom w:val="single" w:sz="4" w:space="0" w:color="auto"/>
              <w:right w:val="single" w:sz="4" w:space="0" w:color="auto"/>
            </w:tcBorders>
            <w:shd w:val="clear" w:color="auto" w:fill="auto"/>
            <w:vAlign w:val="center"/>
          </w:tcPr>
          <w:p w14:paraId="1F80078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0DADE8F1"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63CE14AE"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3FC3AB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tcBorders>
              <w:top w:val="nil"/>
              <w:left w:val="nil"/>
              <w:bottom w:val="single" w:sz="4" w:space="0" w:color="auto"/>
              <w:right w:val="single" w:sz="4" w:space="0" w:color="auto"/>
            </w:tcBorders>
            <w:shd w:val="clear" w:color="auto" w:fill="auto"/>
            <w:vAlign w:val="center"/>
          </w:tcPr>
          <w:p w14:paraId="2E6560B6"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Trạng thái:</w:t>
            </w:r>
          </w:p>
          <w:p w14:paraId="023C050E"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 Áp dụng</w:t>
            </w:r>
          </w:p>
          <w:p w14:paraId="539AA2E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 Ngừng áp dụng</w:t>
            </w:r>
          </w:p>
        </w:tc>
        <w:tc>
          <w:tcPr>
            <w:tcW w:w="0" w:type="auto"/>
            <w:tcBorders>
              <w:top w:val="nil"/>
              <w:left w:val="nil"/>
              <w:bottom w:val="single" w:sz="4" w:space="0" w:color="auto"/>
              <w:right w:val="single" w:sz="4" w:space="0" w:color="auto"/>
            </w:tcBorders>
            <w:shd w:val="clear" w:color="auto" w:fill="auto"/>
            <w:vAlign w:val="center"/>
          </w:tcPr>
          <w:p w14:paraId="6E6785C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Combobox</w:t>
            </w:r>
          </w:p>
        </w:tc>
      </w:tr>
      <w:tr w:rsidR="00DE684E" w:rsidRPr="00C902D4" w14:paraId="138CF28E" w14:textId="77777777" w:rsidTr="00A275C2">
        <w:trPr>
          <w:trHeight w:val="80"/>
        </w:trPr>
        <w:tc>
          <w:tcPr>
            <w:tcW w:w="0" w:type="auto"/>
            <w:tcBorders>
              <w:top w:val="nil"/>
              <w:left w:val="single" w:sz="4" w:space="0" w:color="auto"/>
              <w:bottom w:val="single" w:sz="4" w:space="0" w:color="auto"/>
              <w:right w:val="single" w:sz="4" w:space="0" w:color="auto"/>
            </w:tcBorders>
            <w:shd w:val="clear" w:color="auto" w:fill="auto"/>
            <w:vAlign w:val="center"/>
          </w:tcPr>
          <w:p w14:paraId="4E97862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7</w:t>
            </w:r>
          </w:p>
        </w:tc>
        <w:tc>
          <w:tcPr>
            <w:tcW w:w="0" w:type="auto"/>
            <w:tcBorders>
              <w:top w:val="nil"/>
              <w:left w:val="nil"/>
              <w:bottom w:val="single" w:sz="4" w:space="0" w:color="auto"/>
              <w:right w:val="single" w:sz="4" w:space="0" w:color="auto"/>
            </w:tcBorders>
            <w:shd w:val="clear" w:color="auto" w:fill="auto"/>
            <w:vAlign w:val="center"/>
          </w:tcPr>
          <w:p w14:paraId="260378C4"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6E3CB9D0"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2AB14CC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6EDA936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5255C9F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0319971"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49D84AE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Mô tả thêm</w:t>
            </w:r>
          </w:p>
        </w:tc>
        <w:tc>
          <w:tcPr>
            <w:tcW w:w="0" w:type="auto"/>
            <w:tcBorders>
              <w:top w:val="nil"/>
              <w:left w:val="nil"/>
              <w:bottom w:val="single" w:sz="4" w:space="0" w:color="auto"/>
              <w:right w:val="single" w:sz="4" w:space="0" w:color="auto"/>
            </w:tcBorders>
            <w:shd w:val="clear" w:color="auto" w:fill="auto"/>
            <w:vAlign w:val="center"/>
          </w:tcPr>
          <w:p w14:paraId="09BF863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bl>
    <w:p w14:paraId="2141EDC1"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9067" w:type="dxa"/>
        <w:tblLook w:val="04A0" w:firstRow="1" w:lastRow="0" w:firstColumn="1" w:lastColumn="0" w:noHBand="0" w:noVBand="1"/>
      </w:tblPr>
      <w:tblGrid>
        <w:gridCol w:w="594"/>
        <w:gridCol w:w="1859"/>
        <w:gridCol w:w="3638"/>
        <w:gridCol w:w="2976"/>
      </w:tblGrid>
      <w:tr w:rsidR="00DE684E" w:rsidRPr="00C902D4" w14:paraId="09117FDC" w14:textId="77777777" w:rsidTr="00A275C2">
        <w:trPr>
          <w:tblHeader/>
        </w:trPr>
        <w:tc>
          <w:tcPr>
            <w:tcW w:w="0" w:type="auto"/>
            <w:vAlign w:val="center"/>
          </w:tcPr>
          <w:p w14:paraId="794AD97B" w14:textId="77777777" w:rsidR="00DE684E" w:rsidRPr="00C902D4" w:rsidRDefault="00DE684E" w:rsidP="00AF7805">
            <w:pPr>
              <w:pStyle w:val="-Tiubng"/>
              <w:rPr>
                <w:rFonts w:cs="Arial"/>
              </w:rPr>
            </w:pPr>
            <w:r w:rsidRPr="00C902D4">
              <w:rPr>
                <w:rFonts w:cs="Arial"/>
              </w:rPr>
              <w:t>STT</w:t>
            </w:r>
          </w:p>
        </w:tc>
        <w:tc>
          <w:tcPr>
            <w:tcW w:w="0" w:type="auto"/>
            <w:vAlign w:val="center"/>
          </w:tcPr>
          <w:p w14:paraId="478631C1" w14:textId="77777777" w:rsidR="00DE684E" w:rsidRPr="00C902D4" w:rsidRDefault="00DE684E" w:rsidP="00AF7805">
            <w:pPr>
              <w:pStyle w:val="-Tiubng"/>
              <w:rPr>
                <w:rFonts w:cs="Arial"/>
              </w:rPr>
            </w:pPr>
            <w:r w:rsidRPr="00C902D4">
              <w:rPr>
                <w:rFonts w:cs="Arial"/>
              </w:rPr>
              <w:t>Trường thông tin</w:t>
            </w:r>
          </w:p>
        </w:tc>
        <w:tc>
          <w:tcPr>
            <w:tcW w:w="3638" w:type="dxa"/>
            <w:vAlign w:val="center"/>
          </w:tcPr>
          <w:p w14:paraId="022F8C83" w14:textId="77777777" w:rsidR="00DE684E" w:rsidRPr="00C902D4" w:rsidRDefault="00DE684E" w:rsidP="00AF7805">
            <w:pPr>
              <w:pStyle w:val="-Tiubng"/>
              <w:rPr>
                <w:rFonts w:cs="Arial"/>
              </w:rPr>
            </w:pPr>
            <w:r w:rsidRPr="00C902D4">
              <w:rPr>
                <w:rFonts w:cs="Arial"/>
              </w:rPr>
              <w:t>Ghi chú</w:t>
            </w:r>
          </w:p>
        </w:tc>
        <w:tc>
          <w:tcPr>
            <w:tcW w:w="2976" w:type="dxa"/>
            <w:vAlign w:val="center"/>
          </w:tcPr>
          <w:p w14:paraId="752E376E"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7FCEB650" w14:textId="77777777" w:rsidTr="00A275C2">
        <w:trPr>
          <w:tblHeader/>
        </w:trPr>
        <w:tc>
          <w:tcPr>
            <w:tcW w:w="0" w:type="auto"/>
            <w:vAlign w:val="center"/>
          </w:tcPr>
          <w:p w14:paraId="7F62DFED"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0F359278" w14:textId="77777777" w:rsidR="00DE684E" w:rsidRPr="00C902D4" w:rsidRDefault="00DE684E" w:rsidP="00AF7805">
            <w:pPr>
              <w:pStyle w:val="-Thng"/>
              <w:ind w:firstLine="0"/>
              <w:jc w:val="left"/>
              <w:rPr>
                <w:rFonts w:cs="Arial"/>
                <w:lang w:val="en-US"/>
              </w:rPr>
            </w:pPr>
            <w:r w:rsidRPr="00C902D4">
              <w:rPr>
                <w:rFonts w:cs="Arial"/>
                <w:lang w:val="en-US"/>
              </w:rPr>
              <w:t>Tên khóa đào tạo</w:t>
            </w:r>
          </w:p>
        </w:tc>
        <w:tc>
          <w:tcPr>
            <w:tcW w:w="3638" w:type="dxa"/>
            <w:vAlign w:val="center"/>
          </w:tcPr>
          <w:p w14:paraId="1540B361"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khóa đào tạo</w:t>
            </w:r>
          </w:p>
        </w:tc>
        <w:tc>
          <w:tcPr>
            <w:tcW w:w="2976" w:type="dxa"/>
            <w:vAlign w:val="center"/>
          </w:tcPr>
          <w:p w14:paraId="6E2E430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3DA1BB4C" w14:textId="77777777" w:rsidTr="00A275C2">
        <w:trPr>
          <w:tblHeader/>
        </w:trPr>
        <w:tc>
          <w:tcPr>
            <w:tcW w:w="0" w:type="auto"/>
            <w:vAlign w:val="center"/>
          </w:tcPr>
          <w:p w14:paraId="3835199E"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6824944B" w14:textId="77777777" w:rsidR="00DE684E" w:rsidRPr="00C902D4" w:rsidRDefault="00DE684E" w:rsidP="00AF7805">
            <w:pPr>
              <w:pStyle w:val="-Thng"/>
              <w:ind w:firstLine="0"/>
              <w:jc w:val="left"/>
              <w:rPr>
                <w:rFonts w:cs="Arial"/>
                <w:lang w:val="en-US"/>
              </w:rPr>
            </w:pPr>
            <w:r w:rsidRPr="00C902D4">
              <w:rPr>
                <w:rFonts w:cs="Arial"/>
                <w:lang w:val="en-US"/>
              </w:rPr>
              <w:t xml:space="preserve">Chức danh </w:t>
            </w:r>
          </w:p>
        </w:tc>
        <w:tc>
          <w:tcPr>
            <w:tcW w:w="3638" w:type="dxa"/>
            <w:vAlign w:val="center"/>
          </w:tcPr>
          <w:p w14:paraId="5E59EF8A" w14:textId="77777777" w:rsidR="00DE684E" w:rsidRPr="00C902D4" w:rsidRDefault="00DE684E" w:rsidP="00AF7805">
            <w:pPr>
              <w:pStyle w:val="-Thng"/>
              <w:ind w:firstLine="0"/>
              <w:jc w:val="left"/>
              <w:rPr>
                <w:rFonts w:cs="Arial"/>
                <w:lang w:val="en-US"/>
              </w:rPr>
            </w:pPr>
            <w:r w:rsidRPr="00C902D4">
              <w:rPr>
                <w:rFonts w:cs="Arial"/>
                <w:lang w:val="en-US"/>
              </w:rPr>
              <w:t>Hiển thị theo trường Chức danh</w:t>
            </w:r>
          </w:p>
        </w:tc>
        <w:tc>
          <w:tcPr>
            <w:tcW w:w="2976" w:type="dxa"/>
            <w:vAlign w:val="center"/>
          </w:tcPr>
          <w:p w14:paraId="3B47695C"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705A246E" w14:textId="77777777" w:rsidTr="00A275C2">
        <w:trPr>
          <w:tblHeader/>
        </w:trPr>
        <w:tc>
          <w:tcPr>
            <w:tcW w:w="0" w:type="auto"/>
            <w:vAlign w:val="center"/>
          </w:tcPr>
          <w:p w14:paraId="009B3A64"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5E1BB165" w14:textId="77777777" w:rsidR="00DE684E" w:rsidRPr="00C902D4" w:rsidRDefault="00DE684E" w:rsidP="00AF7805">
            <w:pPr>
              <w:pStyle w:val="-Thng"/>
              <w:ind w:firstLine="0"/>
              <w:jc w:val="left"/>
              <w:rPr>
                <w:rFonts w:cs="Arial"/>
                <w:lang w:val="en-US"/>
              </w:rPr>
            </w:pPr>
            <w:r w:rsidRPr="00C902D4">
              <w:rPr>
                <w:rFonts w:cs="Arial"/>
                <w:lang w:val="en-US"/>
              </w:rPr>
              <w:t>Trạng thái</w:t>
            </w:r>
          </w:p>
        </w:tc>
        <w:tc>
          <w:tcPr>
            <w:tcW w:w="3638" w:type="dxa"/>
            <w:vAlign w:val="center"/>
          </w:tcPr>
          <w:p w14:paraId="677149D4"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976" w:type="dxa"/>
            <w:vAlign w:val="center"/>
          </w:tcPr>
          <w:p w14:paraId="002A4307"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4D347557"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092"/>
        <w:gridCol w:w="7378"/>
      </w:tblGrid>
      <w:tr w:rsidR="00DE684E" w:rsidRPr="00C902D4" w14:paraId="101A3019" w14:textId="77777777" w:rsidTr="00A275C2">
        <w:trPr>
          <w:trHeight w:val="377"/>
        </w:trPr>
        <w:tc>
          <w:tcPr>
            <w:tcW w:w="0" w:type="auto"/>
            <w:vAlign w:val="center"/>
          </w:tcPr>
          <w:p w14:paraId="708669B0"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lastRenderedPageBreak/>
              <w:t>STT</w:t>
            </w:r>
          </w:p>
        </w:tc>
        <w:tc>
          <w:tcPr>
            <w:tcW w:w="0" w:type="auto"/>
            <w:vAlign w:val="center"/>
          </w:tcPr>
          <w:p w14:paraId="6F917208"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9D088BB"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15DFB8BF" w14:textId="77777777" w:rsidTr="00A275C2">
        <w:tc>
          <w:tcPr>
            <w:tcW w:w="0" w:type="auto"/>
            <w:vAlign w:val="center"/>
          </w:tcPr>
          <w:p w14:paraId="57B3F178"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2D435FE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0CC25266"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73D1DC61" w14:textId="77777777" w:rsidTr="00A275C2">
        <w:tc>
          <w:tcPr>
            <w:tcW w:w="0" w:type="auto"/>
            <w:vAlign w:val="center"/>
          </w:tcPr>
          <w:p w14:paraId="42BF38E0"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3CF5B9C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39E4B6F3"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164B4FD6"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62428A20"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2DB9CF1C"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4C4B24B6"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79CC3527"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2A200D9C"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2AB6D7A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437B6A5F"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70AC966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812C9B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4C1B2FDC" w14:textId="77777777" w:rsidTr="00A275C2">
        <w:tc>
          <w:tcPr>
            <w:tcW w:w="0" w:type="auto"/>
            <w:vAlign w:val="center"/>
          </w:tcPr>
          <w:p w14:paraId="5500601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3</w:t>
            </w:r>
          </w:p>
        </w:tc>
        <w:tc>
          <w:tcPr>
            <w:tcW w:w="0" w:type="auto"/>
            <w:vAlign w:val="center"/>
          </w:tcPr>
          <w:p w14:paraId="0A7306BC"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Tải mẫu in</w:t>
            </w:r>
          </w:p>
        </w:tc>
        <w:tc>
          <w:tcPr>
            <w:tcW w:w="0" w:type="auto"/>
            <w:vAlign w:val="center"/>
          </w:tcPr>
          <w:p w14:paraId="79D60C7F"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sử dụng chức năng này để đưa mẫu quyết định lên hệ thống. Để thực hiện in quyết định ở chức năng “Quản lý quyết định”.</w:t>
            </w:r>
          </w:p>
          <w:p w14:paraId="23AA58CD"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Người dùng thao tác tại các nút chức năng sau:</w:t>
            </w:r>
          </w:p>
          <w:p w14:paraId="591D834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lang w:val="en-US"/>
              </w:rPr>
              <w:t>[Ghi]: Sử dụng chức năng này để lưu lại các thông tin đã nhập.</w:t>
            </w:r>
          </w:p>
          <w:p w14:paraId="5C41BCE4"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[Xóa]: Sử dụng chức năng này khi muốn xóa mẫu in. Khi xóa chương trình sẽ hiển thị ra thông báo “</w:t>
            </w:r>
            <w:r w:rsidRPr="00C902D4">
              <w:rPr>
                <w:rFonts w:cs="Arial"/>
                <w:color w:val="000000"/>
                <w:sz w:val="20"/>
                <w:szCs w:val="20"/>
              </w:rPr>
              <w:t>Bạn muốn xóa bản ghi không?” và 2 nút [Có], [Không].</w:t>
            </w:r>
            <w:r w:rsidRPr="00C902D4">
              <w:rPr>
                <w:rFonts w:cs="Arial"/>
                <w:sz w:val="20"/>
                <w:szCs w:val="20"/>
              </w:rPr>
              <w:t xml:space="preserve"> </w:t>
            </w:r>
          </w:p>
          <w:p w14:paraId="60F853F6"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31B9FC1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47095553"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[Download]: Sử dụng chức năng này để chọn mẫu in đã được lên hệ thống và tải mẫu in về.</w:t>
            </w:r>
          </w:p>
        </w:tc>
      </w:tr>
      <w:tr w:rsidR="00DE684E" w:rsidRPr="00C902D4" w14:paraId="0E65490E" w14:textId="77777777" w:rsidTr="00A275C2">
        <w:tc>
          <w:tcPr>
            <w:tcW w:w="0" w:type="auto"/>
            <w:vAlign w:val="center"/>
          </w:tcPr>
          <w:p w14:paraId="4A07FB8A"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2F49B73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3A05DFBE"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1B4B7707" w14:textId="77777777" w:rsidTr="00A275C2">
        <w:tc>
          <w:tcPr>
            <w:tcW w:w="0" w:type="auto"/>
            <w:vAlign w:val="center"/>
          </w:tcPr>
          <w:p w14:paraId="5EB04712"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2BA36517"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3669FE3F"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0CDFD4C0" w14:textId="77777777" w:rsidTr="00A275C2">
        <w:tc>
          <w:tcPr>
            <w:tcW w:w="0" w:type="auto"/>
            <w:vAlign w:val="center"/>
          </w:tcPr>
          <w:p w14:paraId="39220D9A"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6</w:t>
            </w:r>
          </w:p>
        </w:tc>
        <w:tc>
          <w:tcPr>
            <w:tcW w:w="0" w:type="auto"/>
            <w:vAlign w:val="center"/>
          </w:tcPr>
          <w:p w14:paraId="6A70A06A"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7DC6E9AE"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52FFBCFC"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3801E44B"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3B9FD56E"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DCBC20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r w:rsidR="00DE684E" w:rsidRPr="00C902D4" w14:paraId="257407C3" w14:textId="77777777" w:rsidTr="00A275C2">
        <w:tc>
          <w:tcPr>
            <w:tcW w:w="0" w:type="auto"/>
            <w:vAlign w:val="center"/>
          </w:tcPr>
          <w:p w14:paraId="01F1786F"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7</w:t>
            </w:r>
          </w:p>
        </w:tc>
        <w:tc>
          <w:tcPr>
            <w:tcW w:w="0" w:type="auto"/>
            <w:vAlign w:val="center"/>
          </w:tcPr>
          <w:p w14:paraId="27A5F405"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0" w:type="auto"/>
            <w:vAlign w:val="center"/>
          </w:tcPr>
          <w:p w14:paraId="248F386A"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6F5A81BA"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7E2FBE1E"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3A73D8DF" wp14:editId="0953C121">
            <wp:extent cx="5761990" cy="29883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1990" cy="2988310"/>
                    </a:xfrm>
                    <a:prstGeom prst="rect">
                      <a:avLst/>
                    </a:prstGeom>
                  </pic:spPr>
                </pic:pic>
              </a:graphicData>
            </a:graphic>
          </wp:inline>
        </w:drawing>
      </w:r>
      <w:r w:rsidRPr="00C902D4">
        <w:rPr>
          <w:rFonts w:ascii="Arial" w:hAnsi="Arial" w:cs="Arial"/>
          <w:noProof/>
          <w:sz w:val="20"/>
          <w:lang w:eastAsia="ja-JP"/>
        </w:rPr>
        <w:t xml:space="preserve"> </w:t>
      </w:r>
    </w:p>
    <w:p w14:paraId="089D875A"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đào tạo chuẩn theo chức danh</w:t>
      </w:r>
    </w:p>
    <w:p w14:paraId="1E5E4451" w14:textId="77777777" w:rsidR="00DE684E" w:rsidRPr="00C902D4" w:rsidRDefault="00DE684E" w:rsidP="00AF7805">
      <w:pPr>
        <w:pStyle w:val="Heading5"/>
        <w:tabs>
          <w:tab w:val="num" w:pos="1008"/>
        </w:tabs>
        <w:spacing w:line="360" w:lineRule="auto"/>
        <w:ind w:left="1008"/>
        <w:rPr>
          <w:rFonts w:ascii="Arial" w:hAnsi="Arial" w:cs="Arial"/>
          <w:sz w:val="20"/>
          <w:szCs w:val="20"/>
        </w:rPr>
      </w:pPr>
      <w:bookmarkStart w:id="175" w:name="_Toc500541245"/>
      <w:r w:rsidRPr="00C902D4">
        <w:rPr>
          <w:rFonts w:ascii="Arial" w:hAnsi="Arial" w:cs="Arial"/>
          <w:sz w:val="20"/>
          <w:szCs w:val="20"/>
        </w:rPr>
        <w:t>Tham số hệ thống</w:t>
      </w:r>
      <w:bookmarkEnd w:id="175"/>
    </w:p>
    <w:p w14:paraId="216F88E1"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4EE2F515" w14:textId="6AFC8BD3" w:rsidR="00DE684E" w:rsidRPr="00C902D4" w:rsidRDefault="0052358E" w:rsidP="00AF7805">
      <w:pPr>
        <w:spacing w:line="360" w:lineRule="auto"/>
        <w:rPr>
          <w:rFonts w:ascii="Arial" w:hAnsi="Arial" w:cs="Arial"/>
          <w:sz w:val="20"/>
        </w:rPr>
      </w:pPr>
      <w:r w:rsidRPr="00C902D4">
        <w:rPr>
          <w:rFonts w:ascii="Arial" w:hAnsi="Arial" w:cs="Arial"/>
          <w:sz w:val="20"/>
        </w:rPr>
        <w:object w:dxaOrig="14431" w:dyaOrig="5970" w14:anchorId="15442DC6">
          <v:shape id="_x0000_i2524" type="#_x0000_t75" style="width:453pt;height:187pt" o:ole="">
            <v:imagedata r:id="rId212" o:title=""/>
          </v:shape>
          <o:OLEObject Type="Embed" ProgID="Visio.Drawing.15" ShapeID="_x0000_i2524" DrawAspect="Content" ObjectID="_1574283859" r:id="rId213"/>
        </w:object>
      </w:r>
    </w:p>
    <w:p w14:paraId="73E0FC32"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1937F4A4" w14:textId="77777777" w:rsidR="00DE684E" w:rsidRPr="00C902D4" w:rsidRDefault="00DE684E"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12B0EF67" w14:textId="77777777" w:rsidR="00DE684E" w:rsidRPr="00C902D4" w:rsidRDefault="00DE684E" w:rsidP="00AF7805">
      <w:pPr>
        <w:pStyle w:val="-Thng"/>
        <w:numPr>
          <w:ilvl w:val="0"/>
          <w:numId w:val="12"/>
        </w:numPr>
        <w:rPr>
          <w:rFonts w:cs="Arial"/>
        </w:rPr>
      </w:pPr>
      <w:r w:rsidRPr="00C902D4">
        <w:rPr>
          <w:rFonts w:cs="Arial"/>
        </w:rPr>
        <w:t>Thiết lập các loại tham số hệ thống cho toàn bộ hệ thống như: loại hình đào tạo (đào tạo online, đào tạo offile), Phân bổ ngân sách (Phân bổ Corp, Phân bổ Đơn vị thành viên), Hình thức thi chứng chỉ (online, offline), Cấp giảng viên (GV cao cấp, GV thường), Loại giảng viên: (GV cơ hữu, Kiêm nhiệm), Hình thức cam kết (Mặc nhiên cam kết theo thông báo tuyển sinh, không cần ký Thỏa thuận đào tạo; Bằng văn bản, ký kết Thỏa thuận đào tạo), Mức độ ưu tiên (cao, trung bình, thấp), Trạng thái phê duyệt (Đã phê duyệt, Chờ phê duyệt, Không phê duyệt), Trạng thái lớp học (Chưa diễn ra, Đang diễn ra, Đã kết thúc, Hủy, Loại hình giảng dạy); Kết luận tuyển sinh học viên: (Tuyển sinh, Từ chối, Chuyến khóa sau), Điểm danh học viên: (P: Có mặt, A: Vắng mặt có lý do, An: Vắng mặt không có lý do), Kết quả tham gia: (Passed, Failed, Deffered, Droped out)</w:t>
      </w:r>
    </w:p>
    <w:p w14:paraId="28DD0242"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41AC6E86" w14:textId="77777777" w:rsidR="00DE684E" w:rsidRPr="00C902D4" w:rsidRDefault="00DE684E" w:rsidP="00AF7805">
      <w:pPr>
        <w:pStyle w:val="-Thng"/>
        <w:numPr>
          <w:ilvl w:val="0"/>
          <w:numId w:val="12"/>
        </w:numPr>
        <w:rPr>
          <w:rFonts w:cs="Arial"/>
        </w:rPr>
      </w:pPr>
      <w:r w:rsidRPr="00C902D4">
        <w:rPr>
          <w:rFonts w:cs="Arial"/>
        </w:rPr>
        <w:t xml:space="preserve">Đối tượng được quyền </w:t>
      </w:r>
      <w:r w:rsidRPr="00C902D4">
        <w:rPr>
          <w:rFonts w:cs="Arial"/>
          <w:lang w:val="en-US"/>
        </w:rPr>
        <w:t>cấu hình Tham số hệ thống</w:t>
      </w:r>
    </w:p>
    <w:p w14:paraId="0F18EEA3" w14:textId="77777777" w:rsidR="00DE684E" w:rsidRPr="00C902D4" w:rsidRDefault="00DE684E"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4A87A287" w14:textId="77777777" w:rsidR="00DE684E" w:rsidRPr="00C902D4" w:rsidRDefault="00DE684E" w:rsidP="00AF7805">
      <w:pPr>
        <w:pStyle w:val="atext"/>
        <w:numPr>
          <w:ilvl w:val="0"/>
          <w:numId w:val="15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Chọn chức năng: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Đào tạo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Tham số hệ thống. Hệ thống mặc định hiển danh sách 10 </w:t>
      </w:r>
      <w:r w:rsidRPr="00C902D4">
        <w:rPr>
          <w:rFonts w:ascii="Arial" w:hAnsi="Arial" w:cs="Arial"/>
          <w:bCs/>
          <w:color w:val="000000" w:themeColor="text1"/>
          <w:sz w:val="20"/>
          <w:szCs w:val="20"/>
          <w:lang w:eastAsia="ja-JP"/>
        </w:rPr>
        <w:t>bản ghi</w:t>
      </w:r>
      <w:r w:rsidRPr="00C902D4">
        <w:rPr>
          <w:rFonts w:ascii="Arial" w:hAnsi="Arial" w:cs="Arial"/>
          <w:color w:val="000000" w:themeColor="text1"/>
          <w:sz w:val="20"/>
          <w:szCs w:val="20"/>
        </w:rPr>
        <w:t xml:space="preserve"> được tạo mới nhất tại lưới bên trái.</w:t>
      </w:r>
    </w:p>
    <w:p w14:paraId="5073018A" w14:textId="77777777" w:rsidR="00DE684E" w:rsidRPr="00C902D4" w:rsidRDefault="00DE684E" w:rsidP="00AF7805">
      <w:pPr>
        <w:pStyle w:val="atext"/>
        <w:numPr>
          <w:ilvl w:val="0"/>
          <w:numId w:val="152"/>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Người dùng thực hiện thao tác tại vùng nhập thông tin. </w:t>
      </w:r>
    </w:p>
    <w:p w14:paraId="670EE592" w14:textId="77777777" w:rsidR="00DE684E" w:rsidRPr="00C902D4" w:rsidRDefault="00DE684E" w:rsidP="00AF7805">
      <w:pPr>
        <w:pStyle w:val="atext"/>
        <w:numPr>
          <w:ilvl w:val="1"/>
          <w:numId w:val="153"/>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4189F518" w14:textId="33C5C1EE" w:rsidR="00DE684E" w:rsidRPr="00C902D4" w:rsidRDefault="00DE684E" w:rsidP="00AF7805">
      <w:pPr>
        <w:pStyle w:val="atext"/>
        <w:numPr>
          <w:ilvl w:val="1"/>
          <w:numId w:val="153"/>
        </w:numPr>
        <w:spacing w:line="360" w:lineRule="auto"/>
        <w:rPr>
          <w:rFonts w:ascii="Arial" w:hAnsi="Arial" w:cs="Arial"/>
          <w:color w:val="000000" w:themeColor="text1"/>
          <w:sz w:val="20"/>
          <w:szCs w:val="20"/>
        </w:rPr>
      </w:pPr>
      <w:r w:rsidRPr="00C902D4">
        <w:rPr>
          <w:rFonts w:ascii="Arial" w:hAnsi="Arial" w:cs="Arial"/>
          <w:color w:val="000000" w:themeColor="text1"/>
          <w:sz w:val="20"/>
          <w:szCs w:val="20"/>
        </w:rPr>
        <w:t>Người dùng thao tác tại các nút chức năng: Làm</w:t>
      </w:r>
      <w:r w:rsidR="0052358E" w:rsidRPr="00C902D4">
        <w:rPr>
          <w:rFonts w:ascii="Arial" w:hAnsi="Arial" w:cs="Arial"/>
          <w:color w:val="000000" w:themeColor="text1"/>
          <w:sz w:val="20"/>
          <w:szCs w:val="20"/>
        </w:rPr>
        <w:t xml:space="preserve"> mới, Ghi, Chọn, Xóa</w:t>
      </w:r>
      <w:r w:rsidRPr="00C902D4">
        <w:rPr>
          <w:rFonts w:ascii="Arial" w:hAnsi="Arial" w:cs="Arial"/>
          <w:color w:val="000000" w:themeColor="text1"/>
          <w:sz w:val="20"/>
          <w:szCs w:val="20"/>
        </w:rPr>
        <w:t>.</w:t>
      </w:r>
    </w:p>
    <w:p w14:paraId="648C7880"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7BF7BE15"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 “Danh mục nhóm dùng chung”:</w:t>
      </w:r>
    </w:p>
    <w:tbl>
      <w:tblPr>
        <w:tblW w:w="9094" w:type="dxa"/>
        <w:tblInd w:w="-60" w:type="dxa"/>
        <w:tblLook w:val="04A0" w:firstRow="1" w:lastRow="0" w:firstColumn="1" w:lastColumn="0" w:noHBand="0" w:noVBand="1"/>
      </w:tblPr>
      <w:tblGrid>
        <w:gridCol w:w="594"/>
        <w:gridCol w:w="1199"/>
        <w:gridCol w:w="850"/>
        <w:gridCol w:w="699"/>
        <w:gridCol w:w="858"/>
        <w:gridCol w:w="1204"/>
        <w:gridCol w:w="904"/>
        <w:gridCol w:w="1288"/>
        <w:gridCol w:w="1498"/>
      </w:tblGrid>
      <w:tr w:rsidR="00DE684E" w:rsidRPr="00C902D4" w14:paraId="0C3477EE"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6A4427E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3BCE2DA"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05795A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B159E1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75F5B9B"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004A356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9F09AE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5E742108"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8241B3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5C2F2D09" w14:textId="77777777" w:rsidTr="0052358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3E9975D"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4360A39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Mã nhóm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6D70219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01C62409"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29610FF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0BAE2E09"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28B556"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8C1623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Ký hiệu viết tắt của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4DE16D6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074C0A3E" w14:textId="77777777" w:rsidTr="0052358E">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8DF8E9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536DBB9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nhóm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33C1E14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FEB2ED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250</w:t>
            </w:r>
          </w:p>
        </w:tc>
        <w:tc>
          <w:tcPr>
            <w:tcW w:w="0" w:type="auto"/>
            <w:tcBorders>
              <w:top w:val="single" w:sz="4" w:space="0" w:color="auto"/>
              <w:left w:val="nil"/>
              <w:bottom w:val="single" w:sz="4" w:space="0" w:color="auto"/>
              <w:right w:val="single" w:sz="4" w:space="0" w:color="auto"/>
            </w:tcBorders>
            <w:shd w:val="clear" w:color="auto" w:fill="auto"/>
            <w:vAlign w:val="center"/>
          </w:tcPr>
          <w:p w14:paraId="6C70B8B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B6BDAD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3B73C2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78B7A0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Tên nhóm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5CD58B40"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Textbox</w:t>
            </w:r>
          </w:p>
        </w:tc>
      </w:tr>
      <w:tr w:rsidR="00DE684E" w:rsidRPr="00C902D4" w14:paraId="4DA03A2D" w14:textId="77777777" w:rsidTr="0052358E">
        <w:trPr>
          <w:trHeight w:val="1335"/>
        </w:trPr>
        <w:tc>
          <w:tcPr>
            <w:tcW w:w="0" w:type="auto"/>
            <w:tcBorders>
              <w:top w:val="nil"/>
              <w:left w:val="single" w:sz="4" w:space="0" w:color="auto"/>
              <w:bottom w:val="single" w:sz="4" w:space="0" w:color="auto"/>
              <w:right w:val="single" w:sz="4" w:space="0" w:color="auto"/>
            </w:tcBorders>
            <w:shd w:val="clear" w:color="auto" w:fill="auto"/>
            <w:vAlign w:val="center"/>
          </w:tcPr>
          <w:p w14:paraId="0B31A6E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nil"/>
              <w:left w:val="nil"/>
              <w:bottom w:val="single" w:sz="4" w:space="0" w:color="auto"/>
              <w:right w:val="single" w:sz="4" w:space="0" w:color="auto"/>
            </w:tcBorders>
            <w:shd w:val="clear" w:color="auto" w:fill="auto"/>
            <w:vAlign w:val="center"/>
          </w:tcPr>
          <w:p w14:paraId="0ADC65C7"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Trạng thái</w:t>
            </w:r>
          </w:p>
        </w:tc>
        <w:tc>
          <w:tcPr>
            <w:tcW w:w="0" w:type="auto"/>
            <w:tcBorders>
              <w:top w:val="nil"/>
              <w:left w:val="nil"/>
              <w:bottom w:val="single" w:sz="4" w:space="0" w:color="auto"/>
              <w:right w:val="single" w:sz="4" w:space="0" w:color="auto"/>
            </w:tcBorders>
            <w:shd w:val="clear" w:color="auto" w:fill="auto"/>
            <w:vAlign w:val="center"/>
          </w:tcPr>
          <w:p w14:paraId="44393AD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nil"/>
              <w:left w:val="nil"/>
              <w:bottom w:val="single" w:sz="4" w:space="0" w:color="auto"/>
              <w:right w:val="single" w:sz="4" w:space="0" w:color="auto"/>
            </w:tcBorders>
            <w:shd w:val="clear" w:color="auto" w:fill="auto"/>
            <w:vAlign w:val="center"/>
          </w:tcPr>
          <w:p w14:paraId="62922E41"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nil"/>
              <w:left w:val="nil"/>
              <w:bottom w:val="single" w:sz="4" w:space="0" w:color="auto"/>
              <w:right w:val="single" w:sz="4" w:space="0" w:color="auto"/>
            </w:tcBorders>
            <w:shd w:val="clear" w:color="auto" w:fill="auto"/>
            <w:vAlign w:val="center"/>
          </w:tcPr>
          <w:p w14:paraId="1D0554A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nil"/>
              <w:left w:val="nil"/>
              <w:bottom w:val="single" w:sz="4" w:space="0" w:color="auto"/>
              <w:right w:val="single" w:sz="4" w:space="0" w:color="auto"/>
            </w:tcBorders>
            <w:shd w:val="clear" w:color="auto" w:fill="auto"/>
            <w:vAlign w:val="center"/>
          </w:tcPr>
          <w:p w14:paraId="708D206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120B67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Áp dụng</w:t>
            </w:r>
          </w:p>
        </w:tc>
        <w:tc>
          <w:tcPr>
            <w:tcW w:w="0" w:type="auto"/>
            <w:tcBorders>
              <w:top w:val="nil"/>
              <w:left w:val="nil"/>
              <w:bottom w:val="single" w:sz="4" w:space="0" w:color="auto"/>
              <w:right w:val="single" w:sz="4" w:space="0" w:color="auto"/>
            </w:tcBorders>
            <w:shd w:val="clear" w:color="auto" w:fill="auto"/>
            <w:vAlign w:val="center"/>
          </w:tcPr>
          <w:p w14:paraId="0F047269"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Có 2 trạng thái:</w:t>
            </w:r>
            <w:r w:rsidRPr="00C902D4">
              <w:rPr>
                <w:rFonts w:ascii="Arial" w:hAnsi="Arial" w:cs="Arial"/>
                <w:color w:val="000000"/>
                <w:sz w:val="20"/>
              </w:rPr>
              <w:br/>
              <w:t>+ Áp dụng</w:t>
            </w:r>
            <w:r w:rsidRPr="00C902D4">
              <w:rPr>
                <w:rFonts w:ascii="Arial" w:hAnsi="Arial" w:cs="Arial"/>
                <w:color w:val="000000"/>
                <w:sz w:val="20"/>
              </w:rPr>
              <w:br/>
              <w:t>+ Ngừng áp dụng</w:t>
            </w:r>
          </w:p>
        </w:tc>
        <w:tc>
          <w:tcPr>
            <w:tcW w:w="0" w:type="auto"/>
            <w:tcBorders>
              <w:top w:val="nil"/>
              <w:left w:val="nil"/>
              <w:bottom w:val="single" w:sz="4" w:space="0" w:color="auto"/>
              <w:right w:val="single" w:sz="4" w:space="0" w:color="auto"/>
            </w:tcBorders>
            <w:shd w:val="clear" w:color="auto" w:fill="auto"/>
            <w:vAlign w:val="center"/>
          </w:tcPr>
          <w:p w14:paraId="38A5D9C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Combobox</w:t>
            </w:r>
          </w:p>
        </w:tc>
      </w:tr>
      <w:tr w:rsidR="00DE684E" w:rsidRPr="00C902D4" w14:paraId="0BEA1E57" w14:textId="77777777" w:rsidTr="0052358E">
        <w:trPr>
          <w:trHeight w:val="513"/>
        </w:trPr>
        <w:tc>
          <w:tcPr>
            <w:tcW w:w="0" w:type="auto"/>
            <w:tcBorders>
              <w:top w:val="nil"/>
              <w:left w:val="single" w:sz="4" w:space="0" w:color="auto"/>
              <w:bottom w:val="single" w:sz="4" w:space="0" w:color="auto"/>
              <w:right w:val="single" w:sz="4" w:space="0" w:color="auto"/>
            </w:tcBorders>
            <w:shd w:val="clear" w:color="auto" w:fill="auto"/>
            <w:vAlign w:val="center"/>
          </w:tcPr>
          <w:p w14:paraId="16E4A17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nil"/>
              <w:left w:val="nil"/>
              <w:bottom w:val="single" w:sz="4" w:space="0" w:color="auto"/>
              <w:right w:val="single" w:sz="4" w:space="0" w:color="auto"/>
            </w:tcBorders>
            <w:shd w:val="clear" w:color="auto" w:fill="auto"/>
            <w:vAlign w:val="center"/>
          </w:tcPr>
          <w:p w14:paraId="5C14541C" w14:textId="77777777" w:rsidR="00DE684E" w:rsidRPr="00C902D4" w:rsidRDefault="00DE684E" w:rsidP="00AF7805">
            <w:pPr>
              <w:spacing w:before="0" w:after="0" w:line="360" w:lineRule="auto"/>
              <w:rPr>
                <w:rFonts w:ascii="Arial" w:hAnsi="Arial" w:cs="Arial"/>
                <w:sz w:val="20"/>
              </w:rPr>
            </w:pPr>
            <w:r w:rsidRPr="00C902D4">
              <w:rPr>
                <w:rFonts w:ascii="Arial" w:hAnsi="Arial" w:cs="Arial"/>
                <w:sz w:val="20"/>
              </w:rPr>
              <w:t>Mô tả</w:t>
            </w:r>
          </w:p>
        </w:tc>
        <w:tc>
          <w:tcPr>
            <w:tcW w:w="0" w:type="auto"/>
            <w:tcBorders>
              <w:top w:val="nil"/>
              <w:left w:val="nil"/>
              <w:bottom w:val="single" w:sz="4" w:space="0" w:color="auto"/>
              <w:right w:val="single" w:sz="4" w:space="0" w:color="auto"/>
            </w:tcBorders>
            <w:shd w:val="clear" w:color="auto" w:fill="auto"/>
            <w:vAlign w:val="center"/>
          </w:tcPr>
          <w:p w14:paraId="12EBA13F"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nil"/>
              <w:left w:val="nil"/>
              <w:bottom w:val="single" w:sz="4" w:space="0" w:color="auto"/>
              <w:right w:val="single" w:sz="4" w:space="0" w:color="auto"/>
            </w:tcBorders>
            <w:shd w:val="clear" w:color="auto" w:fill="auto"/>
            <w:vAlign w:val="center"/>
          </w:tcPr>
          <w:p w14:paraId="7495B70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nil"/>
              <w:left w:val="nil"/>
              <w:bottom w:val="single" w:sz="4" w:space="0" w:color="auto"/>
              <w:right w:val="single" w:sz="4" w:space="0" w:color="auto"/>
            </w:tcBorders>
            <w:shd w:val="clear" w:color="auto" w:fill="auto"/>
            <w:vAlign w:val="center"/>
          </w:tcPr>
          <w:p w14:paraId="2E9AF915"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nil"/>
              <w:left w:val="nil"/>
              <w:bottom w:val="single" w:sz="4" w:space="0" w:color="auto"/>
              <w:right w:val="single" w:sz="4" w:space="0" w:color="auto"/>
            </w:tcBorders>
            <w:shd w:val="clear" w:color="auto" w:fill="auto"/>
            <w:vAlign w:val="center"/>
          </w:tcPr>
          <w:p w14:paraId="0A527260"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17FA74E4"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7E63022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nil"/>
              <w:left w:val="nil"/>
              <w:bottom w:val="single" w:sz="4" w:space="0" w:color="auto"/>
              <w:right w:val="single" w:sz="4" w:space="0" w:color="auto"/>
            </w:tcBorders>
            <w:shd w:val="clear" w:color="auto" w:fill="auto"/>
            <w:vAlign w:val="center"/>
          </w:tcPr>
          <w:p w14:paraId="37567C4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2F9A96B8"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 “Danh mục nhóm dùng chung”:</w:t>
      </w:r>
    </w:p>
    <w:tbl>
      <w:tblPr>
        <w:tblStyle w:val="TableGrid"/>
        <w:tblW w:w="9067" w:type="dxa"/>
        <w:tblLook w:val="04A0" w:firstRow="1" w:lastRow="0" w:firstColumn="1" w:lastColumn="0" w:noHBand="0" w:noVBand="1"/>
      </w:tblPr>
      <w:tblGrid>
        <w:gridCol w:w="594"/>
        <w:gridCol w:w="1859"/>
        <w:gridCol w:w="3779"/>
        <w:gridCol w:w="2835"/>
      </w:tblGrid>
      <w:tr w:rsidR="00DE684E" w:rsidRPr="00C902D4" w14:paraId="02A53BE3" w14:textId="77777777" w:rsidTr="00A275C2">
        <w:trPr>
          <w:tblHeader/>
        </w:trPr>
        <w:tc>
          <w:tcPr>
            <w:tcW w:w="0" w:type="auto"/>
            <w:vAlign w:val="center"/>
          </w:tcPr>
          <w:p w14:paraId="5894E3A3" w14:textId="77777777" w:rsidR="00DE684E" w:rsidRPr="00C902D4" w:rsidRDefault="00DE684E" w:rsidP="00AF7805">
            <w:pPr>
              <w:pStyle w:val="-Tiubng"/>
              <w:rPr>
                <w:rFonts w:cs="Arial"/>
              </w:rPr>
            </w:pPr>
            <w:r w:rsidRPr="00C902D4">
              <w:rPr>
                <w:rFonts w:cs="Arial"/>
              </w:rPr>
              <w:t>STT</w:t>
            </w:r>
          </w:p>
        </w:tc>
        <w:tc>
          <w:tcPr>
            <w:tcW w:w="0" w:type="auto"/>
            <w:vAlign w:val="center"/>
          </w:tcPr>
          <w:p w14:paraId="62EDD967" w14:textId="77777777" w:rsidR="00DE684E" w:rsidRPr="00C902D4" w:rsidRDefault="00DE684E" w:rsidP="00AF7805">
            <w:pPr>
              <w:pStyle w:val="-Tiubng"/>
              <w:rPr>
                <w:rFonts w:cs="Arial"/>
              </w:rPr>
            </w:pPr>
            <w:r w:rsidRPr="00C902D4">
              <w:rPr>
                <w:rFonts w:cs="Arial"/>
              </w:rPr>
              <w:t>Trường thông tin</w:t>
            </w:r>
          </w:p>
        </w:tc>
        <w:tc>
          <w:tcPr>
            <w:tcW w:w="3779" w:type="dxa"/>
            <w:vAlign w:val="center"/>
          </w:tcPr>
          <w:p w14:paraId="59BA218D" w14:textId="77777777" w:rsidR="00DE684E" w:rsidRPr="00C902D4" w:rsidRDefault="00DE684E" w:rsidP="00AF7805">
            <w:pPr>
              <w:pStyle w:val="-Tiubng"/>
              <w:rPr>
                <w:rFonts w:cs="Arial"/>
              </w:rPr>
            </w:pPr>
            <w:r w:rsidRPr="00C902D4">
              <w:rPr>
                <w:rFonts w:cs="Arial"/>
              </w:rPr>
              <w:t>Ghi chú</w:t>
            </w:r>
          </w:p>
        </w:tc>
        <w:tc>
          <w:tcPr>
            <w:tcW w:w="2835" w:type="dxa"/>
            <w:vAlign w:val="center"/>
          </w:tcPr>
          <w:p w14:paraId="54A615F5"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7DADCA41" w14:textId="77777777" w:rsidTr="00A275C2">
        <w:trPr>
          <w:tblHeader/>
        </w:trPr>
        <w:tc>
          <w:tcPr>
            <w:tcW w:w="0" w:type="auto"/>
            <w:vAlign w:val="center"/>
          </w:tcPr>
          <w:p w14:paraId="17F72BD0"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005894D3" w14:textId="77777777" w:rsidR="00DE684E" w:rsidRPr="00C902D4" w:rsidRDefault="00DE684E" w:rsidP="00AF7805">
            <w:pPr>
              <w:pStyle w:val="-Thng"/>
              <w:ind w:firstLine="0"/>
              <w:jc w:val="left"/>
              <w:rPr>
                <w:rFonts w:cs="Arial"/>
                <w:lang w:val="en-US"/>
              </w:rPr>
            </w:pPr>
            <w:r w:rsidRPr="00C902D4">
              <w:rPr>
                <w:rFonts w:cs="Arial"/>
                <w:lang w:val="en-US"/>
              </w:rPr>
              <w:t>Mã nhóm danh mục</w:t>
            </w:r>
          </w:p>
        </w:tc>
        <w:tc>
          <w:tcPr>
            <w:tcW w:w="3779" w:type="dxa"/>
            <w:vAlign w:val="center"/>
          </w:tcPr>
          <w:p w14:paraId="615206FE" w14:textId="77777777" w:rsidR="00DE684E" w:rsidRPr="00C902D4" w:rsidRDefault="00DE684E" w:rsidP="00AF7805">
            <w:pPr>
              <w:pStyle w:val="-Thng"/>
              <w:ind w:firstLine="0"/>
              <w:jc w:val="left"/>
              <w:rPr>
                <w:rFonts w:cs="Arial"/>
                <w:lang w:val="en-US"/>
              </w:rPr>
            </w:pPr>
            <w:r w:rsidRPr="00C902D4">
              <w:rPr>
                <w:rFonts w:cs="Arial"/>
                <w:lang w:val="en-US"/>
              </w:rPr>
              <w:t>Hiển thị theo trường Mã nhóm danh mục</w:t>
            </w:r>
          </w:p>
        </w:tc>
        <w:tc>
          <w:tcPr>
            <w:tcW w:w="2835" w:type="dxa"/>
            <w:vAlign w:val="center"/>
          </w:tcPr>
          <w:p w14:paraId="22E31BC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1CECA017" w14:textId="77777777" w:rsidTr="00A275C2">
        <w:trPr>
          <w:tblHeader/>
        </w:trPr>
        <w:tc>
          <w:tcPr>
            <w:tcW w:w="0" w:type="auto"/>
            <w:vAlign w:val="center"/>
          </w:tcPr>
          <w:p w14:paraId="0F351075"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01C52143" w14:textId="77777777" w:rsidR="00DE684E" w:rsidRPr="00C902D4" w:rsidRDefault="00DE684E" w:rsidP="00AF7805">
            <w:pPr>
              <w:pStyle w:val="-Thng"/>
              <w:ind w:firstLine="0"/>
              <w:jc w:val="left"/>
              <w:rPr>
                <w:rFonts w:cs="Arial"/>
                <w:lang w:val="en-US"/>
              </w:rPr>
            </w:pPr>
            <w:r w:rsidRPr="00C902D4">
              <w:rPr>
                <w:rFonts w:cs="Arial"/>
                <w:lang w:val="en-US"/>
              </w:rPr>
              <w:t>Tên nhóm danh mục</w:t>
            </w:r>
          </w:p>
        </w:tc>
        <w:tc>
          <w:tcPr>
            <w:tcW w:w="3779" w:type="dxa"/>
            <w:vAlign w:val="center"/>
          </w:tcPr>
          <w:p w14:paraId="0299C922"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nhóm danh mục</w:t>
            </w:r>
          </w:p>
        </w:tc>
        <w:tc>
          <w:tcPr>
            <w:tcW w:w="2835" w:type="dxa"/>
            <w:vAlign w:val="center"/>
          </w:tcPr>
          <w:p w14:paraId="60C5BCE6"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5042B394" w14:textId="77777777" w:rsidTr="00A275C2">
        <w:trPr>
          <w:tblHeader/>
        </w:trPr>
        <w:tc>
          <w:tcPr>
            <w:tcW w:w="0" w:type="auto"/>
            <w:vAlign w:val="center"/>
          </w:tcPr>
          <w:p w14:paraId="3CC64AB4"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1E2CA5A6" w14:textId="77777777" w:rsidR="00DE684E" w:rsidRPr="00C902D4" w:rsidRDefault="00DE684E" w:rsidP="00AF7805">
            <w:pPr>
              <w:pStyle w:val="-Thng"/>
              <w:ind w:firstLine="0"/>
              <w:jc w:val="left"/>
              <w:rPr>
                <w:rFonts w:cs="Arial"/>
                <w:lang w:val="en-US"/>
              </w:rPr>
            </w:pPr>
            <w:r w:rsidRPr="00C902D4">
              <w:rPr>
                <w:rFonts w:cs="Arial"/>
              </w:rPr>
              <w:t>Trạng thái</w:t>
            </w:r>
          </w:p>
        </w:tc>
        <w:tc>
          <w:tcPr>
            <w:tcW w:w="3779" w:type="dxa"/>
            <w:vAlign w:val="center"/>
          </w:tcPr>
          <w:p w14:paraId="31DB8502"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835" w:type="dxa"/>
            <w:vAlign w:val="center"/>
          </w:tcPr>
          <w:p w14:paraId="4D8A5DF1"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29F0041E" w14:textId="77777777" w:rsidR="00DE684E" w:rsidRPr="00C902D4" w:rsidRDefault="00DE684E" w:rsidP="00AF7805">
      <w:pPr>
        <w:spacing w:line="360" w:lineRule="auto"/>
        <w:rPr>
          <w:rFonts w:ascii="Arial" w:hAnsi="Arial" w:cs="Arial"/>
          <w:b/>
          <w:i/>
          <w:sz w:val="20"/>
        </w:rPr>
      </w:pPr>
      <w:r w:rsidRPr="00C902D4">
        <w:rPr>
          <w:rFonts w:ascii="Arial" w:hAnsi="Arial" w:cs="Arial"/>
          <w:b/>
          <w:i/>
          <w:sz w:val="20"/>
        </w:rPr>
        <w:t>Vùng nhập thông tin “Danh mục dùng chung”:</w:t>
      </w:r>
    </w:p>
    <w:tbl>
      <w:tblPr>
        <w:tblW w:w="9094" w:type="dxa"/>
        <w:tblInd w:w="-80" w:type="dxa"/>
        <w:tblLook w:val="04A0" w:firstRow="1" w:lastRow="0" w:firstColumn="1" w:lastColumn="0" w:noHBand="0" w:noVBand="1"/>
      </w:tblPr>
      <w:tblGrid>
        <w:gridCol w:w="594"/>
        <w:gridCol w:w="1190"/>
        <w:gridCol w:w="876"/>
        <w:gridCol w:w="706"/>
        <w:gridCol w:w="869"/>
        <w:gridCol w:w="1280"/>
        <w:gridCol w:w="946"/>
        <w:gridCol w:w="1082"/>
        <w:gridCol w:w="1551"/>
      </w:tblGrid>
      <w:tr w:rsidR="00DE684E" w:rsidRPr="00C902D4" w14:paraId="489D20B7" w14:textId="77777777" w:rsidTr="00A275C2">
        <w:trPr>
          <w:trHeight w:val="1005"/>
          <w:tblHeader/>
        </w:trPr>
        <w:tc>
          <w:tcPr>
            <w:tcW w:w="0" w:type="auto"/>
            <w:tcBorders>
              <w:top w:val="single" w:sz="8" w:space="0" w:color="auto"/>
              <w:left w:val="single" w:sz="8" w:space="0" w:color="auto"/>
              <w:bottom w:val="single" w:sz="8" w:space="0" w:color="auto"/>
              <w:right w:val="single" w:sz="8" w:space="0" w:color="auto"/>
            </w:tcBorders>
            <w:shd w:val="clear" w:color="auto" w:fill="auto"/>
            <w:vAlign w:val="center"/>
            <w:hideMark/>
          </w:tcPr>
          <w:p w14:paraId="77DAB415"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C3B8AE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334BC051"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C1DB073"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A07217E"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E9CA00A"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79B45B1F"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1718BD02"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tcBorders>
              <w:top w:val="single" w:sz="8" w:space="0" w:color="auto"/>
              <w:left w:val="nil"/>
              <w:bottom w:val="single" w:sz="8" w:space="0" w:color="auto"/>
              <w:right w:val="single" w:sz="8" w:space="0" w:color="auto"/>
            </w:tcBorders>
            <w:shd w:val="clear" w:color="auto" w:fill="auto"/>
            <w:vAlign w:val="center"/>
            <w:hideMark/>
          </w:tcPr>
          <w:p w14:paraId="2B17BC3C" w14:textId="77777777" w:rsidR="00DE684E" w:rsidRPr="00C902D4" w:rsidRDefault="00DE684E"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DE684E" w:rsidRPr="00C902D4" w14:paraId="02E01275"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EFCDAE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5567BD1E"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Nhóm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07CF0DE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2D542C62"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20</w:t>
            </w:r>
          </w:p>
        </w:tc>
        <w:tc>
          <w:tcPr>
            <w:tcW w:w="0" w:type="auto"/>
            <w:tcBorders>
              <w:top w:val="single" w:sz="4" w:space="0" w:color="auto"/>
              <w:left w:val="nil"/>
              <w:bottom w:val="single" w:sz="4" w:space="0" w:color="auto"/>
              <w:right w:val="single" w:sz="4" w:space="0" w:color="auto"/>
            </w:tcBorders>
            <w:shd w:val="clear" w:color="auto" w:fill="auto"/>
            <w:vAlign w:val="center"/>
          </w:tcPr>
          <w:p w14:paraId="1137758F"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17A5AD24"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9F00EC7"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1973B3D3"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6C65CB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3DE1D817"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930BF89"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w:t>
            </w:r>
          </w:p>
        </w:tc>
        <w:tc>
          <w:tcPr>
            <w:tcW w:w="0" w:type="auto"/>
            <w:tcBorders>
              <w:top w:val="single" w:sz="4" w:space="0" w:color="auto"/>
              <w:left w:val="nil"/>
              <w:bottom w:val="single" w:sz="4" w:space="0" w:color="auto"/>
              <w:right w:val="single" w:sz="4" w:space="0" w:color="auto"/>
            </w:tcBorders>
            <w:shd w:val="clear" w:color="auto" w:fill="auto"/>
            <w:vAlign w:val="center"/>
          </w:tcPr>
          <w:p w14:paraId="0E30CAF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Mã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00E7D25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87DB85C"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250</w:t>
            </w:r>
          </w:p>
        </w:tc>
        <w:tc>
          <w:tcPr>
            <w:tcW w:w="0" w:type="auto"/>
            <w:tcBorders>
              <w:top w:val="single" w:sz="4" w:space="0" w:color="auto"/>
              <w:left w:val="nil"/>
              <w:bottom w:val="single" w:sz="4" w:space="0" w:color="auto"/>
              <w:right w:val="single" w:sz="4" w:space="0" w:color="auto"/>
            </w:tcBorders>
            <w:shd w:val="clear" w:color="auto" w:fill="auto"/>
            <w:vAlign w:val="center"/>
          </w:tcPr>
          <w:p w14:paraId="6A169051"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EAB5222"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D7AD2F9"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BFC4E3C"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59521AFA"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6F64A9B4"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1C2BBA15"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3</w:t>
            </w:r>
          </w:p>
        </w:tc>
        <w:tc>
          <w:tcPr>
            <w:tcW w:w="0" w:type="auto"/>
            <w:tcBorders>
              <w:top w:val="single" w:sz="4" w:space="0" w:color="auto"/>
              <w:left w:val="nil"/>
              <w:bottom w:val="single" w:sz="4" w:space="0" w:color="auto"/>
              <w:right w:val="single" w:sz="4" w:space="0" w:color="auto"/>
            </w:tcBorders>
            <w:shd w:val="clear" w:color="auto" w:fill="auto"/>
            <w:vAlign w:val="center"/>
          </w:tcPr>
          <w:p w14:paraId="548E754B"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Tên danh mục</w:t>
            </w:r>
          </w:p>
        </w:tc>
        <w:tc>
          <w:tcPr>
            <w:tcW w:w="0" w:type="auto"/>
            <w:tcBorders>
              <w:top w:val="single" w:sz="4" w:space="0" w:color="auto"/>
              <w:left w:val="nil"/>
              <w:bottom w:val="single" w:sz="4" w:space="0" w:color="auto"/>
              <w:right w:val="single" w:sz="4" w:space="0" w:color="auto"/>
            </w:tcBorders>
            <w:shd w:val="clear" w:color="auto" w:fill="auto"/>
            <w:vAlign w:val="center"/>
          </w:tcPr>
          <w:p w14:paraId="7836AAE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6446D534"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250</w:t>
            </w:r>
          </w:p>
        </w:tc>
        <w:tc>
          <w:tcPr>
            <w:tcW w:w="0" w:type="auto"/>
            <w:tcBorders>
              <w:top w:val="single" w:sz="4" w:space="0" w:color="auto"/>
              <w:left w:val="nil"/>
              <w:bottom w:val="single" w:sz="4" w:space="0" w:color="auto"/>
              <w:right w:val="single" w:sz="4" w:space="0" w:color="auto"/>
            </w:tcBorders>
            <w:shd w:val="clear" w:color="auto" w:fill="auto"/>
            <w:vAlign w:val="center"/>
          </w:tcPr>
          <w:p w14:paraId="0C6E06C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7406E6CB"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47D0E62B"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341AD32B" w14:textId="77777777" w:rsidR="00DE684E" w:rsidRPr="00C902D4" w:rsidRDefault="00DE684E" w:rsidP="00AF7805">
            <w:pPr>
              <w:spacing w:before="0" w:after="0" w:line="360" w:lineRule="auto"/>
              <w:rPr>
                <w:rFonts w:ascii="Arial" w:hAnsi="Arial" w:cs="Arial"/>
                <w:color w:val="000000"/>
                <w:sz w:val="20"/>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0423E068"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Textbox</w:t>
            </w:r>
          </w:p>
        </w:tc>
      </w:tr>
      <w:tr w:rsidR="00DE684E" w:rsidRPr="00C902D4" w14:paraId="31FA89F3"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CF59E0"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4</w:t>
            </w:r>
          </w:p>
        </w:tc>
        <w:tc>
          <w:tcPr>
            <w:tcW w:w="0" w:type="auto"/>
            <w:tcBorders>
              <w:top w:val="single" w:sz="4" w:space="0" w:color="auto"/>
              <w:left w:val="nil"/>
              <w:bottom w:val="single" w:sz="4" w:space="0" w:color="auto"/>
              <w:right w:val="single" w:sz="4" w:space="0" w:color="auto"/>
            </w:tcBorders>
            <w:shd w:val="clear" w:color="auto" w:fill="auto"/>
            <w:vAlign w:val="center"/>
          </w:tcPr>
          <w:p w14:paraId="44B7A70A"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tcPr>
          <w:p w14:paraId="548FFB1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Danh sách</w:t>
            </w:r>
          </w:p>
        </w:tc>
        <w:tc>
          <w:tcPr>
            <w:tcW w:w="0" w:type="auto"/>
            <w:tcBorders>
              <w:top w:val="single" w:sz="4" w:space="0" w:color="auto"/>
              <w:left w:val="nil"/>
              <w:bottom w:val="single" w:sz="4" w:space="0" w:color="auto"/>
              <w:right w:val="single" w:sz="4" w:space="0" w:color="auto"/>
            </w:tcBorders>
            <w:shd w:val="clear" w:color="auto" w:fill="auto"/>
            <w:vAlign w:val="center"/>
          </w:tcPr>
          <w:p w14:paraId="32A117CC"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w:t>
            </w:r>
          </w:p>
        </w:tc>
        <w:tc>
          <w:tcPr>
            <w:tcW w:w="0" w:type="auto"/>
            <w:tcBorders>
              <w:top w:val="single" w:sz="4" w:space="0" w:color="auto"/>
              <w:left w:val="nil"/>
              <w:bottom w:val="single" w:sz="4" w:space="0" w:color="auto"/>
              <w:right w:val="single" w:sz="4" w:space="0" w:color="auto"/>
            </w:tcBorders>
            <w:shd w:val="clear" w:color="auto" w:fill="auto"/>
            <w:vAlign w:val="center"/>
          </w:tcPr>
          <w:p w14:paraId="691AB08B"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tcBorders>
              <w:top w:val="single" w:sz="4" w:space="0" w:color="auto"/>
              <w:left w:val="nil"/>
              <w:bottom w:val="single" w:sz="4" w:space="0" w:color="auto"/>
              <w:right w:val="single" w:sz="4" w:space="0" w:color="auto"/>
            </w:tcBorders>
            <w:shd w:val="clear" w:color="auto" w:fill="auto"/>
            <w:vAlign w:val="center"/>
          </w:tcPr>
          <w:p w14:paraId="3FF3B09E"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w:t>
            </w:r>
          </w:p>
        </w:tc>
        <w:tc>
          <w:tcPr>
            <w:tcW w:w="0" w:type="auto"/>
            <w:tcBorders>
              <w:top w:val="single" w:sz="4" w:space="0" w:color="auto"/>
              <w:left w:val="nil"/>
              <w:bottom w:val="single" w:sz="4" w:space="0" w:color="auto"/>
              <w:right w:val="single" w:sz="4" w:space="0" w:color="auto"/>
            </w:tcBorders>
            <w:shd w:val="clear" w:color="auto" w:fill="auto"/>
            <w:vAlign w:val="center"/>
          </w:tcPr>
          <w:p w14:paraId="02CB7B5D"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534849B8"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 Có 2 trạng thái:</w:t>
            </w:r>
            <w:r w:rsidRPr="00C902D4">
              <w:rPr>
                <w:rFonts w:ascii="Arial" w:hAnsi="Arial" w:cs="Arial"/>
                <w:color w:val="000000"/>
                <w:sz w:val="20"/>
              </w:rPr>
              <w:br/>
            </w:r>
            <w:r w:rsidRPr="00C902D4">
              <w:rPr>
                <w:rFonts w:ascii="Arial" w:hAnsi="Arial" w:cs="Arial"/>
                <w:color w:val="000000"/>
                <w:sz w:val="20"/>
              </w:rPr>
              <w:lastRenderedPageBreak/>
              <w:t>+ Áp dụng</w:t>
            </w:r>
            <w:r w:rsidRPr="00C902D4">
              <w:rPr>
                <w:rFonts w:ascii="Arial" w:hAnsi="Arial" w:cs="Arial"/>
                <w:color w:val="000000"/>
                <w:sz w:val="20"/>
              </w:rPr>
              <w:br/>
              <w:t>+ Ngừng áp dụng</w:t>
            </w:r>
          </w:p>
        </w:tc>
        <w:tc>
          <w:tcPr>
            <w:tcW w:w="0" w:type="auto"/>
            <w:tcBorders>
              <w:top w:val="single" w:sz="4" w:space="0" w:color="auto"/>
              <w:left w:val="nil"/>
              <w:bottom w:val="single" w:sz="4" w:space="0" w:color="auto"/>
              <w:right w:val="single" w:sz="4" w:space="0" w:color="auto"/>
            </w:tcBorders>
            <w:shd w:val="clear" w:color="auto" w:fill="auto"/>
            <w:vAlign w:val="center"/>
          </w:tcPr>
          <w:p w14:paraId="1740F4C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lastRenderedPageBreak/>
              <w:t>Combobox</w:t>
            </w:r>
          </w:p>
        </w:tc>
      </w:tr>
      <w:tr w:rsidR="00DE684E" w:rsidRPr="00C902D4" w14:paraId="46769147" w14:textId="77777777" w:rsidTr="00A275C2">
        <w:trPr>
          <w:trHeight w:val="772"/>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738AF016" w14:textId="77777777" w:rsidR="00DE684E" w:rsidRPr="00C902D4" w:rsidRDefault="00DE684E" w:rsidP="00AF7805">
            <w:pPr>
              <w:spacing w:before="0" w:after="0" w:line="360" w:lineRule="auto"/>
              <w:rPr>
                <w:rFonts w:ascii="Arial" w:hAnsi="Arial" w:cs="Arial"/>
                <w:color w:val="000000"/>
                <w:sz w:val="20"/>
              </w:rPr>
            </w:pPr>
            <w:r w:rsidRPr="00C902D4">
              <w:rPr>
                <w:rFonts w:ascii="Arial" w:hAnsi="Arial" w:cs="Arial"/>
                <w:color w:val="000000"/>
                <w:sz w:val="20"/>
              </w:rPr>
              <w:t>5</w:t>
            </w:r>
          </w:p>
        </w:tc>
        <w:tc>
          <w:tcPr>
            <w:tcW w:w="0" w:type="auto"/>
            <w:tcBorders>
              <w:top w:val="single" w:sz="4" w:space="0" w:color="auto"/>
              <w:left w:val="nil"/>
              <w:bottom w:val="single" w:sz="4" w:space="0" w:color="auto"/>
              <w:right w:val="single" w:sz="4" w:space="0" w:color="auto"/>
            </w:tcBorders>
            <w:shd w:val="clear" w:color="auto" w:fill="auto"/>
            <w:vAlign w:val="center"/>
          </w:tcPr>
          <w:p w14:paraId="342980C4"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Ghi chú</w:t>
            </w:r>
          </w:p>
        </w:tc>
        <w:tc>
          <w:tcPr>
            <w:tcW w:w="0" w:type="auto"/>
            <w:tcBorders>
              <w:top w:val="single" w:sz="4" w:space="0" w:color="auto"/>
              <w:left w:val="nil"/>
              <w:bottom w:val="single" w:sz="4" w:space="0" w:color="auto"/>
              <w:right w:val="single" w:sz="4" w:space="0" w:color="auto"/>
            </w:tcBorders>
            <w:shd w:val="clear" w:color="auto" w:fill="auto"/>
            <w:vAlign w:val="center"/>
          </w:tcPr>
          <w:p w14:paraId="373DB3F3"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tcBorders>
              <w:top w:val="single" w:sz="4" w:space="0" w:color="auto"/>
              <w:left w:val="nil"/>
              <w:bottom w:val="single" w:sz="4" w:space="0" w:color="auto"/>
              <w:right w:val="single" w:sz="4" w:space="0" w:color="auto"/>
            </w:tcBorders>
            <w:shd w:val="clear" w:color="auto" w:fill="auto"/>
            <w:vAlign w:val="center"/>
          </w:tcPr>
          <w:p w14:paraId="552D3576"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1000</w:t>
            </w:r>
          </w:p>
        </w:tc>
        <w:tc>
          <w:tcPr>
            <w:tcW w:w="0" w:type="auto"/>
            <w:tcBorders>
              <w:top w:val="single" w:sz="4" w:space="0" w:color="auto"/>
              <w:left w:val="nil"/>
              <w:bottom w:val="single" w:sz="4" w:space="0" w:color="auto"/>
              <w:right w:val="single" w:sz="4" w:space="0" w:color="auto"/>
            </w:tcBorders>
            <w:shd w:val="clear" w:color="auto" w:fill="auto"/>
            <w:vAlign w:val="center"/>
          </w:tcPr>
          <w:p w14:paraId="4268D4F2"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tcBorders>
              <w:top w:val="single" w:sz="4" w:space="0" w:color="auto"/>
              <w:left w:val="nil"/>
              <w:bottom w:val="single" w:sz="4" w:space="0" w:color="auto"/>
              <w:right w:val="single" w:sz="4" w:space="0" w:color="auto"/>
            </w:tcBorders>
            <w:shd w:val="clear" w:color="auto" w:fill="auto"/>
            <w:vAlign w:val="center"/>
          </w:tcPr>
          <w:p w14:paraId="4ABE2307"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7B529895"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2AB4928D" w14:textId="77777777" w:rsidR="00DE684E" w:rsidRPr="00C902D4" w:rsidRDefault="00DE684E" w:rsidP="00AF7805">
            <w:pPr>
              <w:spacing w:before="0" w:after="0" w:line="360" w:lineRule="auto"/>
              <w:rPr>
                <w:rFonts w:ascii="Arial" w:hAnsi="Arial" w:cs="Arial"/>
                <w:color w:val="000000"/>
                <w:sz w:val="20"/>
                <w:lang w:eastAsia="ja-JP"/>
              </w:rPr>
            </w:pPr>
          </w:p>
        </w:tc>
        <w:tc>
          <w:tcPr>
            <w:tcW w:w="0" w:type="auto"/>
            <w:tcBorders>
              <w:top w:val="single" w:sz="4" w:space="0" w:color="auto"/>
              <w:left w:val="nil"/>
              <w:bottom w:val="single" w:sz="4" w:space="0" w:color="auto"/>
              <w:right w:val="single" w:sz="4" w:space="0" w:color="auto"/>
            </w:tcBorders>
            <w:shd w:val="clear" w:color="auto" w:fill="auto"/>
            <w:vAlign w:val="center"/>
          </w:tcPr>
          <w:p w14:paraId="6C66FFF7" w14:textId="77777777" w:rsidR="00DE684E" w:rsidRPr="00C902D4" w:rsidRDefault="00DE684E" w:rsidP="00AF7805">
            <w:pPr>
              <w:spacing w:before="0" w:after="0" w:line="360" w:lineRule="auto"/>
              <w:rPr>
                <w:rFonts w:ascii="Arial" w:hAnsi="Arial" w:cs="Arial"/>
                <w:color w:val="000000"/>
                <w:sz w:val="20"/>
                <w:lang w:eastAsia="ja-JP"/>
              </w:rPr>
            </w:pPr>
            <w:r w:rsidRPr="00C902D4">
              <w:rPr>
                <w:rFonts w:ascii="Arial" w:hAnsi="Arial" w:cs="Arial"/>
                <w:color w:val="000000"/>
                <w:sz w:val="20"/>
              </w:rPr>
              <w:t>Textbox</w:t>
            </w:r>
          </w:p>
        </w:tc>
      </w:tr>
    </w:tbl>
    <w:p w14:paraId="4DB03605" w14:textId="77777777" w:rsidR="00DE684E" w:rsidRPr="00C902D4" w:rsidRDefault="00DE684E" w:rsidP="00AF7805">
      <w:pPr>
        <w:spacing w:before="60" w:after="60" w:line="360" w:lineRule="auto"/>
        <w:jc w:val="both"/>
        <w:rPr>
          <w:rFonts w:ascii="Arial" w:hAnsi="Arial" w:cs="Arial"/>
          <w:b/>
          <w:i/>
          <w:sz w:val="20"/>
        </w:rPr>
      </w:pPr>
      <w:r w:rsidRPr="00C902D4">
        <w:rPr>
          <w:rFonts w:ascii="Arial" w:hAnsi="Arial" w:cs="Arial"/>
          <w:b/>
          <w:i/>
          <w:sz w:val="20"/>
        </w:rPr>
        <w:t>Grid thông tin liệt kê “Danh mục dùng chung”:</w:t>
      </w:r>
    </w:p>
    <w:tbl>
      <w:tblPr>
        <w:tblStyle w:val="TableGrid"/>
        <w:tblW w:w="9067" w:type="dxa"/>
        <w:tblLook w:val="04A0" w:firstRow="1" w:lastRow="0" w:firstColumn="1" w:lastColumn="0" w:noHBand="0" w:noVBand="1"/>
      </w:tblPr>
      <w:tblGrid>
        <w:gridCol w:w="594"/>
        <w:gridCol w:w="1859"/>
        <w:gridCol w:w="3921"/>
        <w:gridCol w:w="2693"/>
      </w:tblGrid>
      <w:tr w:rsidR="00DE684E" w:rsidRPr="00C902D4" w14:paraId="2FDC88A7" w14:textId="77777777" w:rsidTr="00A275C2">
        <w:trPr>
          <w:tblHeader/>
        </w:trPr>
        <w:tc>
          <w:tcPr>
            <w:tcW w:w="0" w:type="auto"/>
            <w:vAlign w:val="center"/>
          </w:tcPr>
          <w:p w14:paraId="7C1546DD" w14:textId="77777777" w:rsidR="00DE684E" w:rsidRPr="00C902D4" w:rsidRDefault="00DE684E" w:rsidP="00AF7805">
            <w:pPr>
              <w:pStyle w:val="-Tiubng"/>
              <w:rPr>
                <w:rFonts w:cs="Arial"/>
              </w:rPr>
            </w:pPr>
            <w:r w:rsidRPr="00C902D4">
              <w:rPr>
                <w:rFonts w:cs="Arial"/>
              </w:rPr>
              <w:t>STT</w:t>
            </w:r>
          </w:p>
        </w:tc>
        <w:tc>
          <w:tcPr>
            <w:tcW w:w="0" w:type="auto"/>
            <w:vAlign w:val="center"/>
          </w:tcPr>
          <w:p w14:paraId="574C7F73" w14:textId="77777777" w:rsidR="00DE684E" w:rsidRPr="00C902D4" w:rsidRDefault="00DE684E" w:rsidP="00AF7805">
            <w:pPr>
              <w:pStyle w:val="-Tiubng"/>
              <w:rPr>
                <w:rFonts w:cs="Arial"/>
              </w:rPr>
            </w:pPr>
            <w:r w:rsidRPr="00C902D4">
              <w:rPr>
                <w:rFonts w:cs="Arial"/>
              </w:rPr>
              <w:t>Trường thông tin</w:t>
            </w:r>
          </w:p>
        </w:tc>
        <w:tc>
          <w:tcPr>
            <w:tcW w:w="3921" w:type="dxa"/>
            <w:vAlign w:val="center"/>
          </w:tcPr>
          <w:p w14:paraId="2CC23FA9" w14:textId="77777777" w:rsidR="00DE684E" w:rsidRPr="00C902D4" w:rsidRDefault="00DE684E" w:rsidP="00AF7805">
            <w:pPr>
              <w:pStyle w:val="-Tiubng"/>
              <w:rPr>
                <w:rFonts w:cs="Arial"/>
              </w:rPr>
            </w:pPr>
            <w:r w:rsidRPr="00C902D4">
              <w:rPr>
                <w:rFonts w:cs="Arial"/>
              </w:rPr>
              <w:t>Ghi chú</w:t>
            </w:r>
          </w:p>
        </w:tc>
        <w:tc>
          <w:tcPr>
            <w:tcW w:w="2693" w:type="dxa"/>
            <w:vAlign w:val="center"/>
          </w:tcPr>
          <w:p w14:paraId="33110AEA" w14:textId="77777777" w:rsidR="00DE684E" w:rsidRPr="00C902D4" w:rsidRDefault="00DE684E" w:rsidP="00AF7805">
            <w:pPr>
              <w:pStyle w:val="-Tiubng"/>
              <w:rPr>
                <w:rFonts w:cs="Arial"/>
              </w:rPr>
            </w:pPr>
            <w:r w:rsidRPr="00C902D4">
              <w:rPr>
                <w:rFonts w:cs="Arial"/>
              </w:rPr>
              <w:t>Đối tượng trên giao diện</w:t>
            </w:r>
          </w:p>
        </w:tc>
      </w:tr>
      <w:tr w:rsidR="00DE684E" w:rsidRPr="00C902D4" w14:paraId="22191324" w14:textId="77777777" w:rsidTr="00A275C2">
        <w:trPr>
          <w:tblHeader/>
        </w:trPr>
        <w:tc>
          <w:tcPr>
            <w:tcW w:w="0" w:type="auto"/>
            <w:vAlign w:val="center"/>
          </w:tcPr>
          <w:p w14:paraId="3A7339BF" w14:textId="77777777" w:rsidR="00DE684E" w:rsidRPr="00C902D4" w:rsidRDefault="00DE684E" w:rsidP="00AF7805">
            <w:pPr>
              <w:pStyle w:val="-Thng"/>
              <w:ind w:firstLine="0"/>
              <w:jc w:val="center"/>
              <w:rPr>
                <w:rFonts w:cs="Arial"/>
                <w:lang w:val="en-US"/>
              </w:rPr>
            </w:pPr>
            <w:r w:rsidRPr="00C902D4">
              <w:rPr>
                <w:rFonts w:cs="Arial"/>
                <w:lang w:val="en-US"/>
              </w:rPr>
              <w:t>1</w:t>
            </w:r>
          </w:p>
        </w:tc>
        <w:tc>
          <w:tcPr>
            <w:tcW w:w="0" w:type="auto"/>
            <w:vAlign w:val="center"/>
          </w:tcPr>
          <w:p w14:paraId="717B2E5F" w14:textId="77777777" w:rsidR="00DE684E" w:rsidRPr="00C902D4" w:rsidRDefault="00DE684E" w:rsidP="00AF7805">
            <w:pPr>
              <w:pStyle w:val="-Thng"/>
              <w:ind w:firstLine="0"/>
              <w:jc w:val="left"/>
              <w:rPr>
                <w:rFonts w:cs="Arial"/>
                <w:lang w:val="en-US"/>
              </w:rPr>
            </w:pPr>
            <w:r w:rsidRPr="00C902D4">
              <w:rPr>
                <w:rFonts w:cs="Arial"/>
                <w:lang w:val="en-US"/>
              </w:rPr>
              <w:t>Mã danh mục</w:t>
            </w:r>
          </w:p>
        </w:tc>
        <w:tc>
          <w:tcPr>
            <w:tcW w:w="3921" w:type="dxa"/>
            <w:vAlign w:val="center"/>
          </w:tcPr>
          <w:p w14:paraId="1DAEF87C" w14:textId="77777777" w:rsidR="00DE684E" w:rsidRPr="00C902D4" w:rsidRDefault="00DE684E" w:rsidP="00AF7805">
            <w:pPr>
              <w:pStyle w:val="-Thng"/>
              <w:ind w:firstLine="0"/>
              <w:jc w:val="left"/>
              <w:rPr>
                <w:rFonts w:cs="Arial"/>
                <w:lang w:val="en-US"/>
              </w:rPr>
            </w:pPr>
            <w:r w:rsidRPr="00C902D4">
              <w:rPr>
                <w:rFonts w:cs="Arial"/>
                <w:lang w:val="en-US"/>
              </w:rPr>
              <w:t>Hiển thị theo trường Mã danh mục</w:t>
            </w:r>
          </w:p>
        </w:tc>
        <w:tc>
          <w:tcPr>
            <w:tcW w:w="2693" w:type="dxa"/>
            <w:vAlign w:val="center"/>
          </w:tcPr>
          <w:p w14:paraId="5C7F7E31"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04679280" w14:textId="77777777" w:rsidTr="00A275C2">
        <w:trPr>
          <w:tblHeader/>
        </w:trPr>
        <w:tc>
          <w:tcPr>
            <w:tcW w:w="0" w:type="auto"/>
            <w:vAlign w:val="center"/>
          </w:tcPr>
          <w:p w14:paraId="370010CA" w14:textId="77777777" w:rsidR="00DE684E" w:rsidRPr="00C902D4" w:rsidRDefault="00DE684E" w:rsidP="00AF7805">
            <w:pPr>
              <w:pStyle w:val="-Thng"/>
              <w:ind w:firstLine="0"/>
              <w:jc w:val="center"/>
              <w:rPr>
                <w:rFonts w:cs="Arial"/>
                <w:lang w:val="en-US"/>
              </w:rPr>
            </w:pPr>
            <w:r w:rsidRPr="00C902D4">
              <w:rPr>
                <w:rFonts w:cs="Arial"/>
                <w:lang w:val="en-US"/>
              </w:rPr>
              <w:t>2</w:t>
            </w:r>
          </w:p>
        </w:tc>
        <w:tc>
          <w:tcPr>
            <w:tcW w:w="0" w:type="auto"/>
            <w:vAlign w:val="center"/>
          </w:tcPr>
          <w:p w14:paraId="1890DE84" w14:textId="77777777" w:rsidR="00DE684E" w:rsidRPr="00C902D4" w:rsidRDefault="00DE684E" w:rsidP="00AF7805">
            <w:pPr>
              <w:pStyle w:val="-Thng"/>
              <w:ind w:firstLine="0"/>
              <w:jc w:val="left"/>
              <w:rPr>
                <w:rFonts w:cs="Arial"/>
                <w:lang w:val="en-US"/>
              </w:rPr>
            </w:pPr>
            <w:r w:rsidRPr="00C902D4">
              <w:rPr>
                <w:rFonts w:cs="Arial"/>
                <w:lang w:val="en-US"/>
              </w:rPr>
              <w:t>Tên danh mục</w:t>
            </w:r>
          </w:p>
        </w:tc>
        <w:tc>
          <w:tcPr>
            <w:tcW w:w="3921" w:type="dxa"/>
            <w:vAlign w:val="center"/>
          </w:tcPr>
          <w:p w14:paraId="08B52C39" w14:textId="77777777" w:rsidR="00DE684E" w:rsidRPr="00C902D4" w:rsidRDefault="00DE684E" w:rsidP="00AF7805">
            <w:pPr>
              <w:pStyle w:val="-Thng"/>
              <w:ind w:firstLine="0"/>
              <w:jc w:val="left"/>
              <w:rPr>
                <w:rFonts w:cs="Arial"/>
                <w:lang w:val="en-US"/>
              </w:rPr>
            </w:pPr>
            <w:r w:rsidRPr="00C902D4">
              <w:rPr>
                <w:rFonts w:cs="Arial"/>
                <w:lang w:val="en-US"/>
              </w:rPr>
              <w:t>Hiển thị theo trường Tên danh mục</w:t>
            </w:r>
          </w:p>
        </w:tc>
        <w:tc>
          <w:tcPr>
            <w:tcW w:w="2693" w:type="dxa"/>
            <w:vAlign w:val="center"/>
          </w:tcPr>
          <w:p w14:paraId="296E3803"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r w:rsidR="00DE684E" w:rsidRPr="00C902D4" w14:paraId="03EE225C" w14:textId="77777777" w:rsidTr="00A275C2">
        <w:trPr>
          <w:tblHeader/>
        </w:trPr>
        <w:tc>
          <w:tcPr>
            <w:tcW w:w="0" w:type="auto"/>
            <w:vAlign w:val="center"/>
          </w:tcPr>
          <w:p w14:paraId="146BEFF3" w14:textId="77777777" w:rsidR="00DE684E" w:rsidRPr="00C902D4" w:rsidRDefault="00DE684E" w:rsidP="00AF7805">
            <w:pPr>
              <w:pStyle w:val="-Thng"/>
              <w:ind w:firstLine="0"/>
              <w:jc w:val="center"/>
              <w:rPr>
                <w:rFonts w:cs="Arial"/>
                <w:lang w:val="en-US"/>
              </w:rPr>
            </w:pPr>
            <w:r w:rsidRPr="00C902D4">
              <w:rPr>
                <w:rFonts w:cs="Arial"/>
                <w:lang w:val="en-US"/>
              </w:rPr>
              <w:t>3</w:t>
            </w:r>
          </w:p>
        </w:tc>
        <w:tc>
          <w:tcPr>
            <w:tcW w:w="0" w:type="auto"/>
            <w:vAlign w:val="center"/>
          </w:tcPr>
          <w:p w14:paraId="0BE100A4" w14:textId="77777777" w:rsidR="00DE684E" w:rsidRPr="00C902D4" w:rsidRDefault="00DE684E" w:rsidP="00AF7805">
            <w:pPr>
              <w:pStyle w:val="-Thng"/>
              <w:ind w:firstLine="0"/>
              <w:jc w:val="left"/>
              <w:rPr>
                <w:rFonts w:cs="Arial"/>
                <w:lang w:val="en-US"/>
              </w:rPr>
            </w:pPr>
            <w:r w:rsidRPr="00C902D4">
              <w:rPr>
                <w:rFonts w:cs="Arial"/>
              </w:rPr>
              <w:t>Trạng thái</w:t>
            </w:r>
          </w:p>
        </w:tc>
        <w:tc>
          <w:tcPr>
            <w:tcW w:w="3921" w:type="dxa"/>
            <w:vAlign w:val="center"/>
          </w:tcPr>
          <w:p w14:paraId="51E2525E" w14:textId="77777777" w:rsidR="00DE684E" w:rsidRPr="00C902D4" w:rsidRDefault="00DE684E" w:rsidP="00AF7805">
            <w:pPr>
              <w:pStyle w:val="-Thng"/>
              <w:ind w:firstLine="0"/>
              <w:jc w:val="left"/>
              <w:rPr>
                <w:rFonts w:cs="Arial"/>
                <w:lang w:val="en-US"/>
              </w:rPr>
            </w:pPr>
            <w:r w:rsidRPr="00C902D4">
              <w:rPr>
                <w:rFonts w:cs="Arial"/>
                <w:lang w:val="en-US"/>
              </w:rPr>
              <w:t xml:space="preserve">Hiển thị theo trường </w:t>
            </w:r>
            <w:r w:rsidRPr="00C902D4">
              <w:rPr>
                <w:rFonts w:cs="Arial"/>
              </w:rPr>
              <w:t>Trạng thái</w:t>
            </w:r>
          </w:p>
        </w:tc>
        <w:tc>
          <w:tcPr>
            <w:tcW w:w="2693" w:type="dxa"/>
            <w:vAlign w:val="center"/>
          </w:tcPr>
          <w:p w14:paraId="727EC23A" w14:textId="77777777" w:rsidR="00DE684E" w:rsidRPr="00C902D4" w:rsidRDefault="00DE684E" w:rsidP="00AF7805">
            <w:pPr>
              <w:pStyle w:val="-Thng"/>
              <w:ind w:firstLine="0"/>
              <w:jc w:val="left"/>
              <w:rPr>
                <w:rFonts w:cs="Arial"/>
                <w:lang w:val="en-US"/>
              </w:rPr>
            </w:pPr>
            <w:r w:rsidRPr="00C902D4">
              <w:rPr>
                <w:rFonts w:cs="Arial"/>
                <w:color w:val="000000"/>
                <w:lang w:val="en-US"/>
              </w:rPr>
              <w:t>Grid</w:t>
            </w:r>
          </w:p>
        </w:tc>
      </w:tr>
    </w:tbl>
    <w:p w14:paraId="61A8DD7D" w14:textId="77777777" w:rsidR="00DE684E" w:rsidRPr="00C902D4" w:rsidRDefault="00DE684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Style w:val="TableGrid"/>
        <w:tblW w:w="0" w:type="auto"/>
        <w:tblLook w:val="04A0" w:firstRow="1" w:lastRow="0" w:firstColumn="1" w:lastColumn="0" w:noHBand="0" w:noVBand="1"/>
      </w:tblPr>
      <w:tblGrid>
        <w:gridCol w:w="594"/>
        <w:gridCol w:w="1104"/>
        <w:gridCol w:w="7366"/>
      </w:tblGrid>
      <w:tr w:rsidR="00DE684E" w:rsidRPr="00C902D4" w14:paraId="70AC52F1" w14:textId="77777777" w:rsidTr="00A275C2">
        <w:trPr>
          <w:trHeight w:val="377"/>
        </w:trPr>
        <w:tc>
          <w:tcPr>
            <w:tcW w:w="0" w:type="auto"/>
            <w:vAlign w:val="center"/>
          </w:tcPr>
          <w:p w14:paraId="2645FBD9"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65DB7BD6"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302AAFF0" w14:textId="77777777" w:rsidR="00DE684E" w:rsidRPr="00C902D4" w:rsidRDefault="00DE684E"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DE684E" w:rsidRPr="00C902D4" w14:paraId="1AFDCD11" w14:textId="77777777" w:rsidTr="00A275C2">
        <w:tc>
          <w:tcPr>
            <w:tcW w:w="0" w:type="auto"/>
            <w:vAlign w:val="center"/>
          </w:tcPr>
          <w:p w14:paraId="1DF6CFB4"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1</w:t>
            </w:r>
          </w:p>
        </w:tc>
        <w:tc>
          <w:tcPr>
            <w:tcW w:w="0" w:type="auto"/>
            <w:vAlign w:val="center"/>
          </w:tcPr>
          <w:p w14:paraId="208AF27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0" w:type="auto"/>
            <w:vAlign w:val="center"/>
          </w:tcPr>
          <w:p w14:paraId="0D83F940"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DE684E" w:rsidRPr="00C902D4" w14:paraId="49DDEAF0" w14:textId="77777777" w:rsidTr="00A275C2">
        <w:tc>
          <w:tcPr>
            <w:tcW w:w="0" w:type="auto"/>
            <w:vAlign w:val="center"/>
          </w:tcPr>
          <w:p w14:paraId="15B0BD3A"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2</w:t>
            </w:r>
          </w:p>
        </w:tc>
        <w:tc>
          <w:tcPr>
            <w:tcW w:w="0" w:type="auto"/>
            <w:vAlign w:val="center"/>
          </w:tcPr>
          <w:p w14:paraId="38580874"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24490E54" w14:textId="77777777" w:rsidR="00DE684E" w:rsidRPr="00C902D4" w:rsidRDefault="00DE684E"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21B76B3C"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1499918D"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2717CE7"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36D189FA" w14:textId="77777777" w:rsidR="00DE684E" w:rsidRPr="00C902D4" w:rsidRDefault="00DE684E"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1FA7106B" w14:textId="77777777" w:rsidR="00DE684E" w:rsidRPr="00C902D4" w:rsidRDefault="00DE684E"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72D8F1E" w14:textId="77777777" w:rsidR="00DE684E" w:rsidRPr="00C902D4" w:rsidRDefault="00DE684E"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59D85F38"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t>Nếu các thông tin nhập vào không hợp lệ:</w:t>
            </w:r>
          </w:p>
          <w:p w14:paraId="5CC9C1B5" w14:textId="77777777" w:rsidR="00DE684E" w:rsidRPr="00C902D4" w:rsidRDefault="00DE684E"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ghi” và không thực hiện lưu vào hệ thống.</w:t>
            </w:r>
          </w:p>
          <w:p w14:paraId="431918D7"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lastRenderedPageBreak/>
              <w:t>+ Nhập sai kiểu dữ liệu: Chương trình hiển thị thông báo “Nhập không thành công” và không thực hiện lưu vào hệ thống.</w:t>
            </w:r>
          </w:p>
          <w:p w14:paraId="34DAD303"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DE684E" w:rsidRPr="00C902D4" w14:paraId="650841B9" w14:textId="77777777" w:rsidTr="00A275C2">
        <w:tc>
          <w:tcPr>
            <w:tcW w:w="0" w:type="auto"/>
            <w:vAlign w:val="center"/>
          </w:tcPr>
          <w:p w14:paraId="618AD2A6"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lastRenderedPageBreak/>
              <w:t>3</w:t>
            </w:r>
          </w:p>
        </w:tc>
        <w:tc>
          <w:tcPr>
            <w:tcW w:w="0" w:type="auto"/>
            <w:vAlign w:val="center"/>
          </w:tcPr>
          <w:p w14:paraId="25C025DD"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0" w:type="auto"/>
            <w:vAlign w:val="center"/>
          </w:tcPr>
          <w:p w14:paraId="577956EA"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DE684E" w:rsidRPr="00C902D4" w14:paraId="5CA4455D" w14:textId="77777777" w:rsidTr="00A275C2">
        <w:tc>
          <w:tcPr>
            <w:tcW w:w="0" w:type="auto"/>
            <w:vAlign w:val="center"/>
          </w:tcPr>
          <w:p w14:paraId="08CE3392"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4</w:t>
            </w:r>
          </w:p>
        </w:tc>
        <w:tc>
          <w:tcPr>
            <w:tcW w:w="0" w:type="auto"/>
            <w:vAlign w:val="center"/>
          </w:tcPr>
          <w:p w14:paraId="699D27F3"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0" w:type="auto"/>
            <w:vAlign w:val="center"/>
          </w:tcPr>
          <w:p w14:paraId="4D129328" w14:textId="77777777" w:rsidR="00DE684E" w:rsidRPr="00C902D4" w:rsidRDefault="00DE684E"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DE684E" w:rsidRPr="00C902D4" w14:paraId="496A6AC7" w14:textId="77777777" w:rsidTr="00A275C2">
        <w:tc>
          <w:tcPr>
            <w:tcW w:w="0" w:type="auto"/>
            <w:vAlign w:val="center"/>
          </w:tcPr>
          <w:p w14:paraId="2505E6D7" w14:textId="77777777" w:rsidR="00DE684E" w:rsidRPr="00C902D4" w:rsidRDefault="00DE684E" w:rsidP="00AF7805">
            <w:pPr>
              <w:tabs>
                <w:tab w:val="left" w:pos="630"/>
              </w:tabs>
              <w:spacing w:before="60" w:after="60" w:line="360" w:lineRule="auto"/>
              <w:contextualSpacing/>
              <w:rPr>
                <w:rFonts w:ascii="Arial" w:hAnsi="Arial" w:cs="Arial"/>
                <w:sz w:val="20"/>
              </w:rPr>
            </w:pPr>
            <w:r w:rsidRPr="00C902D4">
              <w:rPr>
                <w:rFonts w:ascii="Arial" w:hAnsi="Arial" w:cs="Arial"/>
                <w:sz w:val="20"/>
              </w:rPr>
              <w:t>5</w:t>
            </w:r>
          </w:p>
        </w:tc>
        <w:tc>
          <w:tcPr>
            <w:tcW w:w="0" w:type="auto"/>
            <w:vAlign w:val="center"/>
          </w:tcPr>
          <w:p w14:paraId="6E7588B7"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0" w:type="auto"/>
            <w:vAlign w:val="center"/>
          </w:tcPr>
          <w:p w14:paraId="2E0AC0AE" w14:textId="77777777" w:rsidR="00DE684E" w:rsidRPr="00C902D4" w:rsidRDefault="00DE684E"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6D8E91C6"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117B4C79"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42317508" w14:textId="77777777" w:rsidR="00DE684E" w:rsidRPr="00C902D4" w:rsidRDefault="00DE684E"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7E637AC9" w14:textId="77777777" w:rsidR="00DE684E" w:rsidRPr="00C902D4" w:rsidRDefault="00DE684E"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Quản lý quyết định.</w:t>
            </w:r>
          </w:p>
        </w:tc>
      </w:tr>
    </w:tbl>
    <w:p w14:paraId="128F3494" w14:textId="77777777" w:rsidR="00DE684E" w:rsidRPr="00C902D4" w:rsidRDefault="00DE684E" w:rsidP="00AF7805">
      <w:pPr>
        <w:pStyle w:val="Heading6"/>
        <w:spacing w:line="360" w:lineRule="auto"/>
        <w:rPr>
          <w:rFonts w:ascii="Arial" w:hAnsi="Arial" w:cs="Arial"/>
          <w:sz w:val="20"/>
          <w:szCs w:val="20"/>
          <w:lang w:val="vi-VN"/>
        </w:rPr>
      </w:pPr>
      <w:r w:rsidRPr="00C902D4">
        <w:rPr>
          <w:rFonts w:ascii="Arial" w:hAnsi="Arial" w:cs="Arial"/>
          <w:sz w:val="20"/>
          <w:szCs w:val="20"/>
        </w:rPr>
        <w:t xml:space="preserve">Màn hình </w:t>
      </w:r>
    </w:p>
    <w:p w14:paraId="1AE0D4E7" w14:textId="77777777" w:rsidR="00DE684E" w:rsidRPr="00C902D4" w:rsidRDefault="00DE684E" w:rsidP="00AF7805">
      <w:pPr>
        <w:spacing w:line="360" w:lineRule="auto"/>
        <w:rPr>
          <w:rFonts w:ascii="Arial" w:hAnsi="Arial" w:cs="Arial"/>
          <w:i/>
          <w:noProof/>
          <w:color w:val="4F81BD" w:themeColor="accent1"/>
          <w:sz w:val="20"/>
        </w:rPr>
      </w:pPr>
      <w:r w:rsidRPr="00C902D4">
        <w:rPr>
          <w:rFonts w:ascii="Arial" w:hAnsi="Arial" w:cs="Arial"/>
          <w:noProof/>
          <w:sz w:val="20"/>
          <w:lang w:eastAsia="ja-JP"/>
        </w:rPr>
        <w:drawing>
          <wp:inline distT="0" distB="0" distL="0" distR="0" wp14:anchorId="6D24B87F" wp14:editId="34C6D21B">
            <wp:extent cx="5761990" cy="18884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1990" cy="1888490"/>
                    </a:xfrm>
                    <a:prstGeom prst="rect">
                      <a:avLst/>
                    </a:prstGeom>
                  </pic:spPr>
                </pic:pic>
              </a:graphicData>
            </a:graphic>
          </wp:inline>
        </w:drawing>
      </w:r>
    </w:p>
    <w:p w14:paraId="3E54722B"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nhóm dùng chung</w:t>
      </w:r>
    </w:p>
    <w:p w14:paraId="48ACA3B4"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noProof/>
          <w:sz w:val="20"/>
          <w:lang w:eastAsia="ja-JP"/>
        </w:rPr>
        <w:drawing>
          <wp:inline distT="0" distB="0" distL="0" distR="0" wp14:anchorId="4A7713ED" wp14:editId="554434D3">
            <wp:extent cx="5761990" cy="20948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1990" cy="2094865"/>
                    </a:xfrm>
                    <a:prstGeom prst="rect">
                      <a:avLst/>
                    </a:prstGeom>
                  </pic:spPr>
                </pic:pic>
              </a:graphicData>
            </a:graphic>
          </wp:inline>
        </w:drawing>
      </w:r>
    </w:p>
    <w:p w14:paraId="22110031" w14:textId="77777777" w:rsidR="00DE684E" w:rsidRPr="00C902D4" w:rsidRDefault="00DE684E"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Màn hình: Danh mục dùng chung</w:t>
      </w:r>
    </w:p>
    <w:p w14:paraId="2493FC59" w14:textId="41041F0B" w:rsidR="00552D20" w:rsidRPr="00C902D4" w:rsidRDefault="00552D20" w:rsidP="00AF7805">
      <w:pPr>
        <w:pStyle w:val="Heading4"/>
        <w:spacing w:line="360" w:lineRule="auto"/>
        <w:rPr>
          <w:rFonts w:ascii="Arial" w:hAnsi="Arial" w:cs="Arial"/>
          <w:sz w:val="20"/>
          <w:szCs w:val="20"/>
        </w:rPr>
      </w:pPr>
      <w:bookmarkStart w:id="176" w:name="_Toc500541246"/>
      <w:r w:rsidRPr="00C902D4">
        <w:rPr>
          <w:rFonts w:ascii="Arial" w:hAnsi="Arial" w:cs="Arial"/>
          <w:sz w:val="20"/>
          <w:szCs w:val="20"/>
        </w:rPr>
        <w:lastRenderedPageBreak/>
        <w:t>Đánh giá</w:t>
      </w:r>
      <w:bookmarkEnd w:id="176"/>
    </w:p>
    <w:p w14:paraId="1F4C1C01" w14:textId="77777777" w:rsidR="006F116E" w:rsidRPr="00C902D4" w:rsidRDefault="006F116E" w:rsidP="00AF7805">
      <w:pPr>
        <w:pStyle w:val="Heading5"/>
        <w:tabs>
          <w:tab w:val="clear" w:pos="1458"/>
        </w:tabs>
        <w:spacing w:line="360" w:lineRule="auto"/>
        <w:ind w:left="990"/>
        <w:rPr>
          <w:rFonts w:ascii="Arial" w:hAnsi="Arial" w:cs="Arial"/>
          <w:sz w:val="20"/>
          <w:szCs w:val="20"/>
        </w:rPr>
      </w:pPr>
      <w:bookmarkStart w:id="177" w:name="_Toc500541247"/>
      <w:r w:rsidRPr="00C902D4">
        <w:rPr>
          <w:rFonts w:ascii="Arial" w:hAnsi="Arial" w:cs="Arial"/>
          <w:sz w:val="20"/>
          <w:szCs w:val="20"/>
        </w:rPr>
        <w:t>Danh mục kỳ đánh giá</w:t>
      </w:r>
      <w:bookmarkEnd w:id="177"/>
    </w:p>
    <w:p w14:paraId="45DB216A"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029DAB31"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4494" w:dyaOrig="5584" w14:anchorId="607A33FE">
          <v:shape id="_x0000_i2506" type="#_x0000_t75" style="width:453.5pt;height:175.5pt" o:ole="">
            <v:imagedata r:id="rId216" o:title=""/>
          </v:shape>
          <o:OLEObject Type="Embed" ProgID="Visio.Drawing.11" ShapeID="_x0000_i2506" DrawAspect="Content" ObjectID="_1574283860" r:id="rId217"/>
        </w:object>
      </w:r>
    </w:p>
    <w:p w14:paraId="75BD1572"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71EC9B6B" w14:textId="77777777" w:rsidR="006F116E" w:rsidRPr="00C902D4" w:rsidRDefault="006F116E" w:rsidP="00AF7805">
      <w:pPr>
        <w:pStyle w:val="atext"/>
        <w:spacing w:line="360" w:lineRule="auto"/>
        <w:ind w:left="360" w:firstLine="0"/>
        <w:rPr>
          <w:rFonts w:ascii="Arial" w:hAnsi="Arial" w:cs="Arial"/>
          <w:b/>
          <w:color w:val="000000"/>
          <w:sz w:val="20"/>
          <w:szCs w:val="20"/>
        </w:rPr>
      </w:pPr>
      <w:r w:rsidRPr="00C902D4">
        <w:rPr>
          <w:rFonts w:ascii="Arial" w:hAnsi="Arial" w:cs="Arial"/>
          <w:b/>
          <w:color w:val="000000"/>
          <w:sz w:val="20"/>
          <w:szCs w:val="20"/>
        </w:rPr>
        <w:t>Mục đích, ý nghĩa:</w:t>
      </w:r>
    </w:p>
    <w:p w14:paraId="1D134319" w14:textId="77777777" w:rsidR="006F116E" w:rsidRPr="00C902D4" w:rsidRDefault="006F116E"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Thiết lập kỳ đánh giá sử dụng cho nghiệp vụ.</w:t>
      </w:r>
    </w:p>
    <w:p w14:paraId="0701C6DD" w14:textId="77777777" w:rsidR="006F116E" w:rsidRPr="00C902D4" w:rsidRDefault="006F116E" w:rsidP="00AF7805">
      <w:pPr>
        <w:pStyle w:val="atext"/>
        <w:spacing w:line="360" w:lineRule="auto"/>
        <w:ind w:firstLine="360"/>
        <w:rPr>
          <w:rFonts w:ascii="Arial" w:hAnsi="Arial" w:cs="Arial"/>
          <w:b/>
          <w:color w:val="000000"/>
          <w:sz w:val="20"/>
          <w:szCs w:val="20"/>
        </w:rPr>
      </w:pPr>
      <w:r w:rsidRPr="00C902D4">
        <w:rPr>
          <w:rFonts w:ascii="Arial" w:hAnsi="Arial" w:cs="Arial"/>
          <w:b/>
          <w:color w:val="000000"/>
          <w:sz w:val="20"/>
          <w:szCs w:val="20"/>
        </w:rPr>
        <w:t>Vai trò thực hiện:</w:t>
      </w:r>
    </w:p>
    <w:p w14:paraId="6A36C946" w14:textId="77777777" w:rsidR="006F116E" w:rsidRPr="00C902D4" w:rsidRDefault="006F116E"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 danh mục Kỳ đánh giá.</w:t>
      </w:r>
    </w:p>
    <w:p w14:paraId="52D47D16" w14:textId="77777777" w:rsidR="006F116E" w:rsidRPr="00C902D4" w:rsidRDefault="006F116E" w:rsidP="00AF7805">
      <w:pPr>
        <w:pStyle w:val="atext"/>
        <w:spacing w:line="360" w:lineRule="auto"/>
        <w:ind w:firstLine="360"/>
        <w:rPr>
          <w:rFonts w:ascii="Arial" w:hAnsi="Arial" w:cs="Arial"/>
          <w:b/>
          <w:color w:val="000000"/>
          <w:sz w:val="20"/>
          <w:szCs w:val="20"/>
          <w:lang w:val="vi-VN"/>
        </w:rPr>
      </w:pPr>
      <w:r w:rsidRPr="00C902D4">
        <w:rPr>
          <w:rFonts w:ascii="Arial" w:hAnsi="Arial" w:cs="Arial"/>
          <w:b/>
          <w:color w:val="000000"/>
          <w:sz w:val="20"/>
          <w:szCs w:val="20"/>
          <w:lang w:val="vi-VN"/>
        </w:rPr>
        <w:t>Các bước thực hiện:</w:t>
      </w:r>
    </w:p>
    <w:p w14:paraId="3CCF9C18"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1:</w:t>
      </w:r>
      <w:r w:rsidRPr="00C902D4">
        <w:rPr>
          <w:rFonts w:ascii="Arial" w:hAnsi="Arial" w:cs="Arial"/>
          <w:color w:val="000000"/>
          <w:sz w:val="20"/>
          <w:szCs w:val="20"/>
          <w:lang w:val="vi-VN"/>
        </w:rPr>
        <w:t xml:space="preserve"> Chọn chức năng: Hoạch định nhân sự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Kỳ đánh giá. Hệ thống mặc định hiển danh sách 10 </w:t>
      </w:r>
      <w:r w:rsidRPr="00C902D4">
        <w:rPr>
          <w:rFonts w:ascii="Arial" w:hAnsi="Arial" w:cs="Arial"/>
          <w:bCs/>
          <w:color w:val="000000"/>
          <w:sz w:val="20"/>
          <w:szCs w:val="20"/>
          <w:lang w:val="vi-VN" w:eastAsia="ja-JP"/>
        </w:rPr>
        <w:t>bản ghi</w:t>
      </w:r>
      <w:r w:rsidRPr="00C902D4">
        <w:rPr>
          <w:rFonts w:ascii="Arial" w:hAnsi="Arial" w:cs="Arial"/>
          <w:color w:val="000000"/>
          <w:sz w:val="20"/>
          <w:szCs w:val="20"/>
          <w:lang w:val="vi-VN"/>
        </w:rPr>
        <w:t xml:space="preserve"> được tạo mới nhất tại lưới bên trái.</w:t>
      </w:r>
    </w:p>
    <w:p w14:paraId="03A41C2A"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2:</w:t>
      </w:r>
      <w:r w:rsidRPr="00C902D4">
        <w:rPr>
          <w:rFonts w:ascii="Arial" w:hAnsi="Arial" w:cs="Arial"/>
          <w:color w:val="000000"/>
          <w:sz w:val="20"/>
          <w:szCs w:val="20"/>
          <w:lang w:val="vi-VN"/>
        </w:rPr>
        <w:t xml:space="preserve"> Người dùng thực hiện thao tác tại vùng nhập thông tin. </w:t>
      </w:r>
    </w:p>
    <w:p w14:paraId="49D929C2" w14:textId="77777777" w:rsidR="006F116E" w:rsidRPr="00C902D4" w:rsidRDefault="006F116E" w:rsidP="00AF7805">
      <w:pPr>
        <w:pStyle w:val="atext"/>
        <w:spacing w:line="360" w:lineRule="auto"/>
        <w:ind w:left="1800" w:firstLine="0"/>
        <w:rPr>
          <w:rFonts w:ascii="Arial" w:hAnsi="Arial" w:cs="Arial"/>
          <w:b/>
          <w:color w:val="000000"/>
          <w:sz w:val="20"/>
          <w:szCs w:val="20"/>
          <w:lang w:val="vi-VN"/>
        </w:rPr>
      </w:pPr>
      <w:r w:rsidRPr="00C902D4">
        <w:rPr>
          <w:rFonts w:ascii="Arial" w:hAnsi="Arial" w:cs="Arial"/>
          <w:color w:val="000000"/>
          <w:sz w:val="20"/>
          <w:szCs w:val="20"/>
          <w:lang w:val="vi-VN"/>
        </w:rPr>
        <w:t>Thông tin sau khi lưu vào hệ thống thành công sẽ hiển thị trên lưới dữ liệu.</w:t>
      </w:r>
    </w:p>
    <w:p w14:paraId="2B23E1A7" w14:textId="77777777" w:rsidR="006F116E" w:rsidRPr="00C902D4" w:rsidRDefault="006F116E" w:rsidP="00AF7805">
      <w:pPr>
        <w:pStyle w:val="atext"/>
        <w:spacing w:line="360" w:lineRule="auto"/>
        <w:ind w:left="1800" w:firstLine="0"/>
        <w:rPr>
          <w:rFonts w:ascii="Arial" w:hAnsi="Arial" w:cs="Arial"/>
          <w:color w:val="000000"/>
          <w:sz w:val="20"/>
          <w:szCs w:val="20"/>
          <w:lang w:val="vi-VN"/>
        </w:rPr>
      </w:pPr>
      <w:r w:rsidRPr="00C902D4">
        <w:rPr>
          <w:rFonts w:ascii="Arial" w:hAnsi="Arial" w:cs="Arial"/>
          <w:color w:val="000000"/>
          <w:sz w:val="20"/>
          <w:szCs w:val="20"/>
          <w:lang w:val="vi-VN"/>
        </w:rPr>
        <w:t>Người dùng thao tác tại các nút chức năng: Làm mới, Ghi, Chọn, Xóa, Xuất excel.</w:t>
      </w:r>
    </w:p>
    <w:p w14:paraId="1A9485E8"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4EE1DEA3"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182"/>
        <w:gridCol w:w="821"/>
        <w:gridCol w:w="687"/>
        <w:gridCol w:w="839"/>
        <w:gridCol w:w="1571"/>
        <w:gridCol w:w="811"/>
        <w:gridCol w:w="1177"/>
        <w:gridCol w:w="1401"/>
      </w:tblGrid>
      <w:tr w:rsidR="006F116E" w:rsidRPr="00C902D4" w14:paraId="23DC9E68" w14:textId="77777777" w:rsidTr="004F5ABB">
        <w:trPr>
          <w:trHeight w:val="1005"/>
          <w:tblHeader/>
        </w:trPr>
        <w:tc>
          <w:tcPr>
            <w:tcW w:w="0" w:type="auto"/>
            <w:shd w:val="clear" w:color="auto" w:fill="auto"/>
            <w:vAlign w:val="center"/>
            <w:hideMark/>
          </w:tcPr>
          <w:p w14:paraId="4A26E663"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51612F44"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185F329A"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724EAD5"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7E519949"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B72704B"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04AC0F2"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1ED8B345"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7A62301C"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33592FD7" w14:textId="77777777" w:rsidTr="004F5ABB">
        <w:trPr>
          <w:trHeight w:val="772"/>
        </w:trPr>
        <w:tc>
          <w:tcPr>
            <w:tcW w:w="0" w:type="auto"/>
            <w:shd w:val="clear" w:color="auto" w:fill="auto"/>
            <w:vAlign w:val="center"/>
          </w:tcPr>
          <w:p w14:paraId="61B5B58D"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1302BDC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Mã kỳ đánh giá</w:t>
            </w:r>
          </w:p>
        </w:tc>
        <w:tc>
          <w:tcPr>
            <w:tcW w:w="0" w:type="auto"/>
            <w:shd w:val="clear" w:color="auto" w:fill="auto"/>
            <w:vAlign w:val="center"/>
          </w:tcPr>
          <w:p w14:paraId="6B37A082"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501588E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20</w:t>
            </w:r>
          </w:p>
        </w:tc>
        <w:tc>
          <w:tcPr>
            <w:tcW w:w="0" w:type="auto"/>
            <w:shd w:val="clear" w:color="auto" w:fill="auto"/>
            <w:vAlign w:val="center"/>
          </w:tcPr>
          <w:p w14:paraId="65329C9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61ADA13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5D0FD2A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4311A95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không được trùng nhau</w:t>
            </w:r>
          </w:p>
        </w:tc>
        <w:tc>
          <w:tcPr>
            <w:tcW w:w="0" w:type="auto"/>
            <w:shd w:val="clear" w:color="auto" w:fill="auto"/>
            <w:vAlign w:val="center"/>
          </w:tcPr>
          <w:p w14:paraId="179B13F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41965B87" w14:textId="77777777" w:rsidTr="004F5ABB">
        <w:trPr>
          <w:trHeight w:val="772"/>
        </w:trPr>
        <w:tc>
          <w:tcPr>
            <w:tcW w:w="0" w:type="auto"/>
            <w:shd w:val="clear" w:color="auto" w:fill="auto"/>
            <w:vAlign w:val="center"/>
          </w:tcPr>
          <w:p w14:paraId="7F8D076B"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2</w:t>
            </w:r>
          </w:p>
        </w:tc>
        <w:tc>
          <w:tcPr>
            <w:tcW w:w="0" w:type="auto"/>
            <w:shd w:val="clear" w:color="auto" w:fill="auto"/>
            <w:vAlign w:val="center"/>
          </w:tcPr>
          <w:p w14:paraId="60629C8A"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Tên kỳ đánh giá</w:t>
            </w:r>
          </w:p>
        </w:tc>
        <w:tc>
          <w:tcPr>
            <w:tcW w:w="0" w:type="auto"/>
            <w:shd w:val="clear" w:color="auto" w:fill="auto"/>
            <w:vAlign w:val="center"/>
          </w:tcPr>
          <w:p w14:paraId="421C3FF6"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50CE9470"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255</w:t>
            </w:r>
          </w:p>
        </w:tc>
        <w:tc>
          <w:tcPr>
            <w:tcW w:w="0" w:type="auto"/>
            <w:shd w:val="clear" w:color="auto" w:fill="auto"/>
            <w:vAlign w:val="center"/>
          </w:tcPr>
          <w:p w14:paraId="20215EE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3B41E7E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6A6A870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13CABF8F"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Nhập tên kỳ đánh giá</w:t>
            </w:r>
          </w:p>
        </w:tc>
        <w:tc>
          <w:tcPr>
            <w:tcW w:w="0" w:type="auto"/>
            <w:shd w:val="clear" w:color="auto" w:fill="auto"/>
            <w:vAlign w:val="center"/>
          </w:tcPr>
          <w:p w14:paraId="64238446"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4A73099F" w14:textId="77777777" w:rsidTr="004F5ABB">
        <w:trPr>
          <w:trHeight w:val="1335"/>
        </w:trPr>
        <w:tc>
          <w:tcPr>
            <w:tcW w:w="0" w:type="auto"/>
            <w:shd w:val="clear" w:color="auto" w:fill="auto"/>
            <w:vAlign w:val="center"/>
          </w:tcPr>
          <w:p w14:paraId="40422BAD"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45925953"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Ngày BĐ kỳ đánh giá</w:t>
            </w:r>
          </w:p>
        </w:tc>
        <w:tc>
          <w:tcPr>
            <w:tcW w:w="0" w:type="auto"/>
            <w:shd w:val="clear" w:color="auto" w:fill="auto"/>
            <w:vAlign w:val="center"/>
          </w:tcPr>
          <w:p w14:paraId="1A7997F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Ngày tháng</w:t>
            </w:r>
          </w:p>
        </w:tc>
        <w:tc>
          <w:tcPr>
            <w:tcW w:w="0" w:type="auto"/>
            <w:shd w:val="clear" w:color="auto" w:fill="auto"/>
            <w:vAlign w:val="center"/>
          </w:tcPr>
          <w:p w14:paraId="45C7141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shd w:val="clear" w:color="auto" w:fill="auto"/>
            <w:vAlign w:val="center"/>
          </w:tcPr>
          <w:p w14:paraId="015B069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1C18538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6C483961"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29CE287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Nhập ngày bắt đầu của kỳ đánh giá</w:t>
            </w:r>
          </w:p>
        </w:tc>
        <w:tc>
          <w:tcPr>
            <w:tcW w:w="0" w:type="auto"/>
            <w:shd w:val="clear" w:color="auto" w:fill="auto"/>
            <w:vAlign w:val="center"/>
          </w:tcPr>
          <w:p w14:paraId="64F29CB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Datetime</w:t>
            </w:r>
          </w:p>
        </w:tc>
      </w:tr>
      <w:tr w:rsidR="006F116E" w:rsidRPr="00C902D4" w14:paraId="1FDDA562" w14:textId="77777777" w:rsidTr="004F5ABB">
        <w:trPr>
          <w:trHeight w:val="1335"/>
        </w:trPr>
        <w:tc>
          <w:tcPr>
            <w:tcW w:w="0" w:type="auto"/>
            <w:shd w:val="clear" w:color="auto" w:fill="auto"/>
            <w:vAlign w:val="center"/>
          </w:tcPr>
          <w:p w14:paraId="3A44FD3E"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03B3FD42"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Ngày KT kỳ đánh giá</w:t>
            </w:r>
          </w:p>
        </w:tc>
        <w:tc>
          <w:tcPr>
            <w:tcW w:w="0" w:type="auto"/>
            <w:shd w:val="clear" w:color="auto" w:fill="auto"/>
            <w:vAlign w:val="center"/>
          </w:tcPr>
          <w:p w14:paraId="2B07764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Ngày tháng</w:t>
            </w:r>
          </w:p>
        </w:tc>
        <w:tc>
          <w:tcPr>
            <w:tcW w:w="0" w:type="auto"/>
            <w:shd w:val="clear" w:color="auto" w:fill="auto"/>
            <w:vAlign w:val="center"/>
          </w:tcPr>
          <w:p w14:paraId="5850C56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shd w:val="clear" w:color="auto" w:fill="auto"/>
            <w:vAlign w:val="center"/>
          </w:tcPr>
          <w:p w14:paraId="2DB1CAD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18BEC24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69306F37"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02278520"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Nhập ngày kết thúc của kỳ đánh giá</w:t>
            </w:r>
          </w:p>
        </w:tc>
        <w:tc>
          <w:tcPr>
            <w:tcW w:w="0" w:type="auto"/>
            <w:shd w:val="clear" w:color="auto" w:fill="auto"/>
            <w:vAlign w:val="center"/>
          </w:tcPr>
          <w:p w14:paraId="412ABE9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Datetime</w:t>
            </w:r>
          </w:p>
        </w:tc>
      </w:tr>
      <w:tr w:rsidR="006F116E" w:rsidRPr="00C902D4" w14:paraId="2480458F" w14:textId="77777777" w:rsidTr="004F5ABB">
        <w:trPr>
          <w:trHeight w:val="1335"/>
        </w:trPr>
        <w:tc>
          <w:tcPr>
            <w:tcW w:w="0" w:type="auto"/>
            <w:shd w:val="clear" w:color="auto" w:fill="auto"/>
            <w:vAlign w:val="center"/>
          </w:tcPr>
          <w:p w14:paraId="151E6FE1"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5</w:t>
            </w:r>
          </w:p>
        </w:tc>
        <w:tc>
          <w:tcPr>
            <w:tcW w:w="0" w:type="auto"/>
            <w:shd w:val="clear" w:color="auto" w:fill="auto"/>
            <w:vAlign w:val="center"/>
          </w:tcPr>
          <w:p w14:paraId="4BB6C4F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Phân bổ kỳ đánh giá</w:t>
            </w:r>
          </w:p>
        </w:tc>
        <w:tc>
          <w:tcPr>
            <w:tcW w:w="0" w:type="auto"/>
            <w:shd w:val="clear" w:color="auto" w:fill="auto"/>
            <w:vAlign w:val="center"/>
          </w:tcPr>
          <w:p w14:paraId="3DAECA0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7588BB3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19831CED"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55F971F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Danh mục tham số hệ thống (tháng, quý, 6 tháng, năm)</w:t>
            </w:r>
          </w:p>
        </w:tc>
        <w:tc>
          <w:tcPr>
            <w:tcW w:w="0" w:type="auto"/>
            <w:shd w:val="clear" w:color="auto" w:fill="auto"/>
            <w:vAlign w:val="center"/>
          </w:tcPr>
          <w:p w14:paraId="5D95B73E"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53A3AD4C"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Chọn một item</w:t>
            </w:r>
          </w:p>
        </w:tc>
        <w:tc>
          <w:tcPr>
            <w:tcW w:w="0" w:type="auto"/>
            <w:shd w:val="clear" w:color="auto" w:fill="auto"/>
            <w:vAlign w:val="center"/>
          </w:tcPr>
          <w:p w14:paraId="493C2C6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Combobox</w:t>
            </w:r>
          </w:p>
        </w:tc>
      </w:tr>
      <w:tr w:rsidR="006F116E" w:rsidRPr="00C902D4" w14:paraId="37A769BB" w14:textId="77777777" w:rsidTr="004F5ABB">
        <w:trPr>
          <w:trHeight w:val="1335"/>
        </w:trPr>
        <w:tc>
          <w:tcPr>
            <w:tcW w:w="0" w:type="auto"/>
            <w:shd w:val="clear" w:color="auto" w:fill="auto"/>
            <w:vAlign w:val="center"/>
          </w:tcPr>
          <w:p w14:paraId="67F94621"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6</w:t>
            </w:r>
          </w:p>
        </w:tc>
        <w:tc>
          <w:tcPr>
            <w:tcW w:w="0" w:type="auto"/>
            <w:shd w:val="clear" w:color="auto" w:fill="auto"/>
            <w:vAlign w:val="center"/>
          </w:tcPr>
          <w:p w14:paraId="61044F41"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Kỳ đánh giá áp dụng cho</w:t>
            </w:r>
          </w:p>
        </w:tc>
        <w:tc>
          <w:tcPr>
            <w:tcW w:w="0" w:type="auto"/>
            <w:shd w:val="clear" w:color="auto" w:fill="auto"/>
            <w:vAlign w:val="center"/>
          </w:tcPr>
          <w:p w14:paraId="7D6166B2"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1CADC50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516D96C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Không</w:t>
            </w:r>
          </w:p>
        </w:tc>
        <w:tc>
          <w:tcPr>
            <w:tcW w:w="0" w:type="auto"/>
            <w:shd w:val="clear" w:color="auto" w:fill="auto"/>
            <w:vAlign w:val="center"/>
          </w:tcPr>
          <w:p w14:paraId="743F4C2D"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Danh mục tham số hệ thống (tính lương, không tính lương)</w:t>
            </w:r>
          </w:p>
        </w:tc>
        <w:tc>
          <w:tcPr>
            <w:tcW w:w="0" w:type="auto"/>
            <w:shd w:val="clear" w:color="auto" w:fill="auto"/>
            <w:vAlign w:val="center"/>
          </w:tcPr>
          <w:p w14:paraId="3B5A5767"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13D7EA6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Chọn một item</w:t>
            </w:r>
          </w:p>
        </w:tc>
        <w:tc>
          <w:tcPr>
            <w:tcW w:w="0" w:type="auto"/>
            <w:shd w:val="clear" w:color="auto" w:fill="auto"/>
            <w:vAlign w:val="center"/>
          </w:tcPr>
          <w:p w14:paraId="5D483F0B"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Combobox</w:t>
            </w:r>
          </w:p>
        </w:tc>
      </w:tr>
      <w:tr w:rsidR="006F116E" w:rsidRPr="00C902D4" w14:paraId="529FF32D" w14:textId="77777777" w:rsidTr="004F5ABB">
        <w:trPr>
          <w:trHeight w:val="80"/>
        </w:trPr>
        <w:tc>
          <w:tcPr>
            <w:tcW w:w="0" w:type="auto"/>
            <w:shd w:val="clear" w:color="auto" w:fill="auto"/>
            <w:vAlign w:val="center"/>
          </w:tcPr>
          <w:p w14:paraId="2C8FF184"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7</w:t>
            </w:r>
          </w:p>
        </w:tc>
        <w:tc>
          <w:tcPr>
            <w:tcW w:w="0" w:type="auto"/>
            <w:shd w:val="clear" w:color="auto" w:fill="auto"/>
            <w:vAlign w:val="center"/>
          </w:tcPr>
          <w:p w14:paraId="293132D7"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5F782C6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204D7F5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581BA88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381C9D5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3CCD77E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317D126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sz w:val="20"/>
              </w:rPr>
              <w:t>Mô tả thêm</w:t>
            </w:r>
          </w:p>
        </w:tc>
        <w:tc>
          <w:tcPr>
            <w:tcW w:w="0" w:type="auto"/>
            <w:shd w:val="clear" w:color="auto" w:fill="auto"/>
            <w:vAlign w:val="center"/>
          </w:tcPr>
          <w:p w14:paraId="263822E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bl>
    <w:p w14:paraId="5D40D778" w14:textId="77777777" w:rsidR="006F116E" w:rsidRPr="00C902D4" w:rsidRDefault="006F116E"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2047"/>
        <w:gridCol w:w="3937"/>
        <w:gridCol w:w="2486"/>
      </w:tblGrid>
      <w:tr w:rsidR="006F116E" w:rsidRPr="00C902D4" w14:paraId="17CCE915" w14:textId="77777777" w:rsidTr="004F5ABB">
        <w:trPr>
          <w:tblHeader/>
        </w:trPr>
        <w:tc>
          <w:tcPr>
            <w:tcW w:w="0" w:type="auto"/>
            <w:shd w:val="clear" w:color="auto" w:fill="auto"/>
            <w:vAlign w:val="center"/>
          </w:tcPr>
          <w:p w14:paraId="1B96F36F" w14:textId="77777777" w:rsidR="006F116E" w:rsidRPr="00C902D4" w:rsidRDefault="006F116E" w:rsidP="00AF7805">
            <w:pPr>
              <w:pStyle w:val="-Tiubng"/>
              <w:spacing w:before="120" w:after="120"/>
              <w:rPr>
                <w:rFonts w:cs="Arial"/>
              </w:rPr>
            </w:pPr>
            <w:r w:rsidRPr="00C902D4">
              <w:rPr>
                <w:rFonts w:cs="Arial"/>
              </w:rPr>
              <w:lastRenderedPageBreak/>
              <w:t>STT</w:t>
            </w:r>
          </w:p>
        </w:tc>
        <w:tc>
          <w:tcPr>
            <w:tcW w:w="0" w:type="auto"/>
            <w:shd w:val="clear" w:color="auto" w:fill="auto"/>
            <w:vAlign w:val="center"/>
          </w:tcPr>
          <w:p w14:paraId="09059ED4" w14:textId="77777777" w:rsidR="006F116E" w:rsidRPr="00C902D4" w:rsidRDefault="006F116E" w:rsidP="00AF7805">
            <w:pPr>
              <w:pStyle w:val="-Tiubng"/>
              <w:spacing w:before="120" w:after="120"/>
              <w:rPr>
                <w:rFonts w:cs="Arial"/>
              </w:rPr>
            </w:pPr>
            <w:r w:rsidRPr="00C902D4">
              <w:rPr>
                <w:rFonts w:cs="Arial"/>
              </w:rPr>
              <w:t>Trường thông tin</w:t>
            </w:r>
          </w:p>
        </w:tc>
        <w:tc>
          <w:tcPr>
            <w:tcW w:w="0" w:type="auto"/>
            <w:shd w:val="clear" w:color="auto" w:fill="auto"/>
            <w:vAlign w:val="center"/>
          </w:tcPr>
          <w:p w14:paraId="37AAD2A7" w14:textId="77777777" w:rsidR="006F116E" w:rsidRPr="00C902D4" w:rsidRDefault="006F116E" w:rsidP="00AF7805">
            <w:pPr>
              <w:pStyle w:val="-Tiubng"/>
              <w:spacing w:before="120" w:after="120"/>
              <w:rPr>
                <w:rFonts w:cs="Arial"/>
              </w:rPr>
            </w:pPr>
            <w:r w:rsidRPr="00C902D4">
              <w:rPr>
                <w:rFonts w:cs="Arial"/>
              </w:rPr>
              <w:t>Ghi chú</w:t>
            </w:r>
          </w:p>
        </w:tc>
        <w:tc>
          <w:tcPr>
            <w:tcW w:w="0" w:type="auto"/>
            <w:shd w:val="clear" w:color="auto" w:fill="auto"/>
            <w:vAlign w:val="center"/>
          </w:tcPr>
          <w:p w14:paraId="2F602DE1" w14:textId="77777777" w:rsidR="006F116E" w:rsidRPr="00C902D4" w:rsidRDefault="006F116E" w:rsidP="00AF7805">
            <w:pPr>
              <w:pStyle w:val="-Tiubng"/>
              <w:spacing w:before="120" w:after="120"/>
              <w:rPr>
                <w:rFonts w:cs="Arial"/>
              </w:rPr>
            </w:pPr>
            <w:r w:rsidRPr="00C902D4">
              <w:rPr>
                <w:rFonts w:cs="Arial"/>
              </w:rPr>
              <w:t>Đối tượng trên giao diện</w:t>
            </w:r>
          </w:p>
        </w:tc>
      </w:tr>
      <w:tr w:rsidR="006F116E" w:rsidRPr="00C902D4" w14:paraId="3EF095E4" w14:textId="77777777" w:rsidTr="004F5ABB">
        <w:trPr>
          <w:tblHeader/>
        </w:trPr>
        <w:tc>
          <w:tcPr>
            <w:tcW w:w="0" w:type="auto"/>
            <w:shd w:val="clear" w:color="auto" w:fill="auto"/>
            <w:vAlign w:val="center"/>
          </w:tcPr>
          <w:p w14:paraId="2B168407"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1</w:t>
            </w:r>
          </w:p>
        </w:tc>
        <w:tc>
          <w:tcPr>
            <w:tcW w:w="0" w:type="auto"/>
            <w:shd w:val="clear" w:color="auto" w:fill="auto"/>
            <w:vAlign w:val="center"/>
          </w:tcPr>
          <w:p w14:paraId="19D3B944"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Mã kỳ đánh giá</w:t>
            </w:r>
          </w:p>
        </w:tc>
        <w:tc>
          <w:tcPr>
            <w:tcW w:w="0" w:type="auto"/>
            <w:shd w:val="clear" w:color="auto" w:fill="auto"/>
            <w:vAlign w:val="center"/>
          </w:tcPr>
          <w:p w14:paraId="6A772C6F"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 xml:space="preserve">Mã </w:t>
            </w:r>
            <w:r w:rsidRPr="00C902D4">
              <w:rPr>
                <w:rFonts w:cs="Arial"/>
                <w:lang w:val="en-US"/>
              </w:rPr>
              <w:t>kỳ đánh giá”</w:t>
            </w:r>
          </w:p>
        </w:tc>
        <w:tc>
          <w:tcPr>
            <w:tcW w:w="0" w:type="auto"/>
            <w:shd w:val="clear" w:color="auto" w:fill="auto"/>
            <w:vAlign w:val="center"/>
          </w:tcPr>
          <w:p w14:paraId="78F08A25"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3378B828" w14:textId="77777777" w:rsidTr="004F5ABB">
        <w:trPr>
          <w:tblHeader/>
        </w:trPr>
        <w:tc>
          <w:tcPr>
            <w:tcW w:w="0" w:type="auto"/>
            <w:shd w:val="clear" w:color="auto" w:fill="auto"/>
            <w:vAlign w:val="center"/>
          </w:tcPr>
          <w:p w14:paraId="2EB32DC3"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2</w:t>
            </w:r>
          </w:p>
        </w:tc>
        <w:tc>
          <w:tcPr>
            <w:tcW w:w="0" w:type="auto"/>
            <w:shd w:val="clear" w:color="auto" w:fill="auto"/>
            <w:vAlign w:val="center"/>
          </w:tcPr>
          <w:p w14:paraId="2AEF54D4"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Tên kỳ đánh giá</w:t>
            </w:r>
          </w:p>
        </w:tc>
        <w:tc>
          <w:tcPr>
            <w:tcW w:w="0" w:type="auto"/>
            <w:shd w:val="clear" w:color="auto" w:fill="auto"/>
            <w:vAlign w:val="center"/>
          </w:tcPr>
          <w:p w14:paraId="3A960B54"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w:t>
            </w:r>
            <w:r w:rsidRPr="00C902D4">
              <w:rPr>
                <w:rFonts w:cs="Arial"/>
              </w:rPr>
              <w:t xml:space="preserve">Tên </w:t>
            </w:r>
            <w:r w:rsidRPr="00C902D4">
              <w:rPr>
                <w:rFonts w:cs="Arial"/>
                <w:lang w:val="en-US"/>
              </w:rPr>
              <w:t>kỳ đánh giá”</w:t>
            </w:r>
          </w:p>
        </w:tc>
        <w:tc>
          <w:tcPr>
            <w:tcW w:w="0" w:type="auto"/>
            <w:shd w:val="clear" w:color="auto" w:fill="auto"/>
            <w:vAlign w:val="center"/>
          </w:tcPr>
          <w:p w14:paraId="293D65D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6C488484" w14:textId="77777777" w:rsidTr="004F5ABB">
        <w:trPr>
          <w:tblHeader/>
        </w:trPr>
        <w:tc>
          <w:tcPr>
            <w:tcW w:w="0" w:type="auto"/>
            <w:shd w:val="clear" w:color="auto" w:fill="auto"/>
            <w:vAlign w:val="center"/>
          </w:tcPr>
          <w:p w14:paraId="393DA236"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3</w:t>
            </w:r>
          </w:p>
        </w:tc>
        <w:tc>
          <w:tcPr>
            <w:tcW w:w="0" w:type="auto"/>
            <w:shd w:val="clear" w:color="auto" w:fill="auto"/>
            <w:vAlign w:val="center"/>
          </w:tcPr>
          <w:p w14:paraId="0C84B6A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Ngày BĐ kỳ đánh giá</w:t>
            </w:r>
          </w:p>
        </w:tc>
        <w:tc>
          <w:tcPr>
            <w:tcW w:w="0" w:type="auto"/>
            <w:shd w:val="clear" w:color="auto" w:fill="auto"/>
            <w:vAlign w:val="center"/>
          </w:tcPr>
          <w:p w14:paraId="5A5EFD2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“Ngày BĐ kỳ đánh giá”</w:t>
            </w:r>
          </w:p>
        </w:tc>
        <w:tc>
          <w:tcPr>
            <w:tcW w:w="0" w:type="auto"/>
            <w:shd w:val="clear" w:color="auto" w:fill="auto"/>
            <w:vAlign w:val="center"/>
          </w:tcPr>
          <w:p w14:paraId="0921AF23"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4E51356A" w14:textId="77777777" w:rsidTr="004F5ABB">
        <w:trPr>
          <w:tblHeader/>
        </w:trPr>
        <w:tc>
          <w:tcPr>
            <w:tcW w:w="0" w:type="auto"/>
            <w:shd w:val="clear" w:color="auto" w:fill="auto"/>
            <w:vAlign w:val="center"/>
          </w:tcPr>
          <w:p w14:paraId="35109BA3"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4</w:t>
            </w:r>
          </w:p>
        </w:tc>
        <w:tc>
          <w:tcPr>
            <w:tcW w:w="0" w:type="auto"/>
            <w:shd w:val="clear" w:color="auto" w:fill="auto"/>
            <w:vAlign w:val="center"/>
          </w:tcPr>
          <w:p w14:paraId="592F946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Ngày KT kỳ đánh giá</w:t>
            </w:r>
          </w:p>
        </w:tc>
        <w:tc>
          <w:tcPr>
            <w:tcW w:w="0" w:type="auto"/>
            <w:shd w:val="clear" w:color="auto" w:fill="auto"/>
            <w:vAlign w:val="center"/>
          </w:tcPr>
          <w:p w14:paraId="115D2B9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“Ngày KT kỳ đánh giá”</w:t>
            </w:r>
          </w:p>
        </w:tc>
        <w:tc>
          <w:tcPr>
            <w:tcW w:w="0" w:type="auto"/>
            <w:shd w:val="clear" w:color="auto" w:fill="auto"/>
            <w:vAlign w:val="center"/>
          </w:tcPr>
          <w:p w14:paraId="3E5E9A46"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bl>
    <w:p w14:paraId="1C7AF003"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kỳ đánh giá đã nhập vào hệ thống.</w:t>
      </w:r>
    </w:p>
    <w:p w14:paraId="33566806"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Dữ liệu được sắp xếp theo dữ liệu được tạo gần nhất. </w:t>
      </w:r>
    </w:p>
    <w:p w14:paraId="14E18C38"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2BCCF23F"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991"/>
        <w:gridCol w:w="7385"/>
      </w:tblGrid>
      <w:tr w:rsidR="006F116E" w:rsidRPr="00C902D4" w14:paraId="60CF3065" w14:textId="77777777" w:rsidTr="004F5ABB">
        <w:trPr>
          <w:trHeight w:val="377"/>
        </w:trPr>
        <w:tc>
          <w:tcPr>
            <w:tcW w:w="0" w:type="auto"/>
            <w:shd w:val="clear" w:color="auto" w:fill="auto"/>
            <w:vAlign w:val="center"/>
          </w:tcPr>
          <w:p w14:paraId="707633AD"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shd w:val="clear" w:color="auto" w:fill="auto"/>
            <w:vAlign w:val="center"/>
          </w:tcPr>
          <w:p w14:paraId="01A9570F"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shd w:val="clear" w:color="auto" w:fill="auto"/>
            <w:vAlign w:val="center"/>
          </w:tcPr>
          <w:p w14:paraId="587D7A71"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12A860C4" w14:textId="77777777" w:rsidTr="004F5ABB">
        <w:tc>
          <w:tcPr>
            <w:tcW w:w="0" w:type="auto"/>
            <w:shd w:val="clear" w:color="auto" w:fill="auto"/>
            <w:vAlign w:val="center"/>
          </w:tcPr>
          <w:p w14:paraId="078074DA" w14:textId="77777777" w:rsidR="006F116E" w:rsidRPr="00C902D4" w:rsidRDefault="006F116E" w:rsidP="00AF7805">
            <w:pPr>
              <w:pStyle w:val="ListParagraph"/>
              <w:tabs>
                <w:tab w:val="left" w:pos="630"/>
              </w:tabs>
              <w:spacing w:after="120" w:line="360" w:lineRule="auto"/>
              <w:ind w:left="360"/>
              <w:contextualSpacing/>
              <w:rPr>
                <w:rFonts w:cs="Arial"/>
                <w:sz w:val="20"/>
                <w:szCs w:val="20"/>
                <w:lang w:val="en-US"/>
              </w:rPr>
            </w:pPr>
            <w:r w:rsidRPr="00C902D4">
              <w:rPr>
                <w:rFonts w:cs="Arial"/>
                <w:sz w:val="20"/>
                <w:szCs w:val="20"/>
                <w:lang w:val="en-US"/>
              </w:rPr>
              <w:t>1</w:t>
            </w:r>
          </w:p>
        </w:tc>
        <w:tc>
          <w:tcPr>
            <w:tcW w:w="0" w:type="auto"/>
            <w:shd w:val="clear" w:color="auto" w:fill="auto"/>
            <w:vAlign w:val="center"/>
          </w:tcPr>
          <w:p w14:paraId="660F80B9"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shd w:val="clear" w:color="auto" w:fill="auto"/>
            <w:vAlign w:val="center"/>
          </w:tcPr>
          <w:p w14:paraId="7BCA1584"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3F2143C1" w14:textId="77777777" w:rsidTr="004F5ABB">
        <w:tc>
          <w:tcPr>
            <w:tcW w:w="0" w:type="auto"/>
            <w:shd w:val="clear" w:color="auto" w:fill="auto"/>
            <w:vAlign w:val="center"/>
          </w:tcPr>
          <w:p w14:paraId="609503C3"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2</w:t>
            </w:r>
          </w:p>
        </w:tc>
        <w:tc>
          <w:tcPr>
            <w:tcW w:w="0" w:type="auto"/>
            <w:shd w:val="clear" w:color="auto" w:fill="auto"/>
            <w:vAlign w:val="center"/>
          </w:tcPr>
          <w:p w14:paraId="4FBE3165"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shd w:val="clear" w:color="auto" w:fill="auto"/>
            <w:vAlign w:val="center"/>
          </w:tcPr>
          <w:p w14:paraId="4E79DC90" w14:textId="77777777" w:rsidR="006F116E" w:rsidRPr="00C902D4" w:rsidRDefault="006F116E"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 Kỳ đánh giá:</w:t>
            </w:r>
          </w:p>
          <w:p w14:paraId="340F573B"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4B9240E2"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44CFFEC2"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7A6D3E73"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4C01CA25" w14:textId="77777777" w:rsidR="006F116E" w:rsidRPr="00C902D4" w:rsidRDefault="006F116E"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7BB4DDC1" w14:textId="77777777" w:rsidR="006F116E" w:rsidRPr="00C902D4" w:rsidRDefault="006F116E"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64AC4007"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F116E" w:rsidRPr="00C902D4" w14:paraId="5462BB39" w14:textId="77777777" w:rsidTr="004F5ABB">
        <w:tc>
          <w:tcPr>
            <w:tcW w:w="0" w:type="auto"/>
            <w:shd w:val="clear" w:color="auto" w:fill="auto"/>
            <w:vAlign w:val="center"/>
          </w:tcPr>
          <w:p w14:paraId="7A311C93"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lastRenderedPageBreak/>
              <w:t>3</w:t>
            </w:r>
          </w:p>
        </w:tc>
        <w:tc>
          <w:tcPr>
            <w:tcW w:w="0" w:type="auto"/>
            <w:shd w:val="clear" w:color="auto" w:fill="auto"/>
            <w:vAlign w:val="center"/>
          </w:tcPr>
          <w:p w14:paraId="49222EF5"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shd w:val="clear" w:color="auto" w:fill="auto"/>
            <w:vAlign w:val="center"/>
          </w:tcPr>
          <w:p w14:paraId="3F705B13"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F116E" w:rsidRPr="00C902D4" w14:paraId="691AD481" w14:textId="77777777" w:rsidTr="004F5ABB">
        <w:tc>
          <w:tcPr>
            <w:tcW w:w="0" w:type="auto"/>
            <w:shd w:val="clear" w:color="auto" w:fill="auto"/>
            <w:vAlign w:val="center"/>
          </w:tcPr>
          <w:p w14:paraId="6AB552F2"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4</w:t>
            </w:r>
          </w:p>
        </w:tc>
        <w:tc>
          <w:tcPr>
            <w:tcW w:w="0" w:type="auto"/>
            <w:shd w:val="clear" w:color="auto" w:fill="auto"/>
            <w:vAlign w:val="center"/>
          </w:tcPr>
          <w:p w14:paraId="493BF491"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Xóa</w:t>
            </w:r>
          </w:p>
        </w:tc>
        <w:tc>
          <w:tcPr>
            <w:tcW w:w="0" w:type="auto"/>
            <w:shd w:val="clear" w:color="auto" w:fill="auto"/>
            <w:vAlign w:val="center"/>
          </w:tcPr>
          <w:p w14:paraId="1C2232AC"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chọn xóa 1 bản ghi danh mục. Chỉ xóa được bản ghi chưa sử dụng ở các form: Danh mục nhóm tiêu chí đánh giá, Danh mục tiêu chí đánh giá, Thiết lập công thức tính kết quả xếp loại đánh giá</w:t>
            </w:r>
          </w:p>
          <w:p w14:paraId="66FEBBB6" w14:textId="77777777" w:rsidR="006F116E" w:rsidRPr="00C902D4" w:rsidRDefault="006F116E"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55741D0B"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628B065C"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0A7FEFAF" w14:textId="77777777" w:rsidR="006F116E" w:rsidRPr="00C902D4" w:rsidRDefault="006F116E" w:rsidP="00AF7805">
            <w:pPr>
              <w:tabs>
                <w:tab w:val="left" w:pos="630"/>
              </w:tabs>
              <w:spacing w:line="360" w:lineRule="auto"/>
              <w:contextualSpacing/>
              <w:jc w:val="both"/>
              <w:rPr>
                <w:rFonts w:ascii="Arial" w:hAnsi="Arial" w:cs="Arial"/>
                <w:sz w:val="20"/>
                <w:lang w:val="vi-VN"/>
              </w:rPr>
            </w:pPr>
            <w:r w:rsidRPr="00C902D4">
              <w:rPr>
                <w:rFonts w:ascii="Arial" w:hAnsi="Arial" w:cs="Arial"/>
                <w:color w:val="000000"/>
                <w:sz w:val="20"/>
                <w:lang w:val="vi-VN"/>
              </w:rPr>
              <w:t>Chọn “Không” thì không xóa bản ghi</w:t>
            </w:r>
          </w:p>
        </w:tc>
      </w:tr>
      <w:tr w:rsidR="006F116E" w:rsidRPr="00C902D4" w14:paraId="0F5C43AF" w14:textId="77777777" w:rsidTr="004F5ABB">
        <w:tc>
          <w:tcPr>
            <w:tcW w:w="0" w:type="auto"/>
            <w:shd w:val="clear" w:color="auto" w:fill="auto"/>
            <w:vAlign w:val="center"/>
          </w:tcPr>
          <w:p w14:paraId="45574117"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5</w:t>
            </w:r>
          </w:p>
        </w:tc>
        <w:tc>
          <w:tcPr>
            <w:tcW w:w="0" w:type="auto"/>
            <w:shd w:val="clear" w:color="auto" w:fill="auto"/>
            <w:vAlign w:val="center"/>
          </w:tcPr>
          <w:p w14:paraId="3F68DC3B"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Xuất excel</w:t>
            </w:r>
          </w:p>
        </w:tc>
        <w:tc>
          <w:tcPr>
            <w:tcW w:w="0" w:type="auto"/>
            <w:shd w:val="clear" w:color="auto" w:fill="auto"/>
            <w:vAlign w:val="center"/>
          </w:tcPr>
          <w:p w14:paraId="34D5AB36" w14:textId="77777777" w:rsidR="006F116E" w:rsidRPr="00C902D4" w:rsidRDefault="006F116E" w:rsidP="00AF7805">
            <w:pPr>
              <w:pStyle w:val="ListParagraph"/>
              <w:spacing w:after="120" w:line="360" w:lineRule="auto"/>
              <w:ind w:left="0"/>
              <w:rPr>
                <w:rFonts w:cs="Arial"/>
                <w:sz w:val="20"/>
                <w:szCs w:val="20"/>
              </w:rPr>
            </w:pPr>
            <w:r w:rsidRPr="00C902D4">
              <w:rPr>
                <w:rFonts w:cs="Arial"/>
                <w:sz w:val="20"/>
                <w:szCs w:val="20"/>
              </w:rPr>
              <w:t>Người dùng sử dụng chức năng này để xuất ra file excel dữ liệu danh mục kỳ đánh giá.</w:t>
            </w:r>
          </w:p>
          <w:p w14:paraId="0416000D"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sz w:val="20"/>
                <w:szCs w:val="20"/>
              </w:rPr>
              <w:t>Hệ thống xuất danh sách các bản ghi trên lưới dữ liệu (ở tất cả các trang)</w:t>
            </w:r>
          </w:p>
          <w:p w14:paraId="5B0CA67F"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sz w:val="20"/>
                <w:szCs w:val="20"/>
              </w:rPr>
              <w:t>File excel xuất ra phải đúng định dạng và đẩy đủ thông tin giống trên lưới dữ liệu.</w:t>
            </w:r>
          </w:p>
        </w:tc>
      </w:tr>
    </w:tbl>
    <w:p w14:paraId="619D597A" w14:textId="77777777" w:rsidR="006F116E" w:rsidRPr="00C902D4" w:rsidRDefault="006F116E" w:rsidP="00AF7805">
      <w:pPr>
        <w:spacing w:line="360" w:lineRule="auto"/>
        <w:rPr>
          <w:rFonts w:ascii="Arial" w:hAnsi="Arial" w:cs="Arial"/>
          <w:sz w:val="20"/>
          <w:lang w:val="vi-VN"/>
        </w:rPr>
      </w:pPr>
    </w:p>
    <w:p w14:paraId="6C7E9368"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Màn hình</w:t>
      </w:r>
    </w:p>
    <w:p w14:paraId="4EE9E0CF" w14:textId="77777777" w:rsidR="006F116E" w:rsidRPr="00C902D4" w:rsidRDefault="006F116E" w:rsidP="00AF7805">
      <w:pPr>
        <w:spacing w:line="360" w:lineRule="auto"/>
        <w:rPr>
          <w:rFonts w:ascii="Arial" w:hAnsi="Arial" w:cs="Arial"/>
          <w:sz w:val="20"/>
        </w:rPr>
      </w:pPr>
    </w:p>
    <w:p w14:paraId="7D6251EB" w14:textId="6FF3396C" w:rsidR="006F116E" w:rsidRPr="00C902D4" w:rsidRDefault="006F116E" w:rsidP="00AF7805">
      <w:pPr>
        <w:spacing w:line="360" w:lineRule="auto"/>
        <w:rPr>
          <w:rFonts w:ascii="Arial" w:hAnsi="Arial" w:cs="Arial"/>
          <w:noProof/>
          <w:sz w:val="20"/>
        </w:rPr>
      </w:pPr>
      <w:ins w:id="178" w:author="Admin" w:date="2017-12-03T20:14:00Z">
        <w:r w:rsidRPr="00C902D4">
          <w:rPr>
            <w:rFonts w:ascii="Arial" w:hAnsi="Arial" w:cs="Arial"/>
            <w:noProof/>
            <w:sz w:val="20"/>
            <w:lang w:eastAsia="ja-JP"/>
            <w:rPrChange w:id="179" w:author="Unknown">
              <w:rPr>
                <w:noProof/>
                <w:lang w:eastAsia="ja-JP"/>
              </w:rPr>
            </w:rPrChange>
          </w:rPr>
          <w:lastRenderedPageBreak/>
          <w:drawing>
            <wp:inline distT="0" distB="0" distL="0" distR="0" wp14:anchorId="4B2990A8" wp14:editId="2B582795">
              <wp:extent cx="6057900" cy="3308350"/>
              <wp:effectExtent l="0" t="0" r="0" b="6350"/>
              <wp:docPr id="57" name="Picture 57" descr="C:\Users\Admin\AppData\Local\Temp\flaE5B6.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flaE5B6.tmp\Snapsho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57900" cy="3308350"/>
                      </a:xfrm>
                      <a:prstGeom prst="rect">
                        <a:avLst/>
                      </a:prstGeom>
                      <a:noFill/>
                      <a:ln>
                        <a:noFill/>
                      </a:ln>
                    </pic:spPr>
                  </pic:pic>
                </a:graphicData>
              </a:graphic>
            </wp:inline>
          </w:drawing>
        </w:r>
      </w:ins>
    </w:p>
    <w:p w14:paraId="3FED93B7" w14:textId="77777777" w:rsidR="006F116E" w:rsidRPr="00C902D4" w:rsidRDefault="006F116E" w:rsidP="00AF7805">
      <w:pPr>
        <w:pStyle w:val="Heading5"/>
        <w:tabs>
          <w:tab w:val="clear" w:pos="1458"/>
        </w:tabs>
        <w:spacing w:line="360" w:lineRule="auto"/>
        <w:ind w:left="990"/>
        <w:rPr>
          <w:rFonts w:ascii="Arial" w:hAnsi="Arial" w:cs="Arial"/>
          <w:sz w:val="20"/>
          <w:szCs w:val="20"/>
        </w:rPr>
      </w:pPr>
      <w:bookmarkStart w:id="180" w:name="_Toc500541248"/>
      <w:r w:rsidRPr="00C902D4">
        <w:rPr>
          <w:rFonts w:ascii="Arial" w:hAnsi="Arial" w:cs="Arial"/>
          <w:sz w:val="20"/>
          <w:szCs w:val="20"/>
        </w:rPr>
        <w:t>Danh mục nhóm tiêu chí đánh giá</w:t>
      </w:r>
      <w:bookmarkEnd w:id="180"/>
    </w:p>
    <w:p w14:paraId="1848AA53"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Mối quan hệ giữa các chức năng</w:t>
      </w:r>
    </w:p>
    <w:p w14:paraId="36BAF9A3"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4494" w:dyaOrig="5584" w14:anchorId="149F60C4">
          <v:shape id="_x0000_i2507" type="#_x0000_t75" style="width:453.5pt;height:175.5pt" o:ole="">
            <v:imagedata r:id="rId219" o:title=""/>
          </v:shape>
          <o:OLEObject Type="Embed" ProgID="Visio.Drawing.11" ShapeID="_x0000_i2507" DrawAspect="Content" ObjectID="_1574283861" r:id="rId220"/>
        </w:object>
      </w:r>
    </w:p>
    <w:p w14:paraId="3E07A0A1"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45AA2617" w14:textId="77777777" w:rsidR="006F116E" w:rsidRPr="00C902D4" w:rsidRDefault="006F116E" w:rsidP="00AF7805">
      <w:pPr>
        <w:pStyle w:val="atext"/>
        <w:spacing w:line="360" w:lineRule="auto"/>
        <w:ind w:left="360" w:firstLine="0"/>
        <w:rPr>
          <w:rFonts w:ascii="Arial" w:hAnsi="Arial" w:cs="Arial"/>
          <w:b/>
          <w:color w:val="000000"/>
          <w:sz w:val="20"/>
          <w:szCs w:val="20"/>
        </w:rPr>
      </w:pPr>
      <w:r w:rsidRPr="00C902D4">
        <w:rPr>
          <w:rFonts w:ascii="Arial" w:hAnsi="Arial" w:cs="Arial"/>
          <w:b/>
          <w:color w:val="000000"/>
          <w:sz w:val="20"/>
          <w:szCs w:val="20"/>
        </w:rPr>
        <w:t>Mục đích, ý nghĩa:</w:t>
      </w:r>
    </w:p>
    <w:p w14:paraId="2B8425E3" w14:textId="77777777" w:rsidR="006F116E" w:rsidRPr="00C902D4" w:rsidRDefault="006F116E"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Thiết lập nhóm tiêu chí đánh giá để gán tiêu chí đánh giá vào nhóm tiêu chí</w:t>
      </w:r>
    </w:p>
    <w:p w14:paraId="07AE2DAA" w14:textId="77777777" w:rsidR="006F116E" w:rsidRPr="00C902D4" w:rsidRDefault="006F116E" w:rsidP="00AF7805">
      <w:pPr>
        <w:pStyle w:val="atext"/>
        <w:spacing w:line="360" w:lineRule="auto"/>
        <w:ind w:firstLine="360"/>
        <w:rPr>
          <w:rFonts w:ascii="Arial" w:hAnsi="Arial" w:cs="Arial"/>
          <w:b/>
          <w:color w:val="000000"/>
          <w:sz w:val="20"/>
          <w:szCs w:val="20"/>
        </w:rPr>
      </w:pPr>
      <w:r w:rsidRPr="00C902D4">
        <w:rPr>
          <w:rFonts w:ascii="Arial" w:hAnsi="Arial" w:cs="Arial"/>
          <w:b/>
          <w:color w:val="000000"/>
          <w:sz w:val="20"/>
          <w:szCs w:val="20"/>
        </w:rPr>
        <w:t>Vai trò thực hiện:</w:t>
      </w:r>
    </w:p>
    <w:p w14:paraId="401A8F13" w14:textId="77777777" w:rsidR="006F116E" w:rsidRPr="00C902D4" w:rsidRDefault="006F116E"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 danh mục Nhóm tiêu chí đánh giá</w:t>
      </w:r>
    </w:p>
    <w:p w14:paraId="55EFAE35" w14:textId="77777777" w:rsidR="006F116E" w:rsidRPr="00C902D4" w:rsidRDefault="006F116E" w:rsidP="00AF7805">
      <w:pPr>
        <w:pStyle w:val="atext"/>
        <w:spacing w:line="360" w:lineRule="auto"/>
        <w:ind w:firstLine="360"/>
        <w:rPr>
          <w:rFonts w:ascii="Arial" w:hAnsi="Arial" w:cs="Arial"/>
          <w:b/>
          <w:color w:val="000000"/>
          <w:sz w:val="20"/>
          <w:szCs w:val="20"/>
          <w:lang w:val="vi-VN"/>
        </w:rPr>
      </w:pPr>
      <w:r w:rsidRPr="00C902D4">
        <w:rPr>
          <w:rFonts w:ascii="Arial" w:hAnsi="Arial" w:cs="Arial"/>
          <w:b/>
          <w:color w:val="000000"/>
          <w:sz w:val="20"/>
          <w:szCs w:val="20"/>
          <w:lang w:val="vi-VN"/>
        </w:rPr>
        <w:t>Các bước thực hiện:</w:t>
      </w:r>
    </w:p>
    <w:p w14:paraId="66FB0D14"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lastRenderedPageBreak/>
        <w:t>Bước 1:</w:t>
      </w:r>
      <w:r w:rsidRPr="00C902D4">
        <w:rPr>
          <w:rFonts w:ascii="Arial" w:hAnsi="Arial" w:cs="Arial"/>
          <w:color w:val="000000"/>
          <w:sz w:val="20"/>
          <w:szCs w:val="20"/>
          <w:lang w:val="vi-VN"/>
        </w:rPr>
        <w:t xml:space="preserve"> Chọn chức năng: Hoạch định nhân sự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Nhóm tiêu chí đánh giá. Hệ thống mặc định hiển danh sách 10 </w:t>
      </w:r>
      <w:r w:rsidRPr="00C902D4">
        <w:rPr>
          <w:rFonts w:ascii="Arial" w:hAnsi="Arial" w:cs="Arial"/>
          <w:bCs/>
          <w:color w:val="000000"/>
          <w:sz w:val="20"/>
          <w:szCs w:val="20"/>
          <w:lang w:val="vi-VN" w:eastAsia="ja-JP"/>
        </w:rPr>
        <w:t>bản ghi</w:t>
      </w:r>
      <w:r w:rsidRPr="00C902D4">
        <w:rPr>
          <w:rFonts w:ascii="Arial" w:hAnsi="Arial" w:cs="Arial"/>
          <w:color w:val="000000"/>
          <w:sz w:val="20"/>
          <w:szCs w:val="20"/>
          <w:lang w:val="vi-VN"/>
        </w:rPr>
        <w:t xml:space="preserve"> được tạo mới nhất tại lưới bên trái.</w:t>
      </w:r>
    </w:p>
    <w:p w14:paraId="4831B2B3"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2:</w:t>
      </w:r>
      <w:r w:rsidRPr="00C902D4">
        <w:rPr>
          <w:rFonts w:ascii="Arial" w:hAnsi="Arial" w:cs="Arial"/>
          <w:color w:val="000000"/>
          <w:sz w:val="20"/>
          <w:szCs w:val="20"/>
          <w:lang w:val="vi-VN"/>
        </w:rPr>
        <w:t xml:space="preserve"> Người dùng thực hiện thao tác tại vùng nhập thông tin. </w:t>
      </w:r>
    </w:p>
    <w:p w14:paraId="35A14F3A" w14:textId="77777777" w:rsidR="006F116E" w:rsidRPr="00C902D4" w:rsidRDefault="006F116E" w:rsidP="00AF7805">
      <w:pPr>
        <w:pStyle w:val="atext"/>
        <w:spacing w:line="360" w:lineRule="auto"/>
        <w:ind w:left="1800" w:firstLine="0"/>
        <w:rPr>
          <w:rFonts w:ascii="Arial" w:hAnsi="Arial" w:cs="Arial"/>
          <w:b/>
          <w:color w:val="000000"/>
          <w:sz w:val="20"/>
          <w:szCs w:val="20"/>
          <w:lang w:val="vi-VN"/>
        </w:rPr>
      </w:pPr>
      <w:r w:rsidRPr="00C902D4">
        <w:rPr>
          <w:rFonts w:ascii="Arial" w:hAnsi="Arial" w:cs="Arial"/>
          <w:color w:val="000000"/>
          <w:sz w:val="20"/>
          <w:szCs w:val="20"/>
          <w:lang w:val="vi-VN"/>
        </w:rPr>
        <w:t>Thông tin sau khi lưu vào hệ thống thành công sẽ hiển thị trên lưới dữ liệu.</w:t>
      </w:r>
    </w:p>
    <w:p w14:paraId="08692184" w14:textId="77777777" w:rsidR="006F116E" w:rsidRPr="00C902D4" w:rsidRDefault="006F116E" w:rsidP="00AF7805">
      <w:pPr>
        <w:pStyle w:val="atext"/>
        <w:spacing w:line="360" w:lineRule="auto"/>
        <w:ind w:left="1800" w:firstLine="0"/>
        <w:rPr>
          <w:rFonts w:ascii="Arial" w:hAnsi="Arial" w:cs="Arial"/>
          <w:color w:val="000000"/>
          <w:sz w:val="20"/>
          <w:szCs w:val="20"/>
          <w:lang w:val="vi-VN"/>
        </w:rPr>
      </w:pPr>
      <w:r w:rsidRPr="00C902D4">
        <w:rPr>
          <w:rFonts w:ascii="Arial" w:hAnsi="Arial" w:cs="Arial"/>
          <w:color w:val="000000"/>
          <w:sz w:val="20"/>
          <w:szCs w:val="20"/>
          <w:lang w:val="vi-VN"/>
        </w:rPr>
        <w:t>Người dùng thao tác tại các nút chức năng: Làm mới, Ghi, Chọn, Xóa, Xuất excel.</w:t>
      </w:r>
    </w:p>
    <w:p w14:paraId="44377655"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1EC36942"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66"/>
        <w:gridCol w:w="858"/>
        <w:gridCol w:w="701"/>
        <w:gridCol w:w="861"/>
        <w:gridCol w:w="1227"/>
        <w:gridCol w:w="900"/>
        <w:gridCol w:w="1263"/>
        <w:gridCol w:w="1514"/>
      </w:tblGrid>
      <w:tr w:rsidR="006F116E" w:rsidRPr="00C902D4" w14:paraId="7AF5262D" w14:textId="77777777" w:rsidTr="004F5ABB">
        <w:trPr>
          <w:trHeight w:val="1005"/>
          <w:tblHeader/>
        </w:trPr>
        <w:tc>
          <w:tcPr>
            <w:tcW w:w="0" w:type="auto"/>
            <w:shd w:val="clear" w:color="auto" w:fill="auto"/>
            <w:vAlign w:val="center"/>
            <w:hideMark/>
          </w:tcPr>
          <w:p w14:paraId="49A9BC4D"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0FA9C013"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7E3A542B"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EBBE976"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9F826D1"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2FF5D653"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52C030D"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047DB57C"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65A80C85"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47086035" w14:textId="77777777" w:rsidTr="004F5ABB">
        <w:trPr>
          <w:trHeight w:val="772"/>
        </w:trPr>
        <w:tc>
          <w:tcPr>
            <w:tcW w:w="0" w:type="auto"/>
            <w:shd w:val="clear" w:color="auto" w:fill="auto"/>
            <w:vAlign w:val="center"/>
          </w:tcPr>
          <w:p w14:paraId="29C680B7"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3F44A36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Mã nhóm tiêu chí</w:t>
            </w:r>
          </w:p>
        </w:tc>
        <w:tc>
          <w:tcPr>
            <w:tcW w:w="0" w:type="auto"/>
            <w:shd w:val="clear" w:color="auto" w:fill="auto"/>
            <w:vAlign w:val="center"/>
          </w:tcPr>
          <w:p w14:paraId="473D85B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1E400C3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20</w:t>
            </w:r>
          </w:p>
        </w:tc>
        <w:tc>
          <w:tcPr>
            <w:tcW w:w="0" w:type="auto"/>
            <w:shd w:val="clear" w:color="auto" w:fill="auto"/>
            <w:vAlign w:val="center"/>
          </w:tcPr>
          <w:p w14:paraId="1A212CB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05BD2BB2"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4541FC8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0F813E4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Mã không được trùng nhau</w:t>
            </w:r>
          </w:p>
        </w:tc>
        <w:tc>
          <w:tcPr>
            <w:tcW w:w="0" w:type="auto"/>
            <w:shd w:val="clear" w:color="auto" w:fill="auto"/>
            <w:vAlign w:val="center"/>
          </w:tcPr>
          <w:p w14:paraId="6C3EF9F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5667F9E2" w14:textId="77777777" w:rsidTr="004F5ABB">
        <w:trPr>
          <w:trHeight w:val="772"/>
        </w:trPr>
        <w:tc>
          <w:tcPr>
            <w:tcW w:w="0" w:type="auto"/>
            <w:shd w:val="clear" w:color="auto" w:fill="auto"/>
            <w:vAlign w:val="center"/>
          </w:tcPr>
          <w:p w14:paraId="275FA540"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2</w:t>
            </w:r>
          </w:p>
        </w:tc>
        <w:tc>
          <w:tcPr>
            <w:tcW w:w="0" w:type="auto"/>
            <w:shd w:val="clear" w:color="auto" w:fill="auto"/>
            <w:vAlign w:val="center"/>
          </w:tcPr>
          <w:p w14:paraId="1B53537B"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Tên nhóm tiêu chí</w:t>
            </w:r>
          </w:p>
        </w:tc>
        <w:tc>
          <w:tcPr>
            <w:tcW w:w="0" w:type="auto"/>
            <w:shd w:val="clear" w:color="auto" w:fill="auto"/>
            <w:vAlign w:val="center"/>
          </w:tcPr>
          <w:p w14:paraId="66B6573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7C3DE340"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255</w:t>
            </w:r>
          </w:p>
        </w:tc>
        <w:tc>
          <w:tcPr>
            <w:tcW w:w="0" w:type="auto"/>
            <w:shd w:val="clear" w:color="auto" w:fill="auto"/>
            <w:vAlign w:val="center"/>
          </w:tcPr>
          <w:p w14:paraId="6D440682"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65BA979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4256917D"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0E18382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Nhập tên nhóm tiêu chí</w:t>
            </w:r>
          </w:p>
        </w:tc>
        <w:tc>
          <w:tcPr>
            <w:tcW w:w="0" w:type="auto"/>
            <w:shd w:val="clear" w:color="auto" w:fill="auto"/>
            <w:vAlign w:val="center"/>
          </w:tcPr>
          <w:p w14:paraId="522E5461"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29DDAA67" w14:textId="77777777" w:rsidTr="004F5ABB">
        <w:trPr>
          <w:trHeight w:val="1335"/>
        </w:trPr>
        <w:tc>
          <w:tcPr>
            <w:tcW w:w="0" w:type="auto"/>
            <w:shd w:val="clear" w:color="auto" w:fill="auto"/>
            <w:vAlign w:val="center"/>
          </w:tcPr>
          <w:p w14:paraId="6DEA3B79"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4DF89222"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540B01E2"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45542BA5"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491B2C0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32753FF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5723D9BF"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1565474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Hiển thị 2 giá trị:</w:t>
            </w:r>
          </w:p>
          <w:p w14:paraId="696B84C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p w14:paraId="5CD1529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-Ngừng áp dụng</w:t>
            </w:r>
          </w:p>
          <w:p w14:paraId="6559EFE0"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w:t>
            </w:r>
          </w:p>
        </w:tc>
        <w:tc>
          <w:tcPr>
            <w:tcW w:w="0" w:type="auto"/>
            <w:shd w:val="clear" w:color="auto" w:fill="auto"/>
            <w:vAlign w:val="center"/>
          </w:tcPr>
          <w:p w14:paraId="465444B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270AD597" w14:textId="77777777" w:rsidTr="004F5ABB">
        <w:trPr>
          <w:trHeight w:val="80"/>
        </w:trPr>
        <w:tc>
          <w:tcPr>
            <w:tcW w:w="0" w:type="auto"/>
            <w:shd w:val="clear" w:color="auto" w:fill="auto"/>
            <w:vAlign w:val="center"/>
          </w:tcPr>
          <w:p w14:paraId="37DEFD8C"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00B1AC52"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3B2C6BB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322CAEC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773A248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0C97D172"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374AAEB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471CC9E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sz w:val="20"/>
              </w:rPr>
              <w:t>Mô tả thêm</w:t>
            </w:r>
          </w:p>
        </w:tc>
        <w:tc>
          <w:tcPr>
            <w:tcW w:w="0" w:type="auto"/>
            <w:shd w:val="clear" w:color="auto" w:fill="auto"/>
            <w:vAlign w:val="center"/>
          </w:tcPr>
          <w:p w14:paraId="367AFB6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r w:rsidR="006F116E" w:rsidRPr="00C902D4" w14:paraId="41519C7E" w14:textId="77777777" w:rsidTr="004F5ABB">
        <w:trPr>
          <w:trHeight w:val="80"/>
        </w:trPr>
        <w:tc>
          <w:tcPr>
            <w:tcW w:w="0" w:type="auto"/>
            <w:gridSpan w:val="9"/>
            <w:shd w:val="clear" w:color="auto" w:fill="auto"/>
            <w:vAlign w:val="center"/>
          </w:tcPr>
          <w:p w14:paraId="65B0C66A" w14:textId="77777777" w:rsidR="006F116E" w:rsidRPr="00C902D4" w:rsidRDefault="006F116E" w:rsidP="00AF7805">
            <w:pPr>
              <w:pStyle w:val="AutoNumDescription"/>
              <w:spacing w:line="360" w:lineRule="auto"/>
              <w:rPr>
                <w:rFonts w:ascii="Arial" w:hAnsi="Arial" w:cs="Arial"/>
                <w:b/>
                <w:sz w:val="20"/>
                <w:szCs w:val="20"/>
              </w:rPr>
            </w:pPr>
            <w:r w:rsidRPr="00C902D4">
              <w:rPr>
                <w:rFonts w:ascii="Arial" w:hAnsi="Arial" w:cs="Arial"/>
                <w:b/>
                <w:sz w:val="20"/>
                <w:szCs w:val="20"/>
              </w:rPr>
              <w:t>Mô tả nghiệp vụ:</w:t>
            </w:r>
          </w:p>
          <w:p w14:paraId="49B8B210" w14:textId="77777777" w:rsidR="006F116E" w:rsidRPr="00C902D4" w:rsidRDefault="006F116E"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Các nhóm tiêu chí theo BSC: Tài chính, Khách hàng, Quá trình nội bộ, Học hỏi – phát triển</w:t>
            </w:r>
          </w:p>
          <w:p w14:paraId="4D93FCAF" w14:textId="77777777" w:rsidR="006F116E" w:rsidRPr="00C902D4" w:rsidRDefault="006F116E" w:rsidP="00AF7805">
            <w:pPr>
              <w:spacing w:line="360" w:lineRule="auto"/>
              <w:rPr>
                <w:rFonts w:ascii="Arial" w:hAnsi="Arial" w:cs="Arial"/>
                <w:color w:val="000000"/>
                <w:sz w:val="20"/>
              </w:rPr>
            </w:pPr>
          </w:p>
        </w:tc>
      </w:tr>
    </w:tbl>
    <w:p w14:paraId="72ED5C38" w14:textId="77777777" w:rsidR="006F116E" w:rsidRPr="00C902D4" w:rsidRDefault="006F116E"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859"/>
        <w:gridCol w:w="3794"/>
        <w:gridCol w:w="2559"/>
      </w:tblGrid>
      <w:tr w:rsidR="006F116E" w:rsidRPr="00C902D4" w14:paraId="6ED313FA" w14:textId="77777777" w:rsidTr="004F5ABB">
        <w:trPr>
          <w:tblHeader/>
        </w:trPr>
        <w:tc>
          <w:tcPr>
            <w:tcW w:w="0" w:type="auto"/>
            <w:shd w:val="clear" w:color="auto" w:fill="auto"/>
            <w:vAlign w:val="center"/>
          </w:tcPr>
          <w:p w14:paraId="16F7D75E" w14:textId="77777777" w:rsidR="006F116E" w:rsidRPr="00C902D4" w:rsidRDefault="006F116E" w:rsidP="00AF7805">
            <w:pPr>
              <w:pStyle w:val="-Tiubng"/>
              <w:spacing w:before="120" w:after="120"/>
              <w:rPr>
                <w:rFonts w:cs="Arial"/>
              </w:rPr>
            </w:pPr>
            <w:r w:rsidRPr="00C902D4">
              <w:rPr>
                <w:rFonts w:cs="Arial"/>
              </w:rPr>
              <w:lastRenderedPageBreak/>
              <w:t>STT</w:t>
            </w:r>
          </w:p>
        </w:tc>
        <w:tc>
          <w:tcPr>
            <w:tcW w:w="0" w:type="auto"/>
            <w:shd w:val="clear" w:color="auto" w:fill="auto"/>
            <w:vAlign w:val="center"/>
          </w:tcPr>
          <w:p w14:paraId="3D0DF0EA" w14:textId="77777777" w:rsidR="006F116E" w:rsidRPr="00C902D4" w:rsidRDefault="006F116E" w:rsidP="00AF7805">
            <w:pPr>
              <w:pStyle w:val="-Tiubng"/>
              <w:spacing w:before="120" w:after="120"/>
              <w:rPr>
                <w:rFonts w:cs="Arial"/>
              </w:rPr>
            </w:pPr>
            <w:r w:rsidRPr="00C902D4">
              <w:rPr>
                <w:rFonts w:cs="Arial"/>
              </w:rPr>
              <w:t>Trường thông tin</w:t>
            </w:r>
          </w:p>
        </w:tc>
        <w:tc>
          <w:tcPr>
            <w:tcW w:w="0" w:type="auto"/>
            <w:shd w:val="clear" w:color="auto" w:fill="auto"/>
            <w:vAlign w:val="center"/>
          </w:tcPr>
          <w:p w14:paraId="5AE00A96" w14:textId="77777777" w:rsidR="006F116E" w:rsidRPr="00C902D4" w:rsidRDefault="006F116E" w:rsidP="00AF7805">
            <w:pPr>
              <w:pStyle w:val="-Tiubng"/>
              <w:spacing w:before="120" w:after="120"/>
              <w:rPr>
                <w:rFonts w:cs="Arial"/>
              </w:rPr>
            </w:pPr>
            <w:r w:rsidRPr="00C902D4">
              <w:rPr>
                <w:rFonts w:cs="Arial"/>
              </w:rPr>
              <w:t>Ghi chú</w:t>
            </w:r>
          </w:p>
        </w:tc>
        <w:tc>
          <w:tcPr>
            <w:tcW w:w="0" w:type="auto"/>
            <w:shd w:val="clear" w:color="auto" w:fill="auto"/>
            <w:vAlign w:val="center"/>
          </w:tcPr>
          <w:p w14:paraId="60030491" w14:textId="77777777" w:rsidR="006F116E" w:rsidRPr="00C902D4" w:rsidRDefault="006F116E" w:rsidP="00AF7805">
            <w:pPr>
              <w:pStyle w:val="-Tiubng"/>
              <w:spacing w:before="120" w:after="120"/>
              <w:rPr>
                <w:rFonts w:cs="Arial"/>
              </w:rPr>
            </w:pPr>
            <w:r w:rsidRPr="00C902D4">
              <w:rPr>
                <w:rFonts w:cs="Arial"/>
              </w:rPr>
              <w:t>Đối tượng trên giao diện</w:t>
            </w:r>
          </w:p>
        </w:tc>
      </w:tr>
      <w:tr w:rsidR="006F116E" w:rsidRPr="00C902D4" w14:paraId="0723D3D7" w14:textId="77777777" w:rsidTr="004F5ABB">
        <w:trPr>
          <w:tblHeader/>
        </w:trPr>
        <w:tc>
          <w:tcPr>
            <w:tcW w:w="0" w:type="auto"/>
            <w:shd w:val="clear" w:color="auto" w:fill="auto"/>
            <w:vAlign w:val="center"/>
          </w:tcPr>
          <w:p w14:paraId="32B24DD7"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1</w:t>
            </w:r>
          </w:p>
        </w:tc>
        <w:tc>
          <w:tcPr>
            <w:tcW w:w="0" w:type="auto"/>
            <w:shd w:val="clear" w:color="auto" w:fill="auto"/>
            <w:vAlign w:val="center"/>
          </w:tcPr>
          <w:p w14:paraId="7D60F9D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Mã nhóm tiêu chí</w:t>
            </w:r>
          </w:p>
        </w:tc>
        <w:tc>
          <w:tcPr>
            <w:tcW w:w="0" w:type="auto"/>
            <w:shd w:val="clear" w:color="auto" w:fill="auto"/>
            <w:vAlign w:val="center"/>
          </w:tcPr>
          <w:p w14:paraId="0C5E5513"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“Mã nhóm tiêu chí”</w:t>
            </w:r>
          </w:p>
        </w:tc>
        <w:tc>
          <w:tcPr>
            <w:tcW w:w="0" w:type="auto"/>
            <w:shd w:val="clear" w:color="auto" w:fill="auto"/>
            <w:vAlign w:val="center"/>
          </w:tcPr>
          <w:p w14:paraId="19F27FF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08DDAD07" w14:textId="77777777" w:rsidTr="004F5ABB">
        <w:trPr>
          <w:tblHeader/>
        </w:trPr>
        <w:tc>
          <w:tcPr>
            <w:tcW w:w="0" w:type="auto"/>
            <w:shd w:val="clear" w:color="auto" w:fill="auto"/>
            <w:vAlign w:val="center"/>
          </w:tcPr>
          <w:p w14:paraId="04829FEC"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2</w:t>
            </w:r>
          </w:p>
        </w:tc>
        <w:tc>
          <w:tcPr>
            <w:tcW w:w="0" w:type="auto"/>
            <w:shd w:val="clear" w:color="auto" w:fill="auto"/>
            <w:vAlign w:val="center"/>
          </w:tcPr>
          <w:p w14:paraId="223DD8C8"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Tên nhóm tiêu chí</w:t>
            </w:r>
          </w:p>
        </w:tc>
        <w:tc>
          <w:tcPr>
            <w:tcW w:w="0" w:type="auto"/>
            <w:shd w:val="clear" w:color="auto" w:fill="auto"/>
            <w:vAlign w:val="center"/>
          </w:tcPr>
          <w:p w14:paraId="39B2456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“Tên nhóm tiêu chí”</w:t>
            </w:r>
          </w:p>
        </w:tc>
        <w:tc>
          <w:tcPr>
            <w:tcW w:w="0" w:type="auto"/>
            <w:shd w:val="clear" w:color="auto" w:fill="auto"/>
            <w:vAlign w:val="center"/>
          </w:tcPr>
          <w:p w14:paraId="071D449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40E38C0E" w14:textId="77777777" w:rsidTr="004F5ABB">
        <w:trPr>
          <w:tblHeader/>
        </w:trPr>
        <w:tc>
          <w:tcPr>
            <w:tcW w:w="0" w:type="auto"/>
            <w:shd w:val="clear" w:color="auto" w:fill="auto"/>
            <w:vAlign w:val="center"/>
          </w:tcPr>
          <w:p w14:paraId="3B439A4B"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3</w:t>
            </w:r>
          </w:p>
        </w:tc>
        <w:tc>
          <w:tcPr>
            <w:tcW w:w="0" w:type="auto"/>
            <w:shd w:val="clear" w:color="auto" w:fill="auto"/>
            <w:vAlign w:val="center"/>
          </w:tcPr>
          <w:p w14:paraId="2B83044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Trạng thái</w:t>
            </w:r>
          </w:p>
        </w:tc>
        <w:tc>
          <w:tcPr>
            <w:tcW w:w="0" w:type="auto"/>
            <w:shd w:val="clear" w:color="auto" w:fill="auto"/>
            <w:vAlign w:val="center"/>
          </w:tcPr>
          <w:p w14:paraId="5C486AF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“Trạng thái”</w:t>
            </w:r>
          </w:p>
        </w:tc>
        <w:tc>
          <w:tcPr>
            <w:tcW w:w="0" w:type="auto"/>
            <w:shd w:val="clear" w:color="auto" w:fill="auto"/>
            <w:vAlign w:val="center"/>
          </w:tcPr>
          <w:p w14:paraId="613B7425"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bl>
    <w:p w14:paraId="7480BC0A"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tiêu chí đã nhập vào hệ thống.</w:t>
      </w:r>
    </w:p>
    <w:p w14:paraId="09BACC5D"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Dữ liệu được sắp xếp theo dữ liệu được tạo gần nhất. </w:t>
      </w:r>
    </w:p>
    <w:p w14:paraId="5E3EC1A8"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28983AE0"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042"/>
        <w:gridCol w:w="7334"/>
      </w:tblGrid>
      <w:tr w:rsidR="006F116E" w:rsidRPr="00C902D4" w14:paraId="413A970A" w14:textId="77777777" w:rsidTr="004F5ABB">
        <w:trPr>
          <w:trHeight w:val="377"/>
        </w:trPr>
        <w:tc>
          <w:tcPr>
            <w:tcW w:w="0" w:type="auto"/>
            <w:shd w:val="clear" w:color="auto" w:fill="auto"/>
            <w:vAlign w:val="center"/>
          </w:tcPr>
          <w:p w14:paraId="73176BFA"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shd w:val="clear" w:color="auto" w:fill="auto"/>
            <w:vAlign w:val="center"/>
          </w:tcPr>
          <w:p w14:paraId="64965665"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shd w:val="clear" w:color="auto" w:fill="auto"/>
            <w:vAlign w:val="center"/>
          </w:tcPr>
          <w:p w14:paraId="767D5534"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0B8A6FC1" w14:textId="77777777" w:rsidTr="004F5ABB">
        <w:tc>
          <w:tcPr>
            <w:tcW w:w="0" w:type="auto"/>
            <w:shd w:val="clear" w:color="auto" w:fill="auto"/>
            <w:vAlign w:val="center"/>
          </w:tcPr>
          <w:p w14:paraId="7FC12AE1" w14:textId="77777777" w:rsidR="006F116E" w:rsidRPr="00C902D4" w:rsidRDefault="006F116E" w:rsidP="00AF7805">
            <w:pPr>
              <w:pStyle w:val="ListParagraph"/>
              <w:tabs>
                <w:tab w:val="left" w:pos="630"/>
              </w:tabs>
              <w:spacing w:after="120" w:line="360" w:lineRule="auto"/>
              <w:ind w:left="360"/>
              <w:contextualSpacing/>
              <w:rPr>
                <w:rFonts w:cs="Arial"/>
                <w:sz w:val="20"/>
                <w:szCs w:val="20"/>
                <w:lang w:val="en-US"/>
              </w:rPr>
            </w:pPr>
            <w:r w:rsidRPr="00C902D4">
              <w:rPr>
                <w:rFonts w:cs="Arial"/>
                <w:sz w:val="20"/>
                <w:szCs w:val="20"/>
                <w:lang w:val="en-US"/>
              </w:rPr>
              <w:t>1</w:t>
            </w:r>
          </w:p>
        </w:tc>
        <w:tc>
          <w:tcPr>
            <w:tcW w:w="0" w:type="auto"/>
            <w:shd w:val="clear" w:color="auto" w:fill="auto"/>
            <w:vAlign w:val="center"/>
          </w:tcPr>
          <w:p w14:paraId="3096E82F"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shd w:val="clear" w:color="auto" w:fill="auto"/>
            <w:vAlign w:val="center"/>
          </w:tcPr>
          <w:p w14:paraId="28562306"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5CB55693" w14:textId="77777777" w:rsidTr="004F5ABB">
        <w:tc>
          <w:tcPr>
            <w:tcW w:w="0" w:type="auto"/>
            <w:shd w:val="clear" w:color="auto" w:fill="auto"/>
            <w:vAlign w:val="center"/>
          </w:tcPr>
          <w:p w14:paraId="58EDF908"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2</w:t>
            </w:r>
          </w:p>
        </w:tc>
        <w:tc>
          <w:tcPr>
            <w:tcW w:w="0" w:type="auto"/>
            <w:shd w:val="clear" w:color="auto" w:fill="auto"/>
            <w:vAlign w:val="center"/>
          </w:tcPr>
          <w:p w14:paraId="3C779168"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shd w:val="clear" w:color="auto" w:fill="auto"/>
            <w:vAlign w:val="center"/>
          </w:tcPr>
          <w:p w14:paraId="52121307" w14:textId="77777777" w:rsidR="006F116E" w:rsidRPr="00C902D4" w:rsidRDefault="006F116E"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 Nhóm tiêu chí đánh giá:</w:t>
            </w:r>
          </w:p>
          <w:p w14:paraId="1A70E1FD"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779A76B5"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BC8E8C0"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595F646"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4515C441" w14:textId="77777777" w:rsidR="006F116E" w:rsidRPr="00C902D4" w:rsidRDefault="006F116E"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6F16CFDF" w14:textId="77777777" w:rsidR="006F116E" w:rsidRPr="00C902D4" w:rsidRDefault="006F116E"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9318B2E"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F116E" w:rsidRPr="00C902D4" w14:paraId="12084735" w14:textId="77777777" w:rsidTr="004F5ABB">
        <w:tc>
          <w:tcPr>
            <w:tcW w:w="0" w:type="auto"/>
            <w:shd w:val="clear" w:color="auto" w:fill="auto"/>
            <w:vAlign w:val="center"/>
          </w:tcPr>
          <w:p w14:paraId="33C730B3"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lastRenderedPageBreak/>
              <w:t>3</w:t>
            </w:r>
          </w:p>
        </w:tc>
        <w:tc>
          <w:tcPr>
            <w:tcW w:w="0" w:type="auto"/>
            <w:shd w:val="clear" w:color="auto" w:fill="auto"/>
            <w:vAlign w:val="center"/>
          </w:tcPr>
          <w:p w14:paraId="7BA4210F"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shd w:val="clear" w:color="auto" w:fill="auto"/>
            <w:vAlign w:val="center"/>
          </w:tcPr>
          <w:p w14:paraId="62953B14"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F116E" w:rsidRPr="00C902D4" w14:paraId="50ABF39D" w14:textId="77777777" w:rsidTr="004F5ABB">
        <w:tc>
          <w:tcPr>
            <w:tcW w:w="0" w:type="auto"/>
            <w:shd w:val="clear" w:color="auto" w:fill="auto"/>
            <w:vAlign w:val="center"/>
          </w:tcPr>
          <w:p w14:paraId="62A08708"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4</w:t>
            </w:r>
          </w:p>
        </w:tc>
        <w:tc>
          <w:tcPr>
            <w:tcW w:w="0" w:type="auto"/>
            <w:shd w:val="clear" w:color="auto" w:fill="auto"/>
            <w:vAlign w:val="center"/>
          </w:tcPr>
          <w:p w14:paraId="43692263"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Xóa</w:t>
            </w:r>
          </w:p>
        </w:tc>
        <w:tc>
          <w:tcPr>
            <w:tcW w:w="0" w:type="auto"/>
            <w:shd w:val="clear" w:color="auto" w:fill="auto"/>
            <w:vAlign w:val="center"/>
          </w:tcPr>
          <w:p w14:paraId="3358F9B2" w14:textId="77777777" w:rsidR="006F116E" w:rsidRPr="00C902D4" w:rsidRDefault="006F116E" w:rsidP="00AF7805">
            <w:pPr>
              <w:spacing w:line="360" w:lineRule="auto"/>
              <w:jc w:val="both"/>
              <w:rPr>
                <w:rFonts w:ascii="Arial" w:hAnsi="Arial" w:cs="Arial"/>
                <w:sz w:val="20"/>
              </w:rPr>
            </w:pPr>
            <w:r w:rsidRPr="00C902D4">
              <w:rPr>
                <w:rFonts w:ascii="Arial" w:hAnsi="Arial" w:cs="Arial"/>
                <w:sz w:val="20"/>
              </w:rPr>
              <w:t xml:space="preserve">Người dùng sử dụng chức năng này để chọn xóa 1 bản ghi danh mục. Chỉ xóa được bản ghi chưa sử dụng ở các form: Danh mục tiêu chí đánh giá, thiết lập tiêu chí đánh giá cho phân loại nhân viên </w:t>
            </w:r>
          </w:p>
          <w:p w14:paraId="776FF14F" w14:textId="77777777" w:rsidR="006F116E" w:rsidRPr="00C902D4" w:rsidRDefault="006F116E"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1C896720"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E46012D"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3EA81149" w14:textId="77777777" w:rsidR="006F116E" w:rsidRPr="00C902D4" w:rsidRDefault="006F116E" w:rsidP="00AF7805">
            <w:pPr>
              <w:tabs>
                <w:tab w:val="left" w:pos="630"/>
              </w:tabs>
              <w:spacing w:line="360" w:lineRule="auto"/>
              <w:contextualSpacing/>
              <w:jc w:val="both"/>
              <w:rPr>
                <w:rFonts w:ascii="Arial" w:hAnsi="Arial" w:cs="Arial"/>
                <w:sz w:val="20"/>
                <w:lang w:val="vi-VN"/>
              </w:rPr>
            </w:pPr>
            <w:r w:rsidRPr="00C902D4">
              <w:rPr>
                <w:rFonts w:ascii="Arial" w:hAnsi="Arial" w:cs="Arial"/>
                <w:color w:val="000000"/>
                <w:sz w:val="20"/>
                <w:lang w:val="vi-VN"/>
              </w:rPr>
              <w:t>Chọn “Không” thì không xóa bản ghi</w:t>
            </w:r>
          </w:p>
        </w:tc>
      </w:tr>
      <w:tr w:rsidR="006F116E" w:rsidRPr="00C902D4" w14:paraId="7FEA2299" w14:textId="77777777" w:rsidTr="004F5ABB">
        <w:tc>
          <w:tcPr>
            <w:tcW w:w="0" w:type="auto"/>
            <w:shd w:val="clear" w:color="auto" w:fill="auto"/>
            <w:vAlign w:val="center"/>
          </w:tcPr>
          <w:p w14:paraId="6FAD9C8F"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5</w:t>
            </w:r>
          </w:p>
        </w:tc>
        <w:tc>
          <w:tcPr>
            <w:tcW w:w="0" w:type="auto"/>
            <w:shd w:val="clear" w:color="auto" w:fill="auto"/>
            <w:vAlign w:val="center"/>
          </w:tcPr>
          <w:p w14:paraId="725C0193"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Xuất excel</w:t>
            </w:r>
          </w:p>
        </w:tc>
        <w:tc>
          <w:tcPr>
            <w:tcW w:w="0" w:type="auto"/>
            <w:shd w:val="clear" w:color="auto" w:fill="auto"/>
            <w:vAlign w:val="center"/>
          </w:tcPr>
          <w:p w14:paraId="4EB54655" w14:textId="77777777" w:rsidR="006F116E" w:rsidRPr="00C902D4" w:rsidRDefault="006F116E" w:rsidP="00AF7805">
            <w:pPr>
              <w:pStyle w:val="ListParagraph"/>
              <w:spacing w:after="120" w:line="360" w:lineRule="auto"/>
              <w:ind w:left="0"/>
              <w:rPr>
                <w:rFonts w:cs="Arial"/>
                <w:sz w:val="20"/>
                <w:szCs w:val="20"/>
                <w:lang w:val="en-US"/>
              </w:rPr>
            </w:pPr>
            <w:r w:rsidRPr="00C902D4">
              <w:rPr>
                <w:rFonts w:cs="Arial"/>
                <w:sz w:val="20"/>
                <w:szCs w:val="20"/>
              </w:rPr>
              <w:t xml:space="preserve">Người dùng sử dụng chức năng này để xuất ra file excel dữ liệu danh mục </w:t>
            </w:r>
            <w:r w:rsidRPr="00C902D4">
              <w:rPr>
                <w:rFonts w:cs="Arial"/>
                <w:sz w:val="20"/>
                <w:szCs w:val="20"/>
                <w:lang w:val="en-US"/>
              </w:rPr>
              <w:t>nhóm tiêu chí đánh giá.</w:t>
            </w:r>
          </w:p>
          <w:p w14:paraId="1B58144E" w14:textId="77777777" w:rsidR="006F116E" w:rsidRPr="00C902D4" w:rsidRDefault="006F116E"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Hệ thống xuất danh sách các bản ghi trên lưới dữ liệu (ở tất cả các trang)</w:t>
            </w:r>
          </w:p>
          <w:p w14:paraId="1D0FBD9E" w14:textId="77777777" w:rsidR="006F116E" w:rsidRPr="00C902D4" w:rsidRDefault="006F116E"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File excel xuất ra phải đúng định dạng và đẩy đủ thông tin giống trên lưới dữ liệu.</w:t>
            </w:r>
          </w:p>
        </w:tc>
      </w:tr>
    </w:tbl>
    <w:p w14:paraId="543E3D5E" w14:textId="77777777" w:rsidR="006F116E" w:rsidRPr="00C902D4" w:rsidRDefault="006F116E" w:rsidP="00AF7805">
      <w:pPr>
        <w:spacing w:line="360" w:lineRule="auto"/>
        <w:rPr>
          <w:rFonts w:ascii="Arial" w:hAnsi="Arial" w:cs="Arial"/>
          <w:sz w:val="20"/>
        </w:rPr>
      </w:pPr>
    </w:p>
    <w:p w14:paraId="72C52DAA"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Màn hình</w:t>
      </w:r>
    </w:p>
    <w:p w14:paraId="1175CFE4" w14:textId="77777777" w:rsidR="006F116E" w:rsidRPr="00C902D4" w:rsidRDefault="006F116E" w:rsidP="00AF7805">
      <w:pPr>
        <w:spacing w:line="360" w:lineRule="auto"/>
        <w:rPr>
          <w:rFonts w:ascii="Arial" w:hAnsi="Arial" w:cs="Arial"/>
          <w:sz w:val="20"/>
        </w:rPr>
      </w:pPr>
    </w:p>
    <w:p w14:paraId="6FB51E7D" w14:textId="398A7DD5" w:rsidR="006F116E" w:rsidRPr="00C902D4" w:rsidRDefault="006F116E" w:rsidP="00AF7805">
      <w:pPr>
        <w:spacing w:line="360" w:lineRule="auto"/>
        <w:rPr>
          <w:rFonts w:ascii="Arial" w:hAnsi="Arial" w:cs="Arial"/>
          <w:sz w:val="20"/>
        </w:rPr>
      </w:pPr>
      <w:ins w:id="181" w:author="Admin" w:date="2017-12-03T20:14:00Z">
        <w:r w:rsidRPr="00C902D4">
          <w:rPr>
            <w:rFonts w:ascii="Arial" w:hAnsi="Arial" w:cs="Arial"/>
            <w:noProof/>
            <w:sz w:val="20"/>
            <w:lang w:eastAsia="ja-JP"/>
            <w:rPrChange w:id="182" w:author="Unknown">
              <w:rPr>
                <w:noProof/>
                <w:lang w:eastAsia="ja-JP"/>
              </w:rPr>
            </w:rPrChange>
          </w:rPr>
          <w:drawing>
            <wp:inline distT="0" distB="0" distL="0" distR="0" wp14:anchorId="414FE99D" wp14:editId="3FC9BDFE">
              <wp:extent cx="6057900" cy="2781300"/>
              <wp:effectExtent l="0" t="0" r="0" b="0"/>
              <wp:docPr id="56" name="Picture 56" descr="C:\Users\Admin\AppData\Local\Temp\fla5584.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fla5584.tmp\Snapsho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57900" cy="2781300"/>
                      </a:xfrm>
                      <a:prstGeom prst="rect">
                        <a:avLst/>
                      </a:prstGeom>
                      <a:noFill/>
                      <a:ln>
                        <a:noFill/>
                      </a:ln>
                    </pic:spPr>
                  </pic:pic>
                </a:graphicData>
              </a:graphic>
            </wp:inline>
          </w:drawing>
        </w:r>
      </w:ins>
    </w:p>
    <w:p w14:paraId="125F9840" w14:textId="77777777" w:rsidR="006F116E" w:rsidRPr="00C902D4" w:rsidRDefault="006F116E" w:rsidP="00AF7805">
      <w:pPr>
        <w:spacing w:line="360" w:lineRule="auto"/>
        <w:rPr>
          <w:rFonts w:ascii="Arial" w:hAnsi="Arial" w:cs="Arial"/>
          <w:sz w:val="20"/>
        </w:rPr>
      </w:pPr>
    </w:p>
    <w:p w14:paraId="78608605" w14:textId="77777777" w:rsidR="006F116E" w:rsidRPr="00C902D4" w:rsidRDefault="006F116E" w:rsidP="00AF7805">
      <w:pPr>
        <w:pStyle w:val="Heading5"/>
        <w:tabs>
          <w:tab w:val="clear" w:pos="1458"/>
        </w:tabs>
        <w:spacing w:line="360" w:lineRule="auto"/>
        <w:ind w:left="990"/>
        <w:rPr>
          <w:rFonts w:ascii="Arial" w:hAnsi="Arial" w:cs="Arial"/>
          <w:sz w:val="20"/>
          <w:szCs w:val="20"/>
        </w:rPr>
      </w:pPr>
      <w:bookmarkStart w:id="183" w:name="_Toc500541249"/>
      <w:r w:rsidRPr="00C902D4">
        <w:rPr>
          <w:rFonts w:ascii="Arial" w:hAnsi="Arial" w:cs="Arial"/>
          <w:sz w:val="20"/>
          <w:szCs w:val="20"/>
        </w:rPr>
        <w:t>Danh mục tiêu chí đánh giá</w:t>
      </w:r>
      <w:bookmarkEnd w:id="183"/>
    </w:p>
    <w:p w14:paraId="2A02658E"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lastRenderedPageBreak/>
        <w:t>Mối quan hệ giữa các chức năng</w:t>
      </w:r>
    </w:p>
    <w:p w14:paraId="38FEB641"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4494" w:dyaOrig="5584" w14:anchorId="31C1FE88">
          <v:shape id="_x0000_i2508" type="#_x0000_t75" style="width:453.5pt;height:175.5pt" o:ole="">
            <v:imagedata r:id="rId222" o:title=""/>
          </v:shape>
          <o:OLEObject Type="Embed" ProgID="Visio.Drawing.11" ShapeID="_x0000_i2508" DrawAspect="Content" ObjectID="_1574283862" r:id="rId223"/>
        </w:object>
      </w:r>
    </w:p>
    <w:p w14:paraId="1EA2A1E6"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Mục đích, vai trò thực hiện, bước thực hiện</w:t>
      </w:r>
    </w:p>
    <w:p w14:paraId="6029B691" w14:textId="77777777" w:rsidR="006F116E" w:rsidRPr="00C902D4" w:rsidRDefault="006F116E" w:rsidP="00AF7805">
      <w:pPr>
        <w:pStyle w:val="atext"/>
        <w:spacing w:line="360" w:lineRule="auto"/>
        <w:ind w:left="360" w:firstLine="0"/>
        <w:rPr>
          <w:rFonts w:ascii="Arial" w:hAnsi="Arial" w:cs="Arial"/>
          <w:b/>
          <w:color w:val="000000"/>
          <w:sz w:val="20"/>
          <w:szCs w:val="20"/>
        </w:rPr>
      </w:pPr>
      <w:r w:rsidRPr="00C902D4">
        <w:rPr>
          <w:rFonts w:ascii="Arial" w:hAnsi="Arial" w:cs="Arial"/>
          <w:b/>
          <w:color w:val="000000"/>
          <w:sz w:val="20"/>
          <w:szCs w:val="20"/>
        </w:rPr>
        <w:t>Mục đích, ý nghĩa:</w:t>
      </w:r>
    </w:p>
    <w:p w14:paraId="3B4DB37D" w14:textId="77777777" w:rsidR="006F116E" w:rsidRPr="00C902D4" w:rsidRDefault="006F116E"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Khai báo tiêu chí đánh giá sử dụng để đánh giá nhân viên theo các tiêu chí</w:t>
      </w:r>
    </w:p>
    <w:p w14:paraId="2EEBA1F2" w14:textId="77777777" w:rsidR="006F116E" w:rsidRPr="00C902D4" w:rsidRDefault="006F116E" w:rsidP="00AF7805">
      <w:pPr>
        <w:pStyle w:val="atext"/>
        <w:spacing w:line="360" w:lineRule="auto"/>
        <w:ind w:firstLine="360"/>
        <w:rPr>
          <w:rFonts w:ascii="Arial" w:hAnsi="Arial" w:cs="Arial"/>
          <w:b/>
          <w:color w:val="000000"/>
          <w:sz w:val="20"/>
          <w:szCs w:val="20"/>
        </w:rPr>
      </w:pPr>
      <w:r w:rsidRPr="00C902D4">
        <w:rPr>
          <w:rFonts w:ascii="Arial" w:hAnsi="Arial" w:cs="Arial"/>
          <w:b/>
          <w:color w:val="000000"/>
          <w:sz w:val="20"/>
          <w:szCs w:val="20"/>
        </w:rPr>
        <w:t>Vai trò thực hiện:</w:t>
      </w:r>
    </w:p>
    <w:p w14:paraId="20B08B18" w14:textId="77777777" w:rsidR="006F116E" w:rsidRPr="00C902D4" w:rsidRDefault="006F116E"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 danh mục Tiêu chí đánh giá</w:t>
      </w:r>
    </w:p>
    <w:p w14:paraId="2FD4EAD1" w14:textId="77777777" w:rsidR="006F116E" w:rsidRPr="00C902D4" w:rsidRDefault="006F116E" w:rsidP="00AF7805">
      <w:pPr>
        <w:pStyle w:val="atext"/>
        <w:spacing w:line="360" w:lineRule="auto"/>
        <w:ind w:firstLine="360"/>
        <w:rPr>
          <w:rFonts w:ascii="Arial" w:hAnsi="Arial" w:cs="Arial"/>
          <w:b/>
          <w:color w:val="000000"/>
          <w:sz w:val="20"/>
          <w:szCs w:val="20"/>
          <w:lang w:val="vi-VN"/>
        </w:rPr>
      </w:pPr>
      <w:r w:rsidRPr="00C902D4">
        <w:rPr>
          <w:rFonts w:ascii="Arial" w:hAnsi="Arial" w:cs="Arial"/>
          <w:b/>
          <w:color w:val="000000"/>
          <w:sz w:val="20"/>
          <w:szCs w:val="20"/>
          <w:lang w:val="vi-VN"/>
        </w:rPr>
        <w:t>Các bước thực hiện:</w:t>
      </w:r>
    </w:p>
    <w:p w14:paraId="16411843"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1:</w:t>
      </w:r>
      <w:r w:rsidRPr="00C902D4">
        <w:rPr>
          <w:rFonts w:ascii="Arial" w:hAnsi="Arial" w:cs="Arial"/>
          <w:color w:val="000000"/>
          <w:sz w:val="20"/>
          <w:szCs w:val="20"/>
          <w:lang w:val="vi-VN"/>
        </w:rPr>
        <w:t xml:space="preserve"> Chọn chức năng: Hoạch định nhân sự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Tiêu chí đánh giá. Hệ thống mặc định hiển danh sách 10 </w:t>
      </w:r>
      <w:r w:rsidRPr="00C902D4">
        <w:rPr>
          <w:rFonts w:ascii="Arial" w:hAnsi="Arial" w:cs="Arial"/>
          <w:bCs/>
          <w:color w:val="000000"/>
          <w:sz w:val="20"/>
          <w:szCs w:val="20"/>
          <w:lang w:val="vi-VN" w:eastAsia="ja-JP"/>
        </w:rPr>
        <w:t>bản ghi</w:t>
      </w:r>
      <w:r w:rsidRPr="00C902D4">
        <w:rPr>
          <w:rFonts w:ascii="Arial" w:hAnsi="Arial" w:cs="Arial"/>
          <w:color w:val="000000"/>
          <w:sz w:val="20"/>
          <w:szCs w:val="20"/>
          <w:lang w:val="vi-VN"/>
        </w:rPr>
        <w:t xml:space="preserve"> được tạo mới nhất tại lưới bên trái.</w:t>
      </w:r>
    </w:p>
    <w:p w14:paraId="5A4C8EFD"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2:</w:t>
      </w:r>
      <w:r w:rsidRPr="00C902D4">
        <w:rPr>
          <w:rFonts w:ascii="Arial" w:hAnsi="Arial" w:cs="Arial"/>
          <w:color w:val="000000"/>
          <w:sz w:val="20"/>
          <w:szCs w:val="20"/>
          <w:lang w:val="vi-VN"/>
        </w:rPr>
        <w:t xml:space="preserve"> Người dùng thực hiện thao tác tại vùng nhập thông tin. </w:t>
      </w:r>
    </w:p>
    <w:p w14:paraId="46167925" w14:textId="77777777" w:rsidR="006F116E" w:rsidRPr="00C902D4" w:rsidRDefault="006F116E" w:rsidP="00AF7805">
      <w:pPr>
        <w:pStyle w:val="atext"/>
        <w:spacing w:line="360" w:lineRule="auto"/>
        <w:ind w:left="1800" w:firstLine="0"/>
        <w:rPr>
          <w:rFonts w:ascii="Arial" w:hAnsi="Arial" w:cs="Arial"/>
          <w:b/>
          <w:color w:val="000000"/>
          <w:sz w:val="20"/>
          <w:szCs w:val="20"/>
          <w:lang w:val="vi-VN"/>
        </w:rPr>
      </w:pPr>
      <w:r w:rsidRPr="00C902D4">
        <w:rPr>
          <w:rFonts w:ascii="Arial" w:hAnsi="Arial" w:cs="Arial"/>
          <w:color w:val="000000"/>
          <w:sz w:val="20"/>
          <w:szCs w:val="20"/>
          <w:lang w:val="vi-VN"/>
        </w:rPr>
        <w:t>Thông tin sau khi lưu vào hệ thống thành công sẽ hiển thị trên lưới dữ liệu.</w:t>
      </w:r>
    </w:p>
    <w:p w14:paraId="6732563B" w14:textId="77777777" w:rsidR="006F116E" w:rsidRPr="00C902D4" w:rsidRDefault="006F116E" w:rsidP="00AF7805">
      <w:pPr>
        <w:pStyle w:val="atext"/>
        <w:spacing w:line="360" w:lineRule="auto"/>
        <w:ind w:left="1800" w:firstLine="0"/>
        <w:rPr>
          <w:rFonts w:ascii="Arial" w:hAnsi="Arial" w:cs="Arial"/>
          <w:color w:val="000000"/>
          <w:sz w:val="20"/>
          <w:szCs w:val="20"/>
          <w:lang w:val="vi-VN"/>
        </w:rPr>
      </w:pPr>
      <w:r w:rsidRPr="00C902D4">
        <w:rPr>
          <w:rFonts w:ascii="Arial" w:hAnsi="Arial" w:cs="Arial"/>
          <w:color w:val="000000"/>
          <w:sz w:val="20"/>
          <w:szCs w:val="20"/>
          <w:lang w:val="vi-VN"/>
        </w:rPr>
        <w:t>Người dùng thao tác tại các nút chức năng: Làm mới, Ghi, Lấy mẫu excel, Nhập từ excel,  Chọn, Xóa, Xuất excel.</w:t>
      </w:r>
    </w:p>
    <w:p w14:paraId="112314D1"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Trường thông tin</w:t>
      </w:r>
    </w:p>
    <w:p w14:paraId="09E24150"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088"/>
        <w:gridCol w:w="799"/>
        <w:gridCol w:w="687"/>
        <w:gridCol w:w="837"/>
        <w:gridCol w:w="1055"/>
        <w:gridCol w:w="1009"/>
        <w:gridCol w:w="1620"/>
        <w:gridCol w:w="1395"/>
      </w:tblGrid>
      <w:tr w:rsidR="006F116E" w:rsidRPr="00C902D4" w14:paraId="6FE04D28" w14:textId="77777777" w:rsidTr="004F5ABB">
        <w:trPr>
          <w:trHeight w:val="1005"/>
          <w:tblHeader/>
        </w:trPr>
        <w:tc>
          <w:tcPr>
            <w:tcW w:w="0" w:type="auto"/>
            <w:shd w:val="clear" w:color="auto" w:fill="auto"/>
            <w:vAlign w:val="center"/>
            <w:hideMark/>
          </w:tcPr>
          <w:p w14:paraId="47F0540F"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69D58D8D"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0A44CB7"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7A1FD0EF"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319F5377"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4851D2C6"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060FC7E8"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2674B7D2"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66BCB107"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5AD49D85" w14:textId="77777777" w:rsidTr="004F5ABB">
        <w:trPr>
          <w:trHeight w:val="772"/>
        </w:trPr>
        <w:tc>
          <w:tcPr>
            <w:tcW w:w="0" w:type="auto"/>
            <w:shd w:val="clear" w:color="auto" w:fill="auto"/>
            <w:vAlign w:val="center"/>
          </w:tcPr>
          <w:p w14:paraId="0AFCDBCA"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2188895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Nhóm tiêu chí</w:t>
            </w:r>
          </w:p>
        </w:tc>
        <w:tc>
          <w:tcPr>
            <w:tcW w:w="0" w:type="auto"/>
            <w:shd w:val="clear" w:color="auto" w:fill="auto"/>
            <w:vAlign w:val="center"/>
          </w:tcPr>
          <w:p w14:paraId="0E0A520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3CF8EA6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255</w:t>
            </w:r>
          </w:p>
        </w:tc>
        <w:tc>
          <w:tcPr>
            <w:tcW w:w="0" w:type="auto"/>
            <w:shd w:val="clear" w:color="auto" w:fill="auto"/>
            <w:vAlign w:val="center"/>
          </w:tcPr>
          <w:p w14:paraId="344606F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7D8590A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080C85C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Danh mục nhóm tiêu chí</w:t>
            </w:r>
          </w:p>
        </w:tc>
        <w:tc>
          <w:tcPr>
            <w:tcW w:w="0" w:type="auto"/>
            <w:shd w:val="clear" w:color="auto" w:fill="auto"/>
            <w:vAlign w:val="center"/>
          </w:tcPr>
          <w:p w14:paraId="63760FF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 trong danh sách</w:t>
            </w:r>
          </w:p>
        </w:tc>
        <w:tc>
          <w:tcPr>
            <w:tcW w:w="0" w:type="auto"/>
            <w:shd w:val="clear" w:color="auto" w:fill="auto"/>
            <w:vAlign w:val="center"/>
          </w:tcPr>
          <w:p w14:paraId="434F78A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678C2EDE" w14:textId="77777777" w:rsidTr="004F5ABB">
        <w:trPr>
          <w:trHeight w:val="772"/>
        </w:trPr>
        <w:tc>
          <w:tcPr>
            <w:tcW w:w="0" w:type="auto"/>
            <w:shd w:val="clear" w:color="auto" w:fill="auto"/>
            <w:vAlign w:val="center"/>
          </w:tcPr>
          <w:p w14:paraId="29ABE503"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2</w:t>
            </w:r>
          </w:p>
        </w:tc>
        <w:tc>
          <w:tcPr>
            <w:tcW w:w="0" w:type="auto"/>
            <w:shd w:val="clear" w:color="auto" w:fill="auto"/>
            <w:vAlign w:val="center"/>
          </w:tcPr>
          <w:p w14:paraId="427D7AEF"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Mã tiêu chí</w:t>
            </w:r>
          </w:p>
        </w:tc>
        <w:tc>
          <w:tcPr>
            <w:tcW w:w="0" w:type="auto"/>
            <w:shd w:val="clear" w:color="auto" w:fill="auto"/>
            <w:vAlign w:val="center"/>
          </w:tcPr>
          <w:p w14:paraId="62E1EA4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0FE6971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20</w:t>
            </w:r>
          </w:p>
        </w:tc>
        <w:tc>
          <w:tcPr>
            <w:tcW w:w="0" w:type="auto"/>
            <w:shd w:val="clear" w:color="auto" w:fill="auto"/>
            <w:vAlign w:val="center"/>
          </w:tcPr>
          <w:p w14:paraId="1C401924"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6211393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49CDDE1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79CDAE4E"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 xml:space="preserve">Hệ thống tự sinh theo quy tắc: </w:t>
            </w:r>
            <w:r w:rsidRPr="00C902D4">
              <w:rPr>
                <w:rFonts w:ascii="Arial" w:hAnsi="Arial" w:cs="Arial"/>
                <w:sz w:val="20"/>
              </w:rPr>
              <w:t>TC + số thứ tự tăng dần 3 chữ số.</w:t>
            </w:r>
          </w:p>
          <w:p w14:paraId="62A4EF01" w14:textId="77777777" w:rsidR="006F116E" w:rsidRPr="00C902D4" w:rsidRDefault="006F116E" w:rsidP="00AF7805">
            <w:pPr>
              <w:spacing w:line="360" w:lineRule="auto"/>
              <w:rPr>
                <w:rFonts w:ascii="Arial" w:hAnsi="Arial" w:cs="Arial"/>
                <w:color w:val="000000"/>
                <w:sz w:val="20"/>
              </w:rPr>
            </w:pPr>
            <w:r w:rsidRPr="00C902D4">
              <w:rPr>
                <w:rFonts w:ascii="Arial" w:hAnsi="Arial" w:cs="Arial"/>
                <w:sz w:val="20"/>
              </w:rPr>
              <w:t>Người dùng không được sửa</w:t>
            </w:r>
          </w:p>
        </w:tc>
        <w:tc>
          <w:tcPr>
            <w:tcW w:w="0" w:type="auto"/>
            <w:shd w:val="clear" w:color="auto" w:fill="auto"/>
            <w:vAlign w:val="center"/>
          </w:tcPr>
          <w:p w14:paraId="6C71DF30"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Readonly</w:t>
            </w:r>
          </w:p>
        </w:tc>
      </w:tr>
      <w:tr w:rsidR="006F116E" w:rsidRPr="00C902D4" w14:paraId="60D721BC" w14:textId="77777777" w:rsidTr="004F5ABB">
        <w:trPr>
          <w:trHeight w:val="772"/>
        </w:trPr>
        <w:tc>
          <w:tcPr>
            <w:tcW w:w="0" w:type="auto"/>
            <w:shd w:val="clear" w:color="auto" w:fill="auto"/>
            <w:vAlign w:val="center"/>
          </w:tcPr>
          <w:p w14:paraId="07EEF35D"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3</w:t>
            </w:r>
          </w:p>
        </w:tc>
        <w:tc>
          <w:tcPr>
            <w:tcW w:w="0" w:type="auto"/>
            <w:shd w:val="clear" w:color="auto" w:fill="auto"/>
            <w:vAlign w:val="center"/>
          </w:tcPr>
          <w:p w14:paraId="74FADBCC"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Tên tiêu chí</w:t>
            </w:r>
          </w:p>
        </w:tc>
        <w:tc>
          <w:tcPr>
            <w:tcW w:w="0" w:type="auto"/>
            <w:shd w:val="clear" w:color="auto" w:fill="auto"/>
            <w:vAlign w:val="center"/>
          </w:tcPr>
          <w:p w14:paraId="56CF16F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61B11DA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255</w:t>
            </w:r>
          </w:p>
        </w:tc>
        <w:tc>
          <w:tcPr>
            <w:tcW w:w="0" w:type="auto"/>
            <w:shd w:val="clear" w:color="auto" w:fill="auto"/>
            <w:vAlign w:val="center"/>
          </w:tcPr>
          <w:p w14:paraId="62CB8FA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36529013"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186DE84B"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4B755259"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Nhập tên tiêu chí</w:t>
            </w:r>
          </w:p>
        </w:tc>
        <w:tc>
          <w:tcPr>
            <w:tcW w:w="0" w:type="auto"/>
            <w:shd w:val="clear" w:color="auto" w:fill="auto"/>
            <w:vAlign w:val="center"/>
          </w:tcPr>
          <w:p w14:paraId="6EE4F6A6"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7363AB6B" w14:textId="77777777" w:rsidTr="004F5ABB">
        <w:trPr>
          <w:trHeight w:val="1335"/>
        </w:trPr>
        <w:tc>
          <w:tcPr>
            <w:tcW w:w="0" w:type="auto"/>
            <w:shd w:val="clear" w:color="auto" w:fill="auto"/>
            <w:vAlign w:val="center"/>
          </w:tcPr>
          <w:p w14:paraId="383604A3"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0B5CA4CE"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7C2B202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1D7DE757"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0220C6A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3E71CA8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2E73C9C2"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2B0FD5BE"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Hiển thị 2 giá trị:</w:t>
            </w:r>
          </w:p>
          <w:p w14:paraId="1987B1B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p w14:paraId="05B89AB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-Ngừng áp dụng</w:t>
            </w:r>
          </w:p>
          <w:p w14:paraId="1613EF9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w:t>
            </w:r>
          </w:p>
        </w:tc>
        <w:tc>
          <w:tcPr>
            <w:tcW w:w="0" w:type="auto"/>
            <w:shd w:val="clear" w:color="auto" w:fill="auto"/>
            <w:vAlign w:val="center"/>
          </w:tcPr>
          <w:p w14:paraId="15DA510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36C8A4BE" w14:textId="77777777" w:rsidTr="004F5ABB">
        <w:trPr>
          <w:trHeight w:val="80"/>
        </w:trPr>
        <w:tc>
          <w:tcPr>
            <w:tcW w:w="0" w:type="auto"/>
            <w:shd w:val="clear" w:color="auto" w:fill="auto"/>
            <w:vAlign w:val="center"/>
          </w:tcPr>
          <w:p w14:paraId="51B43051"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5</w:t>
            </w:r>
          </w:p>
        </w:tc>
        <w:tc>
          <w:tcPr>
            <w:tcW w:w="0" w:type="auto"/>
            <w:shd w:val="clear" w:color="auto" w:fill="auto"/>
            <w:vAlign w:val="center"/>
          </w:tcPr>
          <w:p w14:paraId="08AE646D"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254F6AA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72BABC2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00D18602"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010E99D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282FF5BE"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52F340F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sz w:val="20"/>
              </w:rPr>
              <w:t>Mô tả thêm</w:t>
            </w:r>
          </w:p>
        </w:tc>
        <w:tc>
          <w:tcPr>
            <w:tcW w:w="0" w:type="auto"/>
            <w:shd w:val="clear" w:color="auto" w:fill="auto"/>
            <w:vAlign w:val="center"/>
          </w:tcPr>
          <w:p w14:paraId="590F309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bl>
    <w:p w14:paraId="4A64DF38" w14:textId="77777777" w:rsidR="006F116E" w:rsidRPr="00C902D4" w:rsidRDefault="006F116E"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859"/>
        <w:gridCol w:w="3427"/>
        <w:gridCol w:w="2559"/>
      </w:tblGrid>
      <w:tr w:rsidR="006F116E" w:rsidRPr="00C902D4" w14:paraId="04C75339" w14:textId="77777777" w:rsidTr="004F5ABB">
        <w:trPr>
          <w:tblHeader/>
        </w:trPr>
        <w:tc>
          <w:tcPr>
            <w:tcW w:w="0" w:type="auto"/>
            <w:shd w:val="clear" w:color="auto" w:fill="auto"/>
            <w:vAlign w:val="center"/>
          </w:tcPr>
          <w:p w14:paraId="1AD44B27" w14:textId="77777777" w:rsidR="006F116E" w:rsidRPr="00C902D4" w:rsidRDefault="006F116E" w:rsidP="00AF7805">
            <w:pPr>
              <w:pStyle w:val="-Tiubng"/>
              <w:spacing w:before="120" w:after="120"/>
              <w:rPr>
                <w:rFonts w:cs="Arial"/>
              </w:rPr>
            </w:pPr>
            <w:r w:rsidRPr="00C902D4">
              <w:rPr>
                <w:rFonts w:cs="Arial"/>
              </w:rPr>
              <w:lastRenderedPageBreak/>
              <w:t>STT</w:t>
            </w:r>
          </w:p>
        </w:tc>
        <w:tc>
          <w:tcPr>
            <w:tcW w:w="0" w:type="auto"/>
            <w:shd w:val="clear" w:color="auto" w:fill="auto"/>
            <w:vAlign w:val="center"/>
          </w:tcPr>
          <w:p w14:paraId="5D53C88B" w14:textId="77777777" w:rsidR="006F116E" w:rsidRPr="00C902D4" w:rsidRDefault="006F116E" w:rsidP="00AF7805">
            <w:pPr>
              <w:pStyle w:val="-Tiubng"/>
              <w:spacing w:before="120" w:after="120"/>
              <w:rPr>
                <w:rFonts w:cs="Arial"/>
              </w:rPr>
            </w:pPr>
            <w:r w:rsidRPr="00C902D4">
              <w:rPr>
                <w:rFonts w:cs="Arial"/>
              </w:rPr>
              <w:t>Trường thông tin</w:t>
            </w:r>
          </w:p>
        </w:tc>
        <w:tc>
          <w:tcPr>
            <w:tcW w:w="0" w:type="auto"/>
            <w:shd w:val="clear" w:color="auto" w:fill="auto"/>
            <w:vAlign w:val="center"/>
          </w:tcPr>
          <w:p w14:paraId="7241713B" w14:textId="77777777" w:rsidR="006F116E" w:rsidRPr="00C902D4" w:rsidRDefault="006F116E" w:rsidP="00AF7805">
            <w:pPr>
              <w:pStyle w:val="-Tiubng"/>
              <w:spacing w:before="120" w:after="120"/>
              <w:rPr>
                <w:rFonts w:cs="Arial"/>
              </w:rPr>
            </w:pPr>
            <w:r w:rsidRPr="00C902D4">
              <w:rPr>
                <w:rFonts w:cs="Arial"/>
              </w:rPr>
              <w:t>Ghi chú</w:t>
            </w:r>
          </w:p>
        </w:tc>
        <w:tc>
          <w:tcPr>
            <w:tcW w:w="0" w:type="auto"/>
            <w:shd w:val="clear" w:color="auto" w:fill="auto"/>
            <w:vAlign w:val="center"/>
          </w:tcPr>
          <w:p w14:paraId="53A1E47C" w14:textId="77777777" w:rsidR="006F116E" w:rsidRPr="00C902D4" w:rsidRDefault="006F116E" w:rsidP="00AF7805">
            <w:pPr>
              <w:pStyle w:val="-Tiubng"/>
              <w:spacing w:before="120" w:after="120"/>
              <w:rPr>
                <w:rFonts w:cs="Arial"/>
              </w:rPr>
            </w:pPr>
            <w:r w:rsidRPr="00C902D4">
              <w:rPr>
                <w:rFonts w:cs="Arial"/>
              </w:rPr>
              <w:t>Đối tượng trên giao diện</w:t>
            </w:r>
          </w:p>
        </w:tc>
      </w:tr>
      <w:tr w:rsidR="006F116E" w:rsidRPr="00C902D4" w14:paraId="4D9BD886" w14:textId="77777777" w:rsidTr="004F5ABB">
        <w:trPr>
          <w:tblHeader/>
        </w:trPr>
        <w:tc>
          <w:tcPr>
            <w:tcW w:w="0" w:type="auto"/>
            <w:shd w:val="clear" w:color="auto" w:fill="auto"/>
            <w:vAlign w:val="center"/>
          </w:tcPr>
          <w:p w14:paraId="6DD073F1"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1</w:t>
            </w:r>
          </w:p>
        </w:tc>
        <w:tc>
          <w:tcPr>
            <w:tcW w:w="0" w:type="auto"/>
            <w:shd w:val="clear" w:color="auto" w:fill="auto"/>
            <w:vAlign w:val="center"/>
          </w:tcPr>
          <w:p w14:paraId="70FCD444"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Nhóm tiêu chí</w:t>
            </w:r>
          </w:p>
        </w:tc>
        <w:tc>
          <w:tcPr>
            <w:tcW w:w="0" w:type="auto"/>
            <w:shd w:val="clear" w:color="auto" w:fill="auto"/>
            <w:vAlign w:val="center"/>
          </w:tcPr>
          <w:p w14:paraId="2E682E50"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“Nhóm tiêu chí”</w:t>
            </w:r>
          </w:p>
        </w:tc>
        <w:tc>
          <w:tcPr>
            <w:tcW w:w="0" w:type="auto"/>
            <w:shd w:val="clear" w:color="auto" w:fill="auto"/>
            <w:vAlign w:val="center"/>
          </w:tcPr>
          <w:p w14:paraId="6DC58568"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0452CDC1" w14:textId="77777777" w:rsidTr="004F5ABB">
        <w:trPr>
          <w:tblHeader/>
        </w:trPr>
        <w:tc>
          <w:tcPr>
            <w:tcW w:w="0" w:type="auto"/>
            <w:shd w:val="clear" w:color="auto" w:fill="auto"/>
            <w:vAlign w:val="center"/>
          </w:tcPr>
          <w:p w14:paraId="6ECE5C53"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2</w:t>
            </w:r>
          </w:p>
        </w:tc>
        <w:tc>
          <w:tcPr>
            <w:tcW w:w="0" w:type="auto"/>
            <w:shd w:val="clear" w:color="auto" w:fill="auto"/>
            <w:vAlign w:val="center"/>
          </w:tcPr>
          <w:p w14:paraId="7DB8DF93"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Mã tiêu chí</w:t>
            </w:r>
          </w:p>
        </w:tc>
        <w:tc>
          <w:tcPr>
            <w:tcW w:w="0" w:type="auto"/>
            <w:shd w:val="clear" w:color="auto" w:fill="auto"/>
            <w:vAlign w:val="center"/>
          </w:tcPr>
          <w:p w14:paraId="3865FB52"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“Mã tiêu chí”</w:t>
            </w:r>
          </w:p>
        </w:tc>
        <w:tc>
          <w:tcPr>
            <w:tcW w:w="0" w:type="auto"/>
            <w:shd w:val="clear" w:color="auto" w:fill="auto"/>
            <w:vAlign w:val="center"/>
          </w:tcPr>
          <w:p w14:paraId="3B674870"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42ABD4F6" w14:textId="77777777" w:rsidTr="004F5ABB">
        <w:trPr>
          <w:tblHeader/>
        </w:trPr>
        <w:tc>
          <w:tcPr>
            <w:tcW w:w="0" w:type="auto"/>
            <w:shd w:val="clear" w:color="auto" w:fill="auto"/>
            <w:vAlign w:val="center"/>
          </w:tcPr>
          <w:p w14:paraId="77AC0927"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3</w:t>
            </w:r>
          </w:p>
        </w:tc>
        <w:tc>
          <w:tcPr>
            <w:tcW w:w="0" w:type="auto"/>
            <w:shd w:val="clear" w:color="auto" w:fill="auto"/>
            <w:vAlign w:val="center"/>
          </w:tcPr>
          <w:p w14:paraId="1DE8052C"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Tên tiêu chí</w:t>
            </w:r>
          </w:p>
        </w:tc>
        <w:tc>
          <w:tcPr>
            <w:tcW w:w="0" w:type="auto"/>
            <w:shd w:val="clear" w:color="auto" w:fill="auto"/>
            <w:vAlign w:val="center"/>
          </w:tcPr>
          <w:p w14:paraId="691B20F4"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“Tên tiêu chí”</w:t>
            </w:r>
          </w:p>
        </w:tc>
        <w:tc>
          <w:tcPr>
            <w:tcW w:w="0" w:type="auto"/>
            <w:shd w:val="clear" w:color="auto" w:fill="auto"/>
            <w:vAlign w:val="center"/>
          </w:tcPr>
          <w:p w14:paraId="50CC24C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0F9E747A" w14:textId="77777777" w:rsidTr="004F5ABB">
        <w:trPr>
          <w:tblHeader/>
        </w:trPr>
        <w:tc>
          <w:tcPr>
            <w:tcW w:w="0" w:type="auto"/>
            <w:shd w:val="clear" w:color="auto" w:fill="auto"/>
            <w:vAlign w:val="center"/>
          </w:tcPr>
          <w:p w14:paraId="5515C612"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4</w:t>
            </w:r>
          </w:p>
        </w:tc>
        <w:tc>
          <w:tcPr>
            <w:tcW w:w="0" w:type="auto"/>
            <w:shd w:val="clear" w:color="auto" w:fill="auto"/>
            <w:vAlign w:val="center"/>
          </w:tcPr>
          <w:p w14:paraId="3F5C7F2D"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Trạng thái</w:t>
            </w:r>
          </w:p>
        </w:tc>
        <w:tc>
          <w:tcPr>
            <w:tcW w:w="0" w:type="auto"/>
            <w:shd w:val="clear" w:color="auto" w:fill="auto"/>
            <w:vAlign w:val="center"/>
          </w:tcPr>
          <w:p w14:paraId="5A87A4A2"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“Trạng thái”</w:t>
            </w:r>
          </w:p>
        </w:tc>
        <w:tc>
          <w:tcPr>
            <w:tcW w:w="0" w:type="auto"/>
            <w:shd w:val="clear" w:color="auto" w:fill="auto"/>
            <w:vAlign w:val="center"/>
          </w:tcPr>
          <w:p w14:paraId="20C3B90A"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bl>
    <w:p w14:paraId="4CE71681"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tiêu chí đã nhập vào hệ thống.</w:t>
      </w:r>
    </w:p>
    <w:p w14:paraId="585736D1"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Dữ liệu được sắp xếp theo dữ liệu được tạo gần nhất. </w:t>
      </w:r>
    </w:p>
    <w:p w14:paraId="24DED59B"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13B56172"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t>Thao tác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090"/>
        <w:gridCol w:w="7286"/>
      </w:tblGrid>
      <w:tr w:rsidR="006F116E" w:rsidRPr="00C902D4" w14:paraId="321DFAAD" w14:textId="77777777" w:rsidTr="004F5ABB">
        <w:trPr>
          <w:trHeight w:val="377"/>
        </w:trPr>
        <w:tc>
          <w:tcPr>
            <w:tcW w:w="0" w:type="auto"/>
            <w:shd w:val="clear" w:color="auto" w:fill="auto"/>
            <w:vAlign w:val="center"/>
          </w:tcPr>
          <w:p w14:paraId="3068067E"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shd w:val="clear" w:color="auto" w:fill="auto"/>
            <w:vAlign w:val="center"/>
          </w:tcPr>
          <w:p w14:paraId="21CDCC78"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shd w:val="clear" w:color="auto" w:fill="auto"/>
            <w:vAlign w:val="center"/>
          </w:tcPr>
          <w:p w14:paraId="6F29D003"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3AC76C7F" w14:textId="77777777" w:rsidTr="004F5ABB">
        <w:tc>
          <w:tcPr>
            <w:tcW w:w="0" w:type="auto"/>
            <w:shd w:val="clear" w:color="auto" w:fill="auto"/>
            <w:vAlign w:val="center"/>
          </w:tcPr>
          <w:p w14:paraId="432694CA" w14:textId="77777777" w:rsidR="006F116E" w:rsidRPr="00C902D4" w:rsidRDefault="006F116E" w:rsidP="00AF7805">
            <w:pPr>
              <w:pStyle w:val="ListParagraph"/>
              <w:tabs>
                <w:tab w:val="left" w:pos="630"/>
              </w:tabs>
              <w:spacing w:after="120" w:line="360" w:lineRule="auto"/>
              <w:ind w:left="360"/>
              <w:contextualSpacing/>
              <w:rPr>
                <w:rFonts w:cs="Arial"/>
                <w:sz w:val="20"/>
                <w:szCs w:val="20"/>
                <w:lang w:val="en-US"/>
              </w:rPr>
            </w:pPr>
            <w:r w:rsidRPr="00C902D4">
              <w:rPr>
                <w:rFonts w:cs="Arial"/>
                <w:sz w:val="20"/>
                <w:szCs w:val="20"/>
                <w:lang w:val="en-US"/>
              </w:rPr>
              <w:t>1</w:t>
            </w:r>
          </w:p>
        </w:tc>
        <w:tc>
          <w:tcPr>
            <w:tcW w:w="0" w:type="auto"/>
            <w:shd w:val="clear" w:color="auto" w:fill="auto"/>
            <w:vAlign w:val="center"/>
          </w:tcPr>
          <w:p w14:paraId="3A26F056"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shd w:val="clear" w:color="auto" w:fill="auto"/>
            <w:vAlign w:val="center"/>
          </w:tcPr>
          <w:p w14:paraId="02DEDCC0"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035A6877" w14:textId="77777777" w:rsidTr="004F5ABB">
        <w:tc>
          <w:tcPr>
            <w:tcW w:w="0" w:type="auto"/>
            <w:shd w:val="clear" w:color="auto" w:fill="auto"/>
            <w:vAlign w:val="center"/>
          </w:tcPr>
          <w:p w14:paraId="0F9A0734"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2</w:t>
            </w:r>
          </w:p>
        </w:tc>
        <w:tc>
          <w:tcPr>
            <w:tcW w:w="0" w:type="auto"/>
            <w:shd w:val="clear" w:color="auto" w:fill="auto"/>
            <w:vAlign w:val="center"/>
          </w:tcPr>
          <w:p w14:paraId="23130FD0"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shd w:val="clear" w:color="auto" w:fill="auto"/>
            <w:vAlign w:val="center"/>
          </w:tcPr>
          <w:p w14:paraId="2D5261B3" w14:textId="77777777" w:rsidR="006F116E" w:rsidRPr="00C902D4" w:rsidRDefault="006F116E"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 Tiêu chí đánh giá:</w:t>
            </w:r>
          </w:p>
          <w:p w14:paraId="4C7AE046"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20FACBE0"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506C202C"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5F1B22FB"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2F19DFB6" w14:textId="77777777" w:rsidR="006F116E" w:rsidRPr="00C902D4" w:rsidRDefault="006F116E"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0EA80B82" w14:textId="77777777" w:rsidR="006F116E" w:rsidRPr="00C902D4" w:rsidRDefault="006F116E"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FCE2B27"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F116E" w:rsidRPr="00C902D4" w14:paraId="1F8F91E7" w14:textId="77777777" w:rsidTr="004F5ABB">
        <w:tc>
          <w:tcPr>
            <w:tcW w:w="0" w:type="auto"/>
            <w:shd w:val="clear" w:color="auto" w:fill="auto"/>
            <w:vAlign w:val="center"/>
          </w:tcPr>
          <w:p w14:paraId="3E6642EB"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lastRenderedPageBreak/>
              <w:t>3</w:t>
            </w:r>
          </w:p>
        </w:tc>
        <w:tc>
          <w:tcPr>
            <w:tcW w:w="0" w:type="auto"/>
            <w:shd w:val="clear" w:color="auto" w:fill="auto"/>
            <w:vAlign w:val="center"/>
          </w:tcPr>
          <w:p w14:paraId="74221938"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Lấy mẫu excel</w:t>
            </w:r>
          </w:p>
        </w:tc>
        <w:tc>
          <w:tcPr>
            <w:tcW w:w="0" w:type="auto"/>
            <w:shd w:val="clear" w:color="auto" w:fill="auto"/>
            <w:vAlign w:val="center"/>
          </w:tcPr>
          <w:p w14:paraId="5B2E701B"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Người dùng sử dụng chức năng này để tải file excel mẫu và nhập thông tin để import vào hệ thống.</w:t>
            </w:r>
          </w:p>
        </w:tc>
      </w:tr>
      <w:tr w:rsidR="006F116E" w:rsidRPr="00C902D4" w14:paraId="79880AA9" w14:textId="77777777" w:rsidTr="004F5ABB">
        <w:tc>
          <w:tcPr>
            <w:tcW w:w="0" w:type="auto"/>
            <w:shd w:val="clear" w:color="auto" w:fill="auto"/>
            <w:vAlign w:val="center"/>
          </w:tcPr>
          <w:p w14:paraId="61DD1971"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4</w:t>
            </w:r>
          </w:p>
        </w:tc>
        <w:tc>
          <w:tcPr>
            <w:tcW w:w="0" w:type="auto"/>
            <w:shd w:val="clear" w:color="auto" w:fill="auto"/>
            <w:vAlign w:val="center"/>
          </w:tcPr>
          <w:p w14:paraId="7A25EBAC"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Nhập từ excel</w:t>
            </w:r>
          </w:p>
        </w:tc>
        <w:tc>
          <w:tcPr>
            <w:tcW w:w="0" w:type="auto"/>
            <w:shd w:val="clear" w:color="auto" w:fill="auto"/>
            <w:vAlign w:val="center"/>
          </w:tcPr>
          <w:p w14:paraId="1BCF2DB5" w14:textId="77777777" w:rsidR="006F116E" w:rsidRPr="00C902D4" w:rsidRDefault="006F116E" w:rsidP="00AF7805">
            <w:pPr>
              <w:tabs>
                <w:tab w:val="left" w:pos="630"/>
              </w:tabs>
              <w:spacing w:before="60" w:after="60" w:line="360" w:lineRule="auto"/>
              <w:contextualSpacing/>
              <w:rPr>
                <w:rFonts w:ascii="Arial" w:hAnsi="Arial" w:cs="Arial"/>
                <w:sz w:val="20"/>
              </w:rPr>
            </w:pPr>
            <w:r w:rsidRPr="00C902D4">
              <w:rPr>
                <w:rFonts w:ascii="Arial" w:hAnsi="Arial" w:cs="Arial"/>
                <w:sz w:val="20"/>
              </w:rPr>
              <w:t>Người dùng sử dụng chức năng này để đưa dữ liệu trong file mẫu đã nhập vào hệ thống:</w:t>
            </w:r>
          </w:p>
          <w:p w14:paraId="761934EB" w14:textId="77777777" w:rsidR="006F116E" w:rsidRPr="00C902D4" w:rsidRDefault="006F116E"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Nhập không đúng file định dạng: Hệ thống sẽ thông báo “Nhập file không đúng định dạng”</w:t>
            </w:r>
          </w:p>
          <w:p w14:paraId="4010161B" w14:textId="77777777" w:rsidR="006F116E" w:rsidRPr="00C902D4" w:rsidRDefault="006F116E"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Nhập thành công: Thông tin phải được hiển thị ngay sang bảng liệt kê bên phải. Và có thông báo “Nhập thành công” ở phía dưới góc phải màn hình.</w:t>
            </w:r>
          </w:p>
          <w:p w14:paraId="442CD1AA" w14:textId="77777777" w:rsidR="006F116E" w:rsidRPr="00C902D4" w:rsidRDefault="006F116E"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Khi nhập thông tin sai thì hệ thống sẽ thông báo “Nhập không thành công”. Và trả ra cho người dùng biết thông tin dòng nào không nhập được.</w:t>
            </w:r>
          </w:p>
          <w:p w14:paraId="06744805" w14:textId="77777777" w:rsidR="006F116E" w:rsidRPr="00C902D4" w:rsidRDefault="006F116E"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Thông tin đã tồn tại trong CSDL mà có cả trong file thì hệ thống sẽ thực hiện ghi đè (Update thông tin)</w:t>
            </w:r>
          </w:p>
          <w:p w14:paraId="35FB9274" w14:textId="77777777" w:rsidR="006F116E" w:rsidRPr="00C902D4" w:rsidRDefault="006F116E" w:rsidP="00AF7805">
            <w:pPr>
              <w:pStyle w:val="ListParagraph"/>
              <w:numPr>
                <w:ilvl w:val="0"/>
                <w:numId w:val="15"/>
              </w:numPr>
              <w:spacing w:before="0" w:after="0" w:line="360" w:lineRule="auto"/>
              <w:ind w:left="450"/>
              <w:rPr>
                <w:rFonts w:cs="Arial"/>
                <w:bCs/>
                <w:color w:val="000000"/>
                <w:sz w:val="20"/>
                <w:szCs w:val="20"/>
                <w:lang w:eastAsia="ja-JP"/>
              </w:rPr>
            </w:pPr>
            <w:r w:rsidRPr="00C902D4">
              <w:rPr>
                <w:rFonts w:cs="Arial"/>
                <w:bCs/>
                <w:color w:val="000000"/>
                <w:sz w:val="20"/>
                <w:szCs w:val="20"/>
                <w:lang w:eastAsia="ja-JP"/>
              </w:rPr>
              <w:t xml:space="preserve">Thông tin đã tồn tại trong CSDL mà không có trong file thì hệ thống sẽ vẫn giữ nguyên. </w:t>
            </w:r>
          </w:p>
          <w:p w14:paraId="0F2E2D2F" w14:textId="77777777" w:rsidR="006F116E" w:rsidRPr="00C902D4" w:rsidRDefault="006F116E" w:rsidP="00AF7805">
            <w:pPr>
              <w:numPr>
                <w:ilvl w:val="0"/>
                <w:numId w:val="15"/>
              </w:numPr>
              <w:spacing w:before="240" w:line="360" w:lineRule="auto"/>
              <w:rPr>
                <w:rFonts w:ascii="Arial" w:hAnsi="Arial" w:cs="Arial"/>
                <w:sz w:val="20"/>
                <w:lang w:val="vi-VN"/>
              </w:rPr>
            </w:pPr>
            <w:r w:rsidRPr="00C902D4">
              <w:rPr>
                <w:rFonts w:ascii="Arial" w:hAnsi="Arial" w:cs="Arial"/>
                <w:bCs/>
                <w:color w:val="000000"/>
                <w:sz w:val="20"/>
                <w:lang w:val="vi-VN" w:eastAsia="ja-JP"/>
              </w:rPr>
              <w:t>Thông tin chưa tồn tại trong CSDL thì thực hiện thêm mới vào CSDL.</w:t>
            </w:r>
          </w:p>
        </w:tc>
      </w:tr>
      <w:tr w:rsidR="006F116E" w:rsidRPr="00C902D4" w14:paraId="72884411" w14:textId="77777777" w:rsidTr="004F5ABB">
        <w:tc>
          <w:tcPr>
            <w:tcW w:w="0" w:type="auto"/>
            <w:shd w:val="clear" w:color="auto" w:fill="auto"/>
            <w:vAlign w:val="center"/>
          </w:tcPr>
          <w:p w14:paraId="730DE423"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5</w:t>
            </w:r>
          </w:p>
        </w:tc>
        <w:tc>
          <w:tcPr>
            <w:tcW w:w="0" w:type="auto"/>
            <w:shd w:val="clear" w:color="auto" w:fill="auto"/>
            <w:vAlign w:val="center"/>
          </w:tcPr>
          <w:p w14:paraId="76F5FE89"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shd w:val="clear" w:color="auto" w:fill="auto"/>
            <w:vAlign w:val="center"/>
          </w:tcPr>
          <w:p w14:paraId="5632B64B"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F116E" w:rsidRPr="00C902D4" w14:paraId="3CCC304B" w14:textId="77777777" w:rsidTr="004F5ABB">
        <w:tc>
          <w:tcPr>
            <w:tcW w:w="0" w:type="auto"/>
            <w:shd w:val="clear" w:color="auto" w:fill="auto"/>
            <w:vAlign w:val="center"/>
          </w:tcPr>
          <w:p w14:paraId="70A844CC"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6</w:t>
            </w:r>
          </w:p>
        </w:tc>
        <w:tc>
          <w:tcPr>
            <w:tcW w:w="0" w:type="auto"/>
            <w:shd w:val="clear" w:color="auto" w:fill="auto"/>
            <w:vAlign w:val="center"/>
          </w:tcPr>
          <w:p w14:paraId="0264336F"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Xóa</w:t>
            </w:r>
          </w:p>
        </w:tc>
        <w:tc>
          <w:tcPr>
            <w:tcW w:w="0" w:type="auto"/>
            <w:shd w:val="clear" w:color="auto" w:fill="auto"/>
            <w:vAlign w:val="center"/>
          </w:tcPr>
          <w:p w14:paraId="5915DD66" w14:textId="77777777" w:rsidR="006F116E" w:rsidRPr="00C902D4" w:rsidRDefault="006F116E" w:rsidP="00AF7805">
            <w:pPr>
              <w:spacing w:line="360" w:lineRule="auto"/>
              <w:jc w:val="both"/>
              <w:rPr>
                <w:rFonts w:ascii="Arial" w:hAnsi="Arial" w:cs="Arial"/>
                <w:sz w:val="20"/>
              </w:rPr>
            </w:pPr>
            <w:r w:rsidRPr="00C902D4">
              <w:rPr>
                <w:rFonts w:ascii="Arial" w:hAnsi="Arial" w:cs="Arial"/>
                <w:sz w:val="20"/>
              </w:rPr>
              <w:t xml:space="preserve">Người dùng sử dụng chức năng này để chọn xóa 1 bản ghi danh mục. Chỉ xóa được bản ghi chưa sử dụng ở các form: Thiết lập tiêu chí đánh giá cho phân loại nhân viên </w:t>
            </w:r>
          </w:p>
          <w:p w14:paraId="36DB751D" w14:textId="77777777" w:rsidR="006F116E" w:rsidRPr="00C902D4" w:rsidRDefault="006F116E"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1C28A8F6"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EE6AD86"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529BC472" w14:textId="77777777" w:rsidR="006F116E" w:rsidRPr="00C902D4" w:rsidRDefault="006F116E" w:rsidP="00AF7805">
            <w:pPr>
              <w:tabs>
                <w:tab w:val="left" w:pos="630"/>
              </w:tabs>
              <w:spacing w:line="360" w:lineRule="auto"/>
              <w:contextualSpacing/>
              <w:jc w:val="both"/>
              <w:rPr>
                <w:rFonts w:ascii="Arial" w:hAnsi="Arial" w:cs="Arial"/>
                <w:sz w:val="20"/>
                <w:lang w:val="vi-VN"/>
              </w:rPr>
            </w:pPr>
            <w:r w:rsidRPr="00C902D4">
              <w:rPr>
                <w:rFonts w:ascii="Arial" w:hAnsi="Arial" w:cs="Arial"/>
                <w:color w:val="000000"/>
                <w:sz w:val="20"/>
                <w:lang w:val="vi-VN"/>
              </w:rPr>
              <w:t>Chọn “Không” thì không xóa bản ghi</w:t>
            </w:r>
          </w:p>
        </w:tc>
      </w:tr>
      <w:tr w:rsidR="006F116E" w:rsidRPr="00C902D4" w14:paraId="72164F79" w14:textId="77777777" w:rsidTr="004F5ABB">
        <w:tc>
          <w:tcPr>
            <w:tcW w:w="0" w:type="auto"/>
            <w:shd w:val="clear" w:color="auto" w:fill="auto"/>
            <w:vAlign w:val="center"/>
          </w:tcPr>
          <w:p w14:paraId="00656FC9"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7</w:t>
            </w:r>
          </w:p>
        </w:tc>
        <w:tc>
          <w:tcPr>
            <w:tcW w:w="0" w:type="auto"/>
            <w:shd w:val="clear" w:color="auto" w:fill="auto"/>
            <w:vAlign w:val="center"/>
          </w:tcPr>
          <w:p w14:paraId="4E7E30E2"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Xuất excel</w:t>
            </w:r>
          </w:p>
        </w:tc>
        <w:tc>
          <w:tcPr>
            <w:tcW w:w="0" w:type="auto"/>
            <w:shd w:val="clear" w:color="auto" w:fill="auto"/>
            <w:vAlign w:val="center"/>
          </w:tcPr>
          <w:p w14:paraId="5A263727" w14:textId="77777777" w:rsidR="006F116E" w:rsidRPr="00C902D4" w:rsidRDefault="006F116E" w:rsidP="00AF7805">
            <w:pPr>
              <w:pStyle w:val="ListParagraph"/>
              <w:spacing w:after="120" w:line="360" w:lineRule="auto"/>
              <w:ind w:left="0"/>
              <w:rPr>
                <w:rFonts w:cs="Arial"/>
                <w:sz w:val="20"/>
                <w:szCs w:val="20"/>
                <w:lang w:val="en-US"/>
              </w:rPr>
            </w:pPr>
            <w:r w:rsidRPr="00C902D4">
              <w:rPr>
                <w:rFonts w:cs="Arial"/>
                <w:sz w:val="20"/>
                <w:szCs w:val="20"/>
              </w:rPr>
              <w:t xml:space="preserve">Người dùng sử dụng chức năng này để xuất ra file excel dữ liệu danh mục </w:t>
            </w:r>
            <w:r w:rsidRPr="00C902D4">
              <w:rPr>
                <w:rFonts w:cs="Arial"/>
                <w:sz w:val="20"/>
                <w:szCs w:val="20"/>
                <w:lang w:val="en-US"/>
              </w:rPr>
              <w:t>nhóm tiêu chí đánh giá.</w:t>
            </w:r>
          </w:p>
          <w:p w14:paraId="071EAE5C" w14:textId="77777777" w:rsidR="006F116E" w:rsidRPr="00C902D4" w:rsidRDefault="006F116E"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Hệ thống xuất danh sách các bản ghi trên lưới dữ liệu (ở tất cả các trang)</w:t>
            </w:r>
          </w:p>
          <w:p w14:paraId="3F13B512" w14:textId="77777777" w:rsidR="006F116E" w:rsidRPr="00C902D4" w:rsidRDefault="006F116E" w:rsidP="00AF7805">
            <w:pPr>
              <w:pStyle w:val="ListParagraph"/>
              <w:numPr>
                <w:ilvl w:val="0"/>
                <w:numId w:val="15"/>
              </w:numPr>
              <w:spacing w:after="120" w:line="360" w:lineRule="auto"/>
              <w:rPr>
                <w:rFonts w:cs="Arial"/>
                <w:sz w:val="20"/>
                <w:szCs w:val="20"/>
                <w:lang w:val="en-US"/>
              </w:rPr>
            </w:pPr>
            <w:r w:rsidRPr="00C902D4">
              <w:rPr>
                <w:rFonts w:cs="Arial"/>
                <w:sz w:val="20"/>
                <w:szCs w:val="20"/>
                <w:lang w:val="en-US"/>
              </w:rPr>
              <w:t>File excel xuất ra phải đúng định dạng và đẩy đủ thông tin giống trên lưới dữ liệu.</w:t>
            </w:r>
          </w:p>
        </w:tc>
      </w:tr>
    </w:tbl>
    <w:p w14:paraId="5CF3D04A" w14:textId="77777777" w:rsidR="006F116E" w:rsidRPr="00C902D4" w:rsidRDefault="006F116E" w:rsidP="00AF7805">
      <w:pPr>
        <w:spacing w:line="360" w:lineRule="auto"/>
        <w:rPr>
          <w:rFonts w:ascii="Arial" w:hAnsi="Arial" w:cs="Arial"/>
          <w:sz w:val="20"/>
        </w:rPr>
      </w:pPr>
    </w:p>
    <w:p w14:paraId="108A8020" w14:textId="77777777" w:rsidR="006F116E" w:rsidRPr="00C902D4" w:rsidRDefault="006F116E" w:rsidP="00AF7805">
      <w:pPr>
        <w:pStyle w:val="Heading6"/>
        <w:spacing w:line="360" w:lineRule="auto"/>
        <w:rPr>
          <w:rFonts w:ascii="Arial" w:hAnsi="Arial" w:cs="Arial"/>
          <w:sz w:val="20"/>
          <w:szCs w:val="20"/>
        </w:rPr>
      </w:pPr>
      <w:r w:rsidRPr="00C902D4">
        <w:rPr>
          <w:rFonts w:ascii="Arial" w:hAnsi="Arial" w:cs="Arial"/>
          <w:sz w:val="20"/>
          <w:szCs w:val="20"/>
        </w:rPr>
        <w:lastRenderedPageBreak/>
        <w:t>Màn hình</w:t>
      </w:r>
    </w:p>
    <w:p w14:paraId="2C620BEA" w14:textId="77777777" w:rsidR="006F116E" w:rsidRPr="00C902D4" w:rsidRDefault="006F116E" w:rsidP="00AF7805">
      <w:pPr>
        <w:spacing w:line="360" w:lineRule="auto"/>
        <w:rPr>
          <w:rFonts w:ascii="Arial" w:hAnsi="Arial" w:cs="Arial"/>
          <w:sz w:val="20"/>
        </w:rPr>
      </w:pPr>
    </w:p>
    <w:p w14:paraId="486FE401" w14:textId="50DFE428" w:rsidR="006F116E" w:rsidRPr="00C902D4" w:rsidRDefault="006F116E" w:rsidP="00AF7805">
      <w:pPr>
        <w:spacing w:line="360" w:lineRule="auto"/>
        <w:rPr>
          <w:rFonts w:ascii="Arial" w:hAnsi="Arial" w:cs="Arial"/>
          <w:sz w:val="20"/>
        </w:rPr>
      </w:pPr>
      <w:ins w:id="184" w:author="Admin" w:date="2017-12-03T20:14:00Z">
        <w:r w:rsidRPr="00C902D4">
          <w:rPr>
            <w:rFonts w:ascii="Arial" w:hAnsi="Arial" w:cs="Arial"/>
            <w:noProof/>
            <w:sz w:val="20"/>
            <w:lang w:eastAsia="ja-JP"/>
            <w:rPrChange w:id="185" w:author="Unknown">
              <w:rPr>
                <w:noProof/>
                <w:lang w:eastAsia="ja-JP"/>
              </w:rPr>
            </w:rPrChange>
          </w:rPr>
          <w:drawing>
            <wp:inline distT="0" distB="0" distL="0" distR="0" wp14:anchorId="7A4E80B8" wp14:editId="503308A8">
              <wp:extent cx="6057900" cy="2482850"/>
              <wp:effectExtent l="0" t="0" r="0" b="0"/>
              <wp:docPr id="54" name="Picture 54" descr="C:\Users\Admin\AppData\Local\Temp\fla1499.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Temp\fla1499.tmp\Snapsho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57900" cy="2482850"/>
                      </a:xfrm>
                      <a:prstGeom prst="rect">
                        <a:avLst/>
                      </a:prstGeom>
                      <a:noFill/>
                      <a:ln>
                        <a:noFill/>
                      </a:ln>
                    </pic:spPr>
                  </pic:pic>
                </a:graphicData>
              </a:graphic>
            </wp:inline>
          </w:drawing>
        </w:r>
      </w:ins>
    </w:p>
    <w:p w14:paraId="078AC598" w14:textId="77777777" w:rsidR="006F116E" w:rsidRPr="00C902D4" w:rsidRDefault="006F116E" w:rsidP="00AF7805">
      <w:pPr>
        <w:spacing w:line="360" w:lineRule="auto"/>
        <w:rPr>
          <w:rFonts w:ascii="Arial" w:hAnsi="Arial" w:cs="Arial"/>
          <w:sz w:val="20"/>
        </w:rPr>
      </w:pPr>
    </w:p>
    <w:p w14:paraId="71CB19C7" w14:textId="77777777" w:rsidR="006F116E" w:rsidRPr="00C902D4" w:rsidRDefault="006F116E" w:rsidP="00AF7805">
      <w:pPr>
        <w:spacing w:line="360" w:lineRule="auto"/>
        <w:rPr>
          <w:rFonts w:ascii="Arial" w:hAnsi="Arial" w:cs="Arial"/>
          <w:sz w:val="20"/>
        </w:rPr>
      </w:pPr>
    </w:p>
    <w:p w14:paraId="17A8E507" w14:textId="77777777" w:rsidR="006F116E" w:rsidRPr="00C902D4" w:rsidRDefault="006F116E" w:rsidP="00AF7805">
      <w:pPr>
        <w:pStyle w:val="Heading5"/>
        <w:tabs>
          <w:tab w:val="clear" w:pos="1458"/>
        </w:tabs>
        <w:spacing w:line="360" w:lineRule="auto"/>
        <w:ind w:left="990"/>
        <w:rPr>
          <w:rFonts w:ascii="Arial" w:hAnsi="Arial" w:cs="Arial"/>
          <w:sz w:val="20"/>
          <w:szCs w:val="20"/>
        </w:rPr>
      </w:pPr>
      <w:bookmarkStart w:id="186" w:name="_Toc500541250"/>
      <w:r w:rsidRPr="00C902D4">
        <w:rPr>
          <w:rFonts w:ascii="Arial" w:hAnsi="Arial" w:cs="Arial"/>
          <w:sz w:val="20"/>
          <w:szCs w:val="20"/>
        </w:rPr>
        <w:t>Danh mục tham số hệ thống</w:t>
      </w:r>
      <w:bookmarkEnd w:id="186"/>
    </w:p>
    <w:p w14:paraId="4566E93A" w14:textId="77777777" w:rsidR="006F116E" w:rsidRPr="00C902D4" w:rsidRDefault="006F116E" w:rsidP="00AF7805">
      <w:pPr>
        <w:pStyle w:val="Heading6"/>
        <w:spacing w:line="360" w:lineRule="auto"/>
        <w:rPr>
          <w:rFonts w:ascii="Arial" w:hAnsi="Arial" w:cs="Arial"/>
          <w:b/>
          <w:i w:val="0"/>
          <w:sz w:val="20"/>
          <w:szCs w:val="20"/>
        </w:rPr>
      </w:pPr>
      <w:r w:rsidRPr="00C902D4">
        <w:rPr>
          <w:rFonts w:ascii="Arial" w:hAnsi="Arial" w:cs="Arial"/>
          <w:b/>
          <w:i w:val="0"/>
          <w:sz w:val="20"/>
          <w:szCs w:val="20"/>
        </w:rPr>
        <w:t>Danh mục nhóm dùng chung</w:t>
      </w:r>
    </w:p>
    <w:p w14:paraId="72B8762B" w14:textId="77777777" w:rsidR="006F116E" w:rsidRPr="00C902D4" w:rsidRDefault="006F116E" w:rsidP="00AF7805">
      <w:pPr>
        <w:pStyle w:val="Heading7"/>
        <w:tabs>
          <w:tab w:val="clear" w:pos="1296"/>
        </w:tabs>
        <w:spacing w:line="360" w:lineRule="auto"/>
        <w:ind w:left="450" w:hanging="450"/>
        <w:rPr>
          <w:rFonts w:ascii="Arial" w:hAnsi="Arial" w:cs="Arial"/>
          <w:szCs w:val="20"/>
        </w:rPr>
      </w:pPr>
      <w:r w:rsidRPr="00C902D4">
        <w:rPr>
          <w:rFonts w:ascii="Arial" w:hAnsi="Arial" w:cs="Arial"/>
          <w:szCs w:val="20"/>
        </w:rPr>
        <w:t>Mối quan hệ giữa các chức năng</w:t>
      </w:r>
    </w:p>
    <w:p w14:paraId="299A439D"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4494" w:dyaOrig="5584" w14:anchorId="30AD0077">
          <v:shape id="_x0000_i2509" type="#_x0000_t75" style="width:453.5pt;height:175.5pt" o:ole="">
            <v:imagedata r:id="rId225" o:title=""/>
          </v:shape>
          <o:OLEObject Type="Embed" ProgID="Visio.Drawing.11" ShapeID="_x0000_i2509" DrawAspect="Content" ObjectID="_1574283863" r:id="rId226"/>
        </w:object>
      </w:r>
    </w:p>
    <w:p w14:paraId="1E209868" w14:textId="77777777" w:rsidR="006F116E" w:rsidRPr="00C902D4" w:rsidRDefault="006F116E" w:rsidP="00AF7805">
      <w:pPr>
        <w:pStyle w:val="Heading7"/>
        <w:tabs>
          <w:tab w:val="clear" w:pos="1296"/>
        </w:tabs>
        <w:spacing w:line="360" w:lineRule="auto"/>
        <w:ind w:left="450" w:hanging="450"/>
        <w:rPr>
          <w:rFonts w:ascii="Arial" w:hAnsi="Arial" w:cs="Arial"/>
          <w:b/>
          <w:szCs w:val="20"/>
        </w:rPr>
      </w:pPr>
      <w:r w:rsidRPr="00C902D4">
        <w:rPr>
          <w:rFonts w:ascii="Arial" w:hAnsi="Arial" w:cs="Arial"/>
          <w:b/>
          <w:szCs w:val="20"/>
        </w:rPr>
        <w:t>Mục đích, vai trò thực hiện, bước thực hiện</w:t>
      </w:r>
    </w:p>
    <w:p w14:paraId="6383945D" w14:textId="77777777" w:rsidR="006F116E" w:rsidRPr="00C902D4" w:rsidRDefault="006F116E" w:rsidP="00AF7805">
      <w:pPr>
        <w:pStyle w:val="atext"/>
        <w:spacing w:line="360" w:lineRule="auto"/>
        <w:ind w:left="360" w:firstLine="0"/>
        <w:rPr>
          <w:rFonts w:ascii="Arial" w:hAnsi="Arial" w:cs="Arial"/>
          <w:b/>
          <w:color w:val="000000"/>
          <w:sz w:val="20"/>
          <w:szCs w:val="20"/>
        </w:rPr>
      </w:pPr>
      <w:r w:rsidRPr="00C902D4">
        <w:rPr>
          <w:rFonts w:ascii="Arial" w:hAnsi="Arial" w:cs="Arial"/>
          <w:b/>
          <w:color w:val="000000"/>
          <w:sz w:val="20"/>
          <w:szCs w:val="20"/>
        </w:rPr>
        <w:t>Mục đích, ý nghĩa:</w:t>
      </w:r>
    </w:p>
    <w:p w14:paraId="49DF91AC" w14:textId="77777777" w:rsidR="006F116E" w:rsidRPr="00C902D4" w:rsidRDefault="006F116E"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 xml:space="preserve">Khai báo </w:t>
      </w:r>
      <w:r w:rsidRPr="00C902D4">
        <w:rPr>
          <w:rFonts w:cs="Arial"/>
          <w:sz w:val="20"/>
          <w:szCs w:val="20"/>
          <w:lang w:val="en-US"/>
        </w:rPr>
        <w:t>nhóm danh mục dùng chung vào hệ thống</w:t>
      </w:r>
    </w:p>
    <w:p w14:paraId="20E43DD1" w14:textId="77777777" w:rsidR="006F116E" w:rsidRPr="00C902D4" w:rsidRDefault="006F116E" w:rsidP="00AF7805">
      <w:pPr>
        <w:pStyle w:val="atext"/>
        <w:spacing w:line="360" w:lineRule="auto"/>
        <w:ind w:firstLine="360"/>
        <w:rPr>
          <w:rFonts w:ascii="Arial" w:hAnsi="Arial" w:cs="Arial"/>
          <w:b/>
          <w:color w:val="000000"/>
          <w:sz w:val="20"/>
          <w:szCs w:val="20"/>
        </w:rPr>
      </w:pPr>
      <w:r w:rsidRPr="00C902D4">
        <w:rPr>
          <w:rFonts w:ascii="Arial" w:hAnsi="Arial" w:cs="Arial"/>
          <w:b/>
          <w:color w:val="000000"/>
          <w:sz w:val="20"/>
          <w:szCs w:val="20"/>
        </w:rPr>
        <w:t>Vai trò thực hiện:</w:t>
      </w:r>
    </w:p>
    <w:p w14:paraId="6F243598" w14:textId="77777777" w:rsidR="006F116E" w:rsidRPr="00C902D4" w:rsidRDefault="006F116E" w:rsidP="00AF7805">
      <w:pPr>
        <w:pStyle w:val="-Thng"/>
        <w:numPr>
          <w:ilvl w:val="0"/>
          <w:numId w:val="12"/>
        </w:numPr>
        <w:spacing w:before="120" w:after="120"/>
        <w:rPr>
          <w:rFonts w:cs="Arial"/>
        </w:rPr>
      </w:pPr>
      <w:r w:rsidRPr="00C902D4">
        <w:rPr>
          <w:rFonts w:cs="Arial"/>
        </w:rPr>
        <w:lastRenderedPageBreak/>
        <w:t xml:space="preserve">Đối tượng được quyền </w:t>
      </w:r>
      <w:r w:rsidRPr="00C902D4">
        <w:rPr>
          <w:rFonts w:cs="Arial"/>
          <w:lang w:val="en-US"/>
        </w:rPr>
        <w:t>vào thiết lập danh mục Tham số hệ thống</w:t>
      </w:r>
    </w:p>
    <w:p w14:paraId="5B28EAAC" w14:textId="77777777" w:rsidR="006F116E" w:rsidRPr="00C902D4" w:rsidRDefault="006F116E" w:rsidP="00AF7805">
      <w:pPr>
        <w:pStyle w:val="atext"/>
        <w:spacing w:line="360" w:lineRule="auto"/>
        <w:ind w:firstLine="360"/>
        <w:rPr>
          <w:rFonts w:ascii="Arial" w:hAnsi="Arial" w:cs="Arial"/>
          <w:b/>
          <w:color w:val="000000"/>
          <w:sz w:val="20"/>
          <w:szCs w:val="20"/>
          <w:lang w:val="vi-VN"/>
        </w:rPr>
      </w:pPr>
      <w:r w:rsidRPr="00C902D4">
        <w:rPr>
          <w:rFonts w:ascii="Arial" w:hAnsi="Arial" w:cs="Arial"/>
          <w:b/>
          <w:color w:val="000000"/>
          <w:sz w:val="20"/>
          <w:szCs w:val="20"/>
          <w:lang w:val="vi-VN"/>
        </w:rPr>
        <w:t>Các bước thực hiện:</w:t>
      </w:r>
    </w:p>
    <w:p w14:paraId="4BBFBC66"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1:</w:t>
      </w:r>
      <w:r w:rsidRPr="00C902D4">
        <w:rPr>
          <w:rFonts w:ascii="Arial" w:hAnsi="Arial" w:cs="Arial"/>
          <w:color w:val="000000"/>
          <w:sz w:val="20"/>
          <w:szCs w:val="20"/>
          <w:lang w:val="vi-VN"/>
        </w:rPr>
        <w:t xml:space="preserve"> Chọn chức năng: Hoạch định nhân sự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Nhóm dùng chung. Hệ thống mặc định hiển danh sách 10 </w:t>
      </w:r>
      <w:r w:rsidRPr="00C902D4">
        <w:rPr>
          <w:rFonts w:ascii="Arial" w:hAnsi="Arial" w:cs="Arial"/>
          <w:bCs/>
          <w:color w:val="000000"/>
          <w:sz w:val="20"/>
          <w:szCs w:val="20"/>
          <w:lang w:val="vi-VN" w:eastAsia="ja-JP"/>
        </w:rPr>
        <w:t>bản ghi</w:t>
      </w:r>
      <w:r w:rsidRPr="00C902D4">
        <w:rPr>
          <w:rFonts w:ascii="Arial" w:hAnsi="Arial" w:cs="Arial"/>
          <w:color w:val="000000"/>
          <w:sz w:val="20"/>
          <w:szCs w:val="20"/>
          <w:lang w:val="vi-VN"/>
        </w:rPr>
        <w:t xml:space="preserve"> được tạo mới nhất tại lưới bên trái.</w:t>
      </w:r>
    </w:p>
    <w:p w14:paraId="15AB6ED2"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2:</w:t>
      </w:r>
      <w:r w:rsidRPr="00C902D4">
        <w:rPr>
          <w:rFonts w:ascii="Arial" w:hAnsi="Arial" w:cs="Arial"/>
          <w:color w:val="000000"/>
          <w:sz w:val="20"/>
          <w:szCs w:val="20"/>
          <w:lang w:val="vi-VN"/>
        </w:rPr>
        <w:t xml:space="preserve"> Người dùng thực hiện thao tác tại vùng nhập thông tin. </w:t>
      </w:r>
    </w:p>
    <w:p w14:paraId="6CC738FD" w14:textId="77777777" w:rsidR="006F116E" w:rsidRPr="00C902D4" w:rsidRDefault="006F116E" w:rsidP="00AF7805">
      <w:pPr>
        <w:pStyle w:val="atext"/>
        <w:spacing w:line="360" w:lineRule="auto"/>
        <w:ind w:left="1800" w:firstLine="0"/>
        <w:rPr>
          <w:rFonts w:ascii="Arial" w:hAnsi="Arial" w:cs="Arial"/>
          <w:b/>
          <w:color w:val="000000"/>
          <w:sz w:val="20"/>
          <w:szCs w:val="20"/>
          <w:lang w:val="vi-VN"/>
        </w:rPr>
      </w:pPr>
      <w:r w:rsidRPr="00C902D4">
        <w:rPr>
          <w:rFonts w:ascii="Arial" w:hAnsi="Arial" w:cs="Arial"/>
          <w:color w:val="000000"/>
          <w:sz w:val="20"/>
          <w:szCs w:val="20"/>
          <w:lang w:val="vi-VN"/>
        </w:rPr>
        <w:t>Thông tin sau khi lưu vào hệ thống thành công sẽ hiển thị trên lưới dữ liệu.</w:t>
      </w:r>
    </w:p>
    <w:p w14:paraId="31E245C9" w14:textId="77777777" w:rsidR="006F116E" w:rsidRPr="00C902D4" w:rsidRDefault="006F116E" w:rsidP="00AF7805">
      <w:pPr>
        <w:pStyle w:val="atext"/>
        <w:spacing w:line="360" w:lineRule="auto"/>
        <w:ind w:left="1800" w:firstLine="0"/>
        <w:rPr>
          <w:rFonts w:ascii="Arial" w:hAnsi="Arial" w:cs="Arial"/>
          <w:color w:val="000000"/>
          <w:sz w:val="20"/>
          <w:szCs w:val="20"/>
          <w:lang w:val="vi-VN"/>
        </w:rPr>
      </w:pPr>
      <w:r w:rsidRPr="00C902D4">
        <w:rPr>
          <w:rFonts w:ascii="Arial" w:hAnsi="Arial" w:cs="Arial"/>
          <w:color w:val="000000"/>
          <w:sz w:val="20"/>
          <w:szCs w:val="20"/>
          <w:lang w:val="vi-VN"/>
        </w:rPr>
        <w:t>Người dùng thao tác tại các nút chức năng: Làm mới, Ghi, Chọn, Xóa.</w:t>
      </w:r>
    </w:p>
    <w:p w14:paraId="509BFDDF" w14:textId="77777777" w:rsidR="006F116E" w:rsidRPr="00C902D4" w:rsidRDefault="006F116E" w:rsidP="00AF7805">
      <w:pPr>
        <w:pStyle w:val="Heading7"/>
        <w:tabs>
          <w:tab w:val="clear" w:pos="1296"/>
        </w:tabs>
        <w:spacing w:line="360" w:lineRule="auto"/>
        <w:ind w:left="450" w:hanging="450"/>
        <w:rPr>
          <w:rFonts w:ascii="Arial" w:hAnsi="Arial" w:cs="Arial"/>
          <w:b/>
          <w:szCs w:val="20"/>
        </w:rPr>
      </w:pPr>
      <w:r w:rsidRPr="00C902D4">
        <w:rPr>
          <w:rFonts w:ascii="Arial" w:hAnsi="Arial" w:cs="Arial"/>
          <w:b/>
          <w:szCs w:val="20"/>
        </w:rPr>
        <w:t>Trường thông tin</w:t>
      </w:r>
    </w:p>
    <w:p w14:paraId="0B67234A"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
        <w:gridCol w:w="1219"/>
        <w:gridCol w:w="862"/>
        <w:gridCol w:w="702"/>
        <w:gridCol w:w="863"/>
        <w:gridCol w:w="1239"/>
        <w:gridCol w:w="923"/>
        <w:gridCol w:w="1159"/>
        <w:gridCol w:w="1522"/>
      </w:tblGrid>
      <w:tr w:rsidR="006F116E" w:rsidRPr="00C902D4" w14:paraId="72A30162" w14:textId="77777777" w:rsidTr="004F5ABB">
        <w:trPr>
          <w:trHeight w:val="1005"/>
          <w:tblHeader/>
        </w:trPr>
        <w:tc>
          <w:tcPr>
            <w:tcW w:w="0" w:type="auto"/>
            <w:shd w:val="clear" w:color="auto" w:fill="auto"/>
            <w:vAlign w:val="center"/>
            <w:hideMark/>
          </w:tcPr>
          <w:p w14:paraId="0EC1881B"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318F2C75"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5CA94444"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64ACD4A5"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5566A604"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5DFBCCC1"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FEAF822"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143DF909"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28878917"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32A204C5" w14:textId="77777777" w:rsidTr="004F5ABB">
        <w:trPr>
          <w:trHeight w:val="772"/>
        </w:trPr>
        <w:tc>
          <w:tcPr>
            <w:tcW w:w="0" w:type="auto"/>
            <w:shd w:val="clear" w:color="auto" w:fill="auto"/>
            <w:vAlign w:val="center"/>
          </w:tcPr>
          <w:p w14:paraId="7278F81F"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1</w:t>
            </w:r>
          </w:p>
        </w:tc>
        <w:tc>
          <w:tcPr>
            <w:tcW w:w="0" w:type="auto"/>
            <w:shd w:val="clear" w:color="auto" w:fill="auto"/>
            <w:vAlign w:val="center"/>
          </w:tcPr>
          <w:p w14:paraId="25D3B04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Mã nhóm danh mục</w:t>
            </w:r>
          </w:p>
        </w:tc>
        <w:tc>
          <w:tcPr>
            <w:tcW w:w="0" w:type="auto"/>
            <w:shd w:val="clear" w:color="auto" w:fill="auto"/>
            <w:vAlign w:val="center"/>
          </w:tcPr>
          <w:p w14:paraId="451E66BD"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3A583D6C"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20</w:t>
            </w:r>
          </w:p>
        </w:tc>
        <w:tc>
          <w:tcPr>
            <w:tcW w:w="0" w:type="auto"/>
            <w:shd w:val="clear" w:color="auto" w:fill="auto"/>
            <w:vAlign w:val="center"/>
          </w:tcPr>
          <w:p w14:paraId="66392D20"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3A851D1C"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1FBA980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54666096"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Không được trùng mã</w:t>
            </w:r>
          </w:p>
        </w:tc>
        <w:tc>
          <w:tcPr>
            <w:tcW w:w="0" w:type="auto"/>
            <w:shd w:val="clear" w:color="auto" w:fill="auto"/>
            <w:vAlign w:val="center"/>
          </w:tcPr>
          <w:p w14:paraId="76944EDA"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0B0054F4" w14:textId="77777777" w:rsidTr="004F5ABB">
        <w:trPr>
          <w:trHeight w:val="772"/>
        </w:trPr>
        <w:tc>
          <w:tcPr>
            <w:tcW w:w="0" w:type="auto"/>
            <w:shd w:val="clear" w:color="auto" w:fill="auto"/>
            <w:vAlign w:val="center"/>
          </w:tcPr>
          <w:p w14:paraId="0C9DD1E9"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2</w:t>
            </w:r>
          </w:p>
        </w:tc>
        <w:tc>
          <w:tcPr>
            <w:tcW w:w="0" w:type="auto"/>
            <w:shd w:val="clear" w:color="auto" w:fill="auto"/>
            <w:vAlign w:val="center"/>
          </w:tcPr>
          <w:p w14:paraId="1D8A910B"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Tên nhóm danh mục</w:t>
            </w:r>
          </w:p>
        </w:tc>
        <w:tc>
          <w:tcPr>
            <w:tcW w:w="0" w:type="auto"/>
            <w:shd w:val="clear" w:color="auto" w:fill="auto"/>
            <w:vAlign w:val="center"/>
          </w:tcPr>
          <w:p w14:paraId="67EB0BB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3F2D5894"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255</w:t>
            </w:r>
          </w:p>
        </w:tc>
        <w:tc>
          <w:tcPr>
            <w:tcW w:w="0" w:type="auto"/>
            <w:shd w:val="clear" w:color="auto" w:fill="auto"/>
            <w:vAlign w:val="center"/>
          </w:tcPr>
          <w:p w14:paraId="49ABEB39"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636BD228"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3A6A2A50"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15E61A7A"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Nhập tên danh mục</w:t>
            </w:r>
          </w:p>
        </w:tc>
        <w:tc>
          <w:tcPr>
            <w:tcW w:w="0" w:type="auto"/>
            <w:shd w:val="clear" w:color="auto" w:fill="auto"/>
            <w:vAlign w:val="center"/>
          </w:tcPr>
          <w:p w14:paraId="379284E0"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34272C5C" w14:textId="77777777" w:rsidTr="004F5ABB">
        <w:trPr>
          <w:trHeight w:val="1335"/>
        </w:trPr>
        <w:tc>
          <w:tcPr>
            <w:tcW w:w="0" w:type="auto"/>
            <w:shd w:val="clear" w:color="auto" w:fill="auto"/>
            <w:vAlign w:val="center"/>
          </w:tcPr>
          <w:p w14:paraId="26C7C45F"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3</w:t>
            </w:r>
          </w:p>
        </w:tc>
        <w:tc>
          <w:tcPr>
            <w:tcW w:w="0" w:type="auto"/>
            <w:shd w:val="clear" w:color="auto" w:fill="auto"/>
            <w:vAlign w:val="center"/>
          </w:tcPr>
          <w:p w14:paraId="58C53F09"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221023E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603DEA0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4248B0BE"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79B12F7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1D766B7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tc>
        <w:tc>
          <w:tcPr>
            <w:tcW w:w="0" w:type="auto"/>
            <w:shd w:val="clear" w:color="auto" w:fill="auto"/>
            <w:vAlign w:val="center"/>
          </w:tcPr>
          <w:p w14:paraId="630513C9"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Hiển thị 2 giá trị:</w:t>
            </w:r>
          </w:p>
          <w:p w14:paraId="54D4ED45"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p w14:paraId="079F557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-Ngừng áp dụng</w:t>
            </w:r>
          </w:p>
          <w:p w14:paraId="069DC70A"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w:t>
            </w:r>
          </w:p>
        </w:tc>
        <w:tc>
          <w:tcPr>
            <w:tcW w:w="0" w:type="auto"/>
            <w:shd w:val="clear" w:color="auto" w:fill="auto"/>
            <w:vAlign w:val="center"/>
          </w:tcPr>
          <w:p w14:paraId="6DE98F3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661E8CE9" w14:textId="77777777" w:rsidTr="004F5ABB">
        <w:trPr>
          <w:trHeight w:val="80"/>
        </w:trPr>
        <w:tc>
          <w:tcPr>
            <w:tcW w:w="0" w:type="auto"/>
            <w:shd w:val="clear" w:color="auto" w:fill="auto"/>
            <w:vAlign w:val="center"/>
          </w:tcPr>
          <w:p w14:paraId="5DDD8C14"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1753C01F"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02FE2B7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6BD67C00"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1E5FEAF0"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60C4C8F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785F568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7C87FB05"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sz w:val="20"/>
              </w:rPr>
              <w:t>Mô tả thêm</w:t>
            </w:r>
          </w:p>
        </w:tc>
        <w:tc>
          <w:tcPr>
            <w:tcW w:w="0" w:type="auto"/>
            <w:shd w:val="clear" w:color="auto" w:fill="auto"/>
            <w:vAlign w:val="center"/>
          </w:tcPr>
          <w:p w14:paraId="07B5D7A5"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bl>
    <w:p w14:paraId="3D10BAC9" w14:textId="77777777" w:rsidR="006F116E" w:rsidRPr="00C902D4" w:rsidRDefault="006F116E"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896"/>
        <w:gridCol w:w="4259"/>
        <w:gridCol w:w="2315"/>
      </w:tblGrid>
      <w:tr w:rsidR="006F116E" w:rsidRPr="00C902D4" w14:paraId="701953F6" w14:textId="77777777" w:rsidTr="004F5ABB">
        <w:trPr>
          <w:tblHeader/>
        </w:trPr>
        <w:tc>
          <w:tcPr>
            <w:tcW w:w="0" w:type="auto"/>
            <w:shd w:val="clear" w:color="auto" w:fill="auto"/>
            <w:vAlign w:val="center"/>
          </w:tcPr>
          <w:p w14:paraId="45DA7953" w14:textId="77777777" w:rsidR="006F116E" w:rsidRPr="00C902D4" w:rsidRDefault="006F116E" w:rsidP="00AF7805">
            <w:pPr>
              <w:pStyle w:val="-Tiubng"/>
              <w:spacing w:before="120" w:after="120"/>
              <w:rPr>
                <w:rFonts w:cs="Arial"/>
              </w:rPr>
            </w:pPr>
            <w:r w:rsidRPr="00C902D4">
              <w:rPr>
                <w:rFonts w:cs="Arial"/>
              </w:rPr>
              <w:lastRenderedPageBreak/>
              <w:t>STT</w:t>
            </w:r>
          </w:p>
        </w:tc>
        <w:tc>
          <w:tcPr>
            <w:tcW w:w="0" w:type="auto"/>
            <w:shd w:val="clear" w:color="auto" w:fill="auto"/>
            <w:vAlign w:val="center"/>
          </w:tcPr>
          <w:p w14:paraId="696D49DB" w14:textId="77777777" w:rsidR="006F116E" w:rsidRPr="00C902D4" w:rsidRDefault="006F116E" w:rsidP="00AF7805">
            <w:pPr>
              <w:pStyle w:val="-Tiubng"/>
              <w:spacing w:before="120" w:after="120"/>
              <w:rPr>
                <w:rFonts w:cs="Arial"/>
              </w:rPr>
            </w:pPr>
            <w:r w:rsidRPr="00C902D4">
              <w:rPr>
                <w:rFonts w:cs="Arial"/>
              </w:rPr>
              <w:t>Trường thông tin</w:t>
            </w:r>
          </w:p>
        </w:tc>
        <w:tc>
          <w:tcPr>
            <w:tcW w:w="0" w:type="auto"/>
            <w:shd w:val="clear" w:color="auto" w:fill="auto"/>
            <w:vAlign w:val="center"/>
          </w:tcPr>
          <w:p w14:paraId="20B73532" w14:textId="77777777" w:rsidR="006F116E" w:rsidRPr="00C902D4" w:rsidRDefault="006F116E" w:rsidP="00AF7805">
            <w:pPr>
              <w:pStyle w:val="-Tiubng"/>
              <w:spacing w:before="120" w:after="120"/>
              <w:rPr>
                <w:rFonts w:cs="Arial"/>
              </w:rPr>
            </w:pPr>
            <w:r w:rsidRPr="00C902D4">
              <w:rPr>
                <w:rFonts w:cs="Arial"/>
              </w:rPr>
              <w:t>Ghi chú</w:t>
            </w:r>
          </w:p>
        </w:tc>
        <w:tc>
          <w:tcPr>
            <w:tcW w:w="0" w:type="auto"/>
            <w:shd w:val="clear" w:color="auto" w:fill="auto"/>
            <w:vAlign w:val="center"/>
          </w:tcPr>
          <w:p w14:paraId="2F808273" w14:textId="77777777" w:rsidR="006F116E" w:rsidRPr="00C902D4" w:rsidRDefault="006F116E" w:rsidP="00AF7805">
            <w:pPr>
              <w:pStyle w:val="-Tiubng"/>
              <w:spacing w:before="120" w:after="120"/>
              <w:rPr>
                <w:rFonts w:cs="Arial"/>
              </w:rPr>
            </w:pPr>
            <w:r w:rsidRPr="00C902D4">
              <w:rPr>
                <w:rFonts w:cs="Arial"/>
              </w:rPr>
              <w:t>Đối tượng trên giao diện</w:t>
            </w:r>
          </w:p>
        </w:tc>
      </w:tr>
      <w:tr w:rsidR="006F116E" w:rsidRPr="00C902D4" w14:paraId="5DD1F1DA" w14:textId="77777777" w:rsidTr="004F5ABB">
        <w:trPr>
          <w:tblHeader/>
        </w:trPr>
        <w:tc>
          <w:tcPr>
            <w:tcW w:w="0" w:type="auto"/>
            <w:shd w:val="clear" w:color="auto" w:fill="auto"/>
            <w:vAlign w:val="center"/>
          </w:tcPr>
          <w:p w14:paraId="16B6EA92"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1</w:t>
            </w:r>
          </w:p>
        </w:tc>
        <w:tc>
          <w:tcPr>
            <w:tcW w:w="0" w:type="auto"/>
            <w:shd w:val="clear" w:color="auto" w:fill="auto"/>
            <w:vAlign w:val="center"/>
          </w:tcPr>
          <w:p w14:paraId="0251B39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Mã nhóm danh mục</w:t>
            </w:r>
          </w:p>
        </w:tc>
        <w:tc>
          <w:tcPr>
            <w:tcW w:w="0" w:type="auto"/>
            <w:shd w:val="clear" w:color="auto" w:fill="auto"/>
            <w:vAlign w:val="center"/>
          </w:tcPr>
          <w:p w14:paraId="13636573"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Chỉ đọc. Hiển thị theo trường “Mã nhóm danh mục”</w:t>
            </w:r>
          </w:p>
        </w:tc>
        <w:tc>
          <w:tcPr>
            <w:tcW w:w="0" w:type="auto"/>
            <w:shd w:val="clear" w:color="auto" w:fill="auto"/>
            <w:vAlign w:val="center"/>
          </w:tcPr>
          <w:p w14:paraId="6737AC18"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49AC5346" w14:textId="77777777" w:rsidTr="004F5ABB">
        <w:trPr>
          <w:tblHeader/>
        </w:trPr>
        <w:tc>
          <w:tcPr>
            <w:tcW w:w="0" w:type="auto"/>
            <w:shd w:val="clear" w:color="auto" w:fill="auto"/>
            <w:vAlign w:val="center"/>
          </w:tcPr>
          <w:p w14:paraId="5A382FEE"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2</w:t>
            </w:r>
          </w:p>
        </w:tc>
        <w:tc>
          <w:tcPr>
            <w:tcW w:w="0" w:type="auto"/>
            <w:shd w:val="clear" w:color="auto" w:fill="auto"/>
            <w:vAlign w:val="center"/>
          </w:tcPr>
          <w:p w14:paraId="3893A15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Tên nhóm danh mục</w:t>
            </w:r>
          </w:p>
        </w:tc>
        <w:tc>
          <w:tcPr>
            <w:tcW w:w="0" w:type="auto"/>
            <w:shd w:val="clear" w:color="auto" w:fill="auto"/>
            <w:vAlign w:val="center"/>
          </w:tcPr>
          <w:p w14:paraId="12A1655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Chỉ đọc. Hiển thị theo trường “Tên nhóm danh mục”</w:t>
            </w:r>
          </w:p>
        </w:tc>
        <w:tc>
          <w:tcPr>
            <w:tcW w:w="0" w:type="auto"/>
            <w:shd w:val="clear" w:color="auto" w:fill="auto"/>
            <w:vAlign w:val="center"/>
          </w:tcPr>
          <w:p w14:paraId="54B89EAE"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37EB2CC3" w14:textId="77777777" w:rsidTr="004F5ABB">
        <w:trPr>
          <w:tblHeader/>
        </w:trPr>
        <w:tc>
          <w:tcPr>
            <w:tcW w:w="0" w:type="auto"/>
            <w:shd w:val="clear" w:color="auto" w:fill="auto"/>
            <w:vAlign w:val="center"/>
          </w:tcPr>
          <w:p w14:paraId="73038B01"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3</w:t>
            </w:r>
          </w:p>
        </w:tc>
        <w:tc>
          <w:tcPr>
            <w:tcW w:w="0" w:type="auto"/>
            <w:shd w:val="clear" w:color="auto" w:fill="auto"/>
            <w:vAlign w:val="center"/>
          </w:tcPr>
          <w:p w14:paraId="69F898C0"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Trạng thái</w:t>
            </w:r>
          </w:p>
        </w:tc>
        <w:tc>
          <w:tcPr>
            <w:tcW w:w="0" w:type="auto"/>
            <w:shd w:val="clear" w:color="auto" w:fill="auto"/>
            <w:vAlign w:val="center"/>
          </w:tcPr>
          <w:p w14:paraId="0108F37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“Trạng thái”</w:t>
            </w:r>
          </w:p>
        </w:tc>
        <w:tc>
          <w:tcPr>
            <w:tcW w:w="0" w:type="auto"/>
            <w:shd w:val="clear" w:color="auto" w:fill="auto"/>
            <w:vAlign w:val="center"/>
          </w:tcPr>
          <w:p w14:paraId="4F70DD6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bl>
    <w:p w14:paraId="54210071"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tiêu chí đã nhập vào hệ thống.</w:t>
      </w:r>
    </w:p>
    <w:p w14:paraId="111AD375"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Dữ liệu được sắp xếp theo dữ liệu được tạo gần nhất. </w:t>
      </w:r>
    </w:p>
    <w:p w14:paraId="4D2EF244"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1D10EE7A" w14:textId="77777777" w:rsidR="006F116E" w:rsidRPr="00C902D4" w:rsidRDefault="006F116E" w:rsidP="00AF7805">
      <w:pPr>
        <w:pStyle w:val="Heading7"/>
        <w:tabs>
          <w:tab w:val="clear" w:pos="1296"/>
        </w:tabs>
        <w:spacing w:line="360" w:lineRule="auto"/>
        <w:ind w:left="450" w:hanging="450"/>
        <w:rPr>
          <w:rFonts w:ascii="Arial" w:hAnsi="Arial" w:cs="Arial"/>
          <w:b/>
          <w:szCs w:val="20"/>
        </w:rPr>
      </w:pPr>
      <w:r w:rsidRPr="00C902D4">
        <w:rPr>
          <w:rFonts w:ascii="Arial" w:hAnsi="Arial" w:cs="Arial"/>
          <w:b/>
          <w:szCs w:val="20"/>
        </w:rPr>
        <w:t>Thao tác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092"/>
        <w:gridCol w:w="7284"/>
      </w:tblGrid>
      <w:tr w:rsidR="006F116E" w:rsidRPr="00C902D4" w14:paraId="738BBC5D" w14:textId="77777777" w:rsidTr="004F5ABB">
        <w:trPr>
          <w:trHeight w:val="377"/>
        </w:trPr>
        <w:tc>
          <w:tcPr>
            <w:tcW w:w="0" w:type="auto"/>
            <w:shd w:val="clear" w:color="auto" w:fill="auto"/>
            <w:vAlign w:val="center"/>
          </w:tcPr>
          <w:p w14:paraId="2D9974A5"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STT</w:t>
            </w:r>
          </w:p>
        </w:tc>
        <w:tc>
          <w:tcPr>
            <w:tcW w:w="0" w:type="auto"/>
            <w:shd w:val="clear" w:color="auto" w:fill="auto"/>
            <w:vAlign w:val="center"/>
          </w:tcPr>
          <w:p w14:paraId="731CABDD"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shd w:val="clear" w:color="auto" w:fill="auto"/>
            <w:vAlign w:val="center"/>
          </w:tcPr>
          <w:p w14:paraId="2DFA39E4"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0B25CD5F" w14:textId="77777777" w:rsidTr="004F5ABB">
        <w:tc>
          <w:tcPr>
            <w:tcW w:w="0" w:type="auto"/>
            <w:shd w:val="clear" w:color="auto" w:fill="auto"/>
            <w:vAlign w:val="center"/>
          </w:tcPr>
          <w:p w14:paraId="52C62223" w14:textId="77777777" w:rsidR="006F116E" w:rsidRPr="00C902D4" w:rsidRDefault="006F116E" w:rsidP="00AF7805">
            <w:pPr>
              <w:pStyle w:val="ListParagraph"/>
              <w:tabs>
                <w:tab w:val="left" w:pos="630"/>
              </w:tabs>
              <w:spacing w:after="120" w:line="360" w:lineRule="auto"/>
              <w:ind w:left="360"/>
              <w:contextualSpacing/>
              <w:rPr>
                <w:rFonts w:cs="Arial"/>
                <w:sz w:val="20"/>
                <w:szCs w:val="20"/>
                <w:lang w:val="en-US"/>
              </w:rPr>
            </w:pPr>
            <w:r w:rsidRPr="00C902D4">
              <w:rPr>
                <w:rFonts w:cs="Arial"/>
                <w:sz w:val="20"/>
                <w:szCs w:val="20"/>
                <w:lang w:val="en-US"/>
              </w:rPr>
              <w:t>1</w:t>
            </w:r>
          </w:p>
        </w:tc>
        <w:tc>
          <w:tcPr>
            <w:tcW w:w="0" w:type="auto"/>
            <w:shd w:val="clear" w:color="auto" w:fill="auto"/>
            <w:vAlign w:val="center"/>
          </w:tcPr>
          <w:p w14:paraId="1618775A"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shd w:val="clear" w:color="auto" w:fill="auto"/>
            <w:vAlign w:val="center"/>
          </w:tcPr>
          <w:p w14:paraId="43A77AFB"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484E96DC" w14:textId="77777777" w:rsidTr="004F5ABB">
        <w:tc>
          <w:tcPr>
            <w:tcW w:w="0" w:type="auto"/>
            <w:shd w:val="clear" w:color="auto" w:fill="auto"/>
            <w:vAlign w:val="center"/>
          </w:tcPr>
          <w:p w14:paraId="4444755A"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2</w:t>
            </w:r>
          </w:p>
        </w:tc>
        <w:tc>
          <w:tcPr>
            <w:tcW w:w="0" w:type="auto"/>
            <w:shd w:val="clear" w:color="auto" w:fill="auto"/>
            <w:vAlign w:val="center"/>
          </w:tcPr>
          <w:p w14:paraId="1156CE3F"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shd w:val="clear" w:color="auto" w:fill="auto"/>
            <w:vAlign w:val="center"/>
          </w:tcPr>
          <w:p w14:paraId="4A33047A" w14:textId="77777777" w:rsidR="006F116E" w:rsidRPr="00C902D4" w:rsidRDefault="006F116E"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 Nhóm danh mục:</w:t>
            </w:r>
          </w:p>
          <w:p w14:paraId="223FA200"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7E36A021"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10AA12CB"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679FB283"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74903157" w14:textId="77777777" w:rsidR="006F116E" w:rsidRPr="00C902D4" w:rsidRDefault="006F116E"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5AC1CA12" w14:textId="77777777" w:rsidR="006F116E" w:rsidRPr="00C902D4" w:rsidRDefault="006F116E"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5771EAEE"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lastRenderedPageBreak/>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F116E" w:rsidRPr="00C902D4" w14:paraId="2172DB30" w14:textId="77777777" w:rsidTr="004F5ABB">
        <w:tc>
          <w:tcPr>
            <w:tcW w:w="0" w:type="auto"/>
            <w:shd w:val="clear" w:color="auto" w:fill="auto"/>
            <w:vAlign w:val="center"/>
          </w:tcPr>
          <w:p w14:paraId="09FE4D11"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lastRenderedPageBreak/>
              <w:t>3</w:t>
            </w:r>
          </w:p>
        </w:tc>
        <w:tc>
          <w:tcPr>
            <w:tcW w:w="0" w:type="auto"/>
            <w:shd w:val="clear" w:color="auto" w:fill="auto"/>
            <w:vAlign w:val="center"/>
          </w:tcPr>
          <w:p w14:paraId="7BDF422A"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shd w:val="clear" w:color="auto" w:fill="auto"/>
            <w:vAlign w:val="center"/>
          </w:tcPr>
          <w:p w14:paraId="3EFA3FEA"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F116E" w:rsidRPr="00C902D4" w14:paraId="1CF8F9C9" w14:textId="77777777" w:rsidTr="004F5ABB">
        <w:tc>
          <w:tcPr>
            <w:tcW w:w="0" w:type="auto"/>
            <w:shd w:val="clear" w:color="auto" w:fill="auto"/>
            <w:vAlign w:val="center"/>
          </w:tcPr>
          <w:p w14:paraId="4E4F787C"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4</w:t>
            </w:r>
          </w:p>
        </w:tc>
        <w:tc>
          <w:tcPr>
            <w:tcW w:w="0" w:type="auto"/>
            <w:shd w:val="clear" w:color="auto" w:fill="auto"/>
            <w:vAlign w:val="center"/>
          </w:tcPr>
          <w:p w14:paraId="59CE01CA"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Xóa</w:t>
            </w:r>
          </w:p>
        </w:tc>
        <w:tc>
          <w:tcPr>
            <w:tcW w:w="0" w:type="auto"/>
            <w:shd w:val="clear" w:color="auto" w:fill="auto"/>
            <w:vAlign w:val="center"/>
          </w:tcPr>
          <w:p w14:paraId="4F278CEE" w14:textId="77777777" w:rsidR="006F116E" w:rsidRPr="00C902D4" w:rsidRDefault="006F116E" w:rsidP="00AF7805">
            <w:pPr>
              <w:spacing w:line="360" w:lineRule="auto"/>
              <w:jc w:val="both"/>
              <w:rPr>
                <w:rFonts w:ascii="Arial" w:hAnsi="Arial" w:cs="Arial"/>
                <w:sz w:val="20"/>
              </w:rPr>
            </w:pPr>
            <w:r w:rsidRPr="00C902D4">
              <w:rPr>
                <w:rFonts w:ascii="Arial" w:hAnsi="Arial" w:cs="Arial"/>
                <w:sz w:val="20"/>
              </w:rPr>
              <w:t>Người dùng sử dụng chức năng này để chọn xóa 1 bản ghi danh mục. Chỉ xóa được bản ghi chưa sử dụng ở các form: Danh mục dùng chung</w:t>
            </w:r>
          </w:p>
          <w:p w14:paraId="3B566B8A" w14:textId="77777777" w:rsidR="006F116E" w:rsidRPr="00C902D4" w:rsidRDefault="006F116E"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7D68683E"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29740DEF"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64474398" w14:textId="77777777" w:rsidR="006F116E" w:rsidRPr="00C902D4" w:rsidRDefault="006F116E" w:rsidP="00AF7805">
            <w:pPr>
              <w:tabs>
                <w:tab w:val="left" w:pos="630"/>
              </w:tabs>
              <w:spacing w:line="360" w:lineRule="auto"/>
              <w:contextualSpacing/>
              <w:jc w:val="both"/>
              <w:rPr>
                <w:rFonts w:ascii="Arial" w:hAnsi="Arial" w:cs="Arial"/>
                <w:sz w:val="20"/>
                <w:lang w:val="vi-VN"/>
              </w:rPr>
            </w:pPr>
            <w:r w:rsidRPr="00C902D4">
              <w:rPr>
                <w:rFonts w:ascii="Arial" w:hAnsi="Arial" w:cs="Arial"/>
                <w:color w:val="000000"/>
                <w:sz w:val="20"/>
                <w:lang w:val="vi-VN"/>
              </w:rPr>
              <w:t>Chọn “Không” thì không xóa bản ghi</w:t>
            </w:r>
          </w:p>
        </w:tc>
      </w:tr>
    </w:tbl>
    <w:p w14:paraId="16934626" w14:textId="77777777" w:rsidR="006F116E" w:rsidRPr="00C902D4" w:rsidRDefault="006F116E" w:rsidP="00AF7805">
      <w:pPr>
        <w:spacing w:line="360" w:lineRule="auto"/>
        <w:rPr>
          <w:rFonts w:ascii="Arial" w:hAnsi="Arial" w:cs="Arial"/>
          <w:sz w:val="20"/>
          <w:lang w:val="vi-VN"/>
        </w:rPr>
      </w:pPr>
    </w:p>
    <w:p w14:paraId="2AF6E723" w14:textId="77777777" w:rsidR="006F116E" w:rsidRPr="00C902D4" w:rsidRDefault="006F116E" w:rsidP="00AF7805">
      <w:pPr>
        <w:pStyle w:val="Heading7"/>
        <w:tabs>
          <w:tab w:val="clear" w:pos="1296"/>
        </w:tabs>
        <w:spacing w:line="360" w:lineRule="auto"/>
        <w:ind w:left="450" w:hanging="450"/>
        <w:rPr>
          <w:rFonts w:ascii="Arial" w:hAnsi="Arial" w:cs="Arial"/>
          <w:b/>
          <w:szCs w:val="20"/>
        </w:rPr>
      </w:pPr>
      <w:r w:rsidRPr="00C902D4">
        <w:rPr>
          <w:rFonts w:ascii="Arial" w:hAnsi="Arial" w:cs="Arial"/>
          <w:b/>
          <w:szCs w:val="20"/>
        </w:rPr>
        <w:t>Màn hình</w:t>
      </w:r>
    </w:p>
    <w:p w14:paraId="5D0E008E" w14:textId="77777777" w:rsidR="006F116E" w:rsidRPr="00C902D4" w:rsidRDefault="006F116E" w:rsidP="00AF7805">
      <w:pPr>
        <w:spacing w:line="360" w:lineRule="auto"/>
        <w:rPr>
          <w:rFonts w:ascii="Arial" w:hAnsi="Arial" w:cs="Arial"/>
          <w:sz w:val="20"/>
        </w:rPr>
      </w:pPr>
    </w:p>
    <w:p w14:paraId="7D38356D" w14:textId="6F42719E" w:rsidR="006F116E" w:rsidRPr="00C902D4" w:rsidRDefault="006F116E" w:rsidP="00AF7805">
      <w:pPr>
        <w:spacing w:line="360" w:lineRule="auto"/>
        <w:rPr>
          <w:rFonts w:ascii="Arial" w:hAnsi="Arial" w:cs="Arial"/>
          <w:sz w:val="20"/>
        </w:rPr>
      </w:pPr>
      <w:ins w:id="187" w:author="Admin" w:date="2017-12-03T20:14:00Z">
        <w:r w:rsidRPr="00C902D4">
          <w:rPr>
            <w:rFonts w:ascii="Arial" w:hAnsi="Arial" w:cs="Arial"/>
            <w:noProof/>
            <w:sz w:val="20"/>
            <w:lang w:eastAsia="ja-JP"/>
            <w:rPrChange w:id="188" w:author="Unknown">
              <w:rPr>
                <w:noProof/>
                <w:lang w:eastAsia="ja-JP"/>
              </w:rPr>
            </w:rPrChange>
          </w:rPr>
          <w:drawing>
            <wp:inline distT="0" distB="0" distL="0" distR="0" wp14:anchorId="77F7A52D" wp14:editId="7C8AAE02">
              <wp:extent cx="6038850" cy="1955800"/>
              <wp:effectExtent l="0" t="0" r="0" b="6350"/>
              <wp:docPr id="52" name="Picture 52" descr="C:\Users\Admin\AppData\Local\Temp\flaF76D.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Temp\flaF76D.tmp\Snapsho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38850" cy="1955800"/>
                      </a:xfrm>
                      <a:prstGeom prst="rect">
                        <a:avLst/>
                      </a:prstGeom>
                      <a:noFill/>
                      <a:ln>
                        <a:noFill/>
                      </a:ln>
                    </pic:spPr>
                  </pic:pic>
                </a:graphicData>
              </a:graphic>
            </wp:inline>
          </w:drawing>
        </w:r>
      </w:ins>
    </w:p>
    <w:p w14:paraId="7066A1BD" w14:textId="77777777" w:rsidR="006F116E" w:rsidRPr="00C902D4" w:rsidRDefault="006F116E" w:rsidP="00AF7805">
      <w:pPr>
        <w:spacing w:line="360" w:lineRule="auto"/>
        <w:rPr>
          <w:rFonts w:ascii="Arial" w:hAnsi="Arial" w:cs="Arial"/>
          <w:sz w:val="20"/>
        </w:rPr>
      </w:pPr>
    </w:p>
    <w:p w14:paraId="2C57B557" w14:textId="77777777" w:rsidR="006F116E" w:rsidRPr="00C902D4" w:rsidRDefault="006F116E" w:rsidP="00AF7805">
      <w:pPr>
        <w:spacing w:line="360" w:lineRule="auto"/>
        <w:rPr>
          <w:rFonts w:ascii="Arial" w:hAnsi="Arial" w:cs="Arial"/>
          <w:sz w:val="20"/>
        </w:rPr>
      </w:pPr>
    </w:p>
    <w:p w14:paraId="3BD490D0" w14:textId="77777777" w:rsidR="006F116E" w:rsidRPr="00C902D4" w:rsidRDefault="006F116E" w:rsidP="00AF7805">
      <w:pPr>
        <w:pStyle w:val="Heading6"/>
        <w:spacing w:line="360" w:lineRule="auto"/>
        <w:rPr>
          <w:rFonts w:ascii="Arial" w:hAnsi="Arial" w:cs="Arial"/>
          <w:b/>
          <w:i w:val="0"/>
          <w:sz w:val="20"/>
          <w:szCs w:val="20"/>
        </w:rPr>
      </w:pPr>
      <w:r w:rsidRPr="00C902D4">
        <w:rPr>
          <w:rFonts w:ascii="Arial" w:hAnsi="Arial" w:cs="Arial"/>
          <w:b/>
          <w:i w:val="0"/>
          <w:sz w:val="20"/>
          <w:szCs w:val="20"/>
        </w:rPr>
        <w:t>Danh mục danh mục dùng chung</w:t>
      </w:r>
    </w:p>
    <w:p w14:paraId="5C2F7507" w14:textId="18F3EB85" w:rsidR="006F116E" w:rsidRPr="00C902D4" w:rsidRDefault="006F116E" w:rsidP="00AF7805">
      <w:pPr>
        <w:pStyle w:val="Heading7"/>
        <w:tabs>
          <w:tab w:val="clear" w:pos="1296"/>
        </w:tabs>
        <w:spacing w:line="360" w:lineRule="auto"/>
        <w:ind w:left="360" w:firstLine="0"/>
        <w:rPr>
          <w:rFonts w:ascii="Arial" w:hAnsi="Arial" w:cs="Arial"/>
          <w:b/>
          <w:szCs w:val="20"/>
        </w:rPr>
      </w:pPr>
      <w:r w:rsidRPr="00C902D4">
        <w:rPr>
          <w:rFonts w:ascii="Arial" w:hAnsi="Arial" w:cs="Arial"/>
          <w:b/>
          <w:szCs w:val="20"/>
        </w:rPr>
        <w:t>Mối quan hệ giữa các chức năng</w:t>
      </w:r>
    </w:p>
    <w:p w14:paraId="23A96CB4" w14:textId="77777777" w:rsidR="006F116E" w:rsidRPr="00C902D4" w:rsidRDefault="006F116E" w:rsidP="00AF7805">
      <w:pPr>
        <w:spacing w:line="360" w:lineRule="auto"/>
        <w:rPr>
          <w:rFonts w:ascii="Arial" w:hAnsi="Arial" w:cs="Arial"/>
          <w:sz w:val="20"/>
        </w:rPr>
      </w:pPr>
      <w:r w:rsidRPr="00C902D4">
        <w:rPr>
          <w:rFonts w:ascii="Arial" w:hAnsi="Arial" w:cs="Arial"/>
          <w:sz w:val="20"/>
        </w:rPr>
        <w:object w:dxaOrig="14494" w:dyaOrig="5584" w14:anchorId="7288A847">
          <v:shape id="_x0000_i2510" type="#_x0000_t75" style="width:453.5pt;height:175.5pt" o:ole="">
            <v:imagedata r:id="rId228" o:title=""/>
          </v:shape>
          <o:OLEObject Type="Embed" ProgID="Visio.Drawing.11" ShapeID="_x0000_i2510" DrawAspect="Content" ObjectID="_1574283864" r:id="rId229"/>
        </w:object>
      </w:r>
    </w:p>
    <w:p w14:paraId="35BC0318" w14:textId="77777777" w:rsidR="006F116E" w:rsidRPr="00C902D4" w:rsidRDefault="006F116E" w:rsidP="00AF7805">
      <w:pPr>
        <w:pStyle w:val="Heading7"/>
        <w:tabs>
          <w:tab w:val="clear" w:pos="1296"/>
        </w:tabs>
        <w:spacing w:line="360" w:lineRule="auto"/>
        <w:ind w:left="360" w:firstLine="0"/>
        <w:rPr>
          <w:rFonts w:ascii="Arial" w:hAnsi="Arial" w:cs="Arial"/>
          <w:b/>
          <w:szCs w:val="20"/>
        </w:rPr>
      </w:pPr>
      <w:r w:rsidRPr="00C902D4">
        <w:rPr>
          <w:rFonts w:ascii="Arial" w:hAnsi="Arial" w:cs="Arial"/>
          <w:b/>
          <w:szCs w:val="20"/>
        </w:rPr>
        <w:t>Mục đích, vai trò thực hiện, bước thực hiện</w:t>
      </w:r>
    </w:p>
    <w:p w14:paraId="08CF710F" w14:textId="77777777" w:rsidR="006F116E" w:rsidRPr="00C902D4" w:rsidRDefault="006F116E" w:rsidP="00AF7805">
      <w:pPr>
        <w:pStyle w:val="atext"/>
        <w:spacing w:line="360" w:lineRule="auto"/>
        <w:ind w:left="360" w:firstLine="0"/>
        <w:rPr>
          <w:rFonts w:ascii="Arial" w:hAnsi="Arial" w:cs="Arial"/>
          <w:b/>
          <w:color w:val="000000"/>
          <w:sz w:val="20"/>
          <w:szCs w:val="20"/>
        </w:rPr>
      </w:pPr>
      <w:r w:rsidRPr="00C902D4">
        <w:rPr>
          <w:rFonts w:ascii="Arial" w:hAnsi="Arial" w:cs="Arial"/>
          <w:b/>
          <w:color w:val="000000"/>
          <w:sz w:val="20"/>
          <w:szCs w:val="20"/>
        </w:rPr>
        <w:t>Mục đích, ý nghĩa:</w:t>
      </w:r>
    </w:p>
    <w:p w14:paraId="19310EEA" w14:textId="77777777" w:rsidR="006F116E" w:rsidRPr="00C902D4" w:rsidRDefault="006F116E"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Khai báo tham số dùng chung cho hệ thống gồm: phân bổ kỳ đánh giá (tháng, quý, 6 tháng, năm), Kỳ đánh giá áp dụng cho (tính lương, không tính lương), chuyển kỳ đánh giá (có, không)</w:t>
      </w:r>
    </w:p>
    <w:p w14:paraId="0A15DEE8" w14:textId="77777777" w:rsidR="006F116E" w:rsidRPr="00C902D4" w:rsidRDefault="006F116E" w:rsidP="00AF7805">
      <w:pPr>
        <w:pStyle w:val="atext"/>
        <w:spacing w:line="360" w:lineRule="auto"/>
        <w:ind w:firstLine="360"/>
        <w:rPr>
          <w:rFonts w:ascii="Arial" w:hAnsi="Arial" w:cs="Arial"/>
          <w:b/>
          <w:color w:val="000000"/>
          <w:sz w:val="20"/>
          <w:szCs w:val="20"/>
        </w:rPr>
      </w:pPr>
      <w:r w:rsidRPr="00C902D4">
        <w:rPr>
          <w:rFonts w:ascii="Arial" w:hAnsi="Arial" w:cs="Arial"/>
          <w:b/>
          <w:color w:val="000000"/>
          <w:sz w:val="20"/>
          <w:szCs w:val="20"/>
        </w:rPr>
        <w:t>Vai trò thực hiện:</w:t>
      </w:r>
    </w:p>
    <w:p w14:paraId="04153118" w14:textId="77777777" w:rsidR="006F116E" w:rsidRPr="00C902D4" w:rsidRDefault="006F116E" w:rsidP="00AF7805">
      <w:pPr>
        <w:pStyle w:val="-Thng"/>
        <w:numPr>
          <w:ilvl w:val="0"/>
          <w:numId w:val="12"/>
        </w:numPr>
        <w:spacing w:before="120" w:after="120"/>
        <w:rPr>
          <w:rFonts w:cs="Arial"/>
        </w:rPr>
      </w:pPr>
      <w:r w:rsidRPr="00C902D4">
        <w:rPr>
          <w:rFonts w:cs="Arial"/>
        </w:rPr>
        <w:t xml:space="preserve">Đối tượng được quyền </w:t>
      </w:r>
      <w:r w:rsidRPr="00C902D4">
        <w:rPr>
          <w:rFonts w:cs="Arial"/>
          <w:lang w:val="en-US"/>
        </w:rPr>
        <w:t>vào thiết lập danh mục Dùng chung</w:t>
      </w:r>
    </w:p>
    <w:p w14:paraId="3C090BC8" w14:textId="77777777" w:rsidR="006F116E" w:rsidRPr="00C902D4" w:rsidRDefault="006F116E" w:rsidP="00AF7805">
      <w:pPr>
        <w:pStyle w:val="atext"/>
        <w:spacing w:line="360" w:lineRule="auto"/>
        <w:ind w:firstLine="360"/>
        <w:rPr>
          <w:rFonts w:ascii="Arial" w:hAnsi="Arial" w:cs="Arial"/>
          <w:b/>
          <w:color w:val="000000"/>
          <w:sz w:val="20"/>
          <w:szCs w:val="20"/>
          <w:lang w:val="vi-VN"/>
        </w:rPr>
      </w:pPr>
      <w:r w:rsidRPr="00C902D4">
        <w:rPr>
          <w:rFonts w:ascii="Arial" w:hAnsi="Arial" w:cs="Arial"/>
          <w:b/>
          <w:color w:val="000000"/>
          <w:sz w:val="20"/>
          <w:szCs w:val="20"/>
          <w:lang w:val="vi-VN"/>
        </w:rPr>
        <w:t>Các bước thực hiện:</w:t>
      </w:r>
    </w:p>
    <w:p w14:paraId="4215DBFC"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1:</w:t>
      </w:r>
      <w:r w:rsidRPr="00C902D4">
        <w:rPr>
          <w:rFonts w:ascii="Arial" w:hAnsi="Arial" w:cs="Arial"/>
          <w:color w:val="000000"/>
          <w:sz w:val="20"/>
          <w:szCs w:val="20"/>
          <w:lang w:val="vi-VN"/>
        </w:rPr>
        <w:t xml:space="preserve"> Chọn chức năng: Hoạch định nhân sự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w:t>
      </w:r>
      <w:r w:rsidRPr="00C902D4">
        <w:rPr>
          <w:rFonts w:ascii="Arial" w:hAnsi="Arial" w:cs="Arial"/>
          <w:color w:val="000000"/>
          <w:sz w:val="20"/>
          <w:szCs w:val="20"/>
        </w:rPr>
        <w:sym w:font="Wingdings" w:char="F0E0"/>
      </w:r>
      <w:r w:rsidRPr="00C902D4">
        <w:rPr>
          <w:rFonts w:ascii="Arial" w:hAnsi="Arial" w:cs="Arial"/>
          <w:color w:val="000000"/>
          <w:sz w:val="20"/>
          <w:szCs w:val="20"/>
          <w:lang w:val="vi-VN"/>
        </w:rPr>
        <w:t xml:space="preserve"> Danh mục Dùng chung. Hệ thống mặc định hiển danh sách 10 </w:t>
      </w:r>
      <w:r w:rsidRPr="00C902D4">
        <w:rPr>
          <w:rFonts w:ascii="Arial" w:hAnsi="Arial" w:cs="Arial"/>
          <w:bCs/>
          <w:color w:val="000000"/>
          <w:sz w:val="20"/>
          <w:szCs w:val="20"/>
          <w:lang w:val="vi-VN" w:eastAsia="ja-JP"/>
        </w:rPr>
        <w:t>bản ghi</w:t>
      </w:r>
      <w:r w:rsidRPr="00C902D4">
        <w:rPr>
          <w:rFonts w:ascii="Arial" w:hAnsi="Arial" w:cs="Arial"/>
          <w:color w:val="000000"/>
          <w:sz w:val="20"/>
          <w:szCs w:val="20"/>
          <w:lang w:val="vi-VN"/>
        </w:rPr>
        <w:t xml:space="preserve"> được tạo mới nhất tại lưới bên trái.</w:t>
      </w:r>
    </w:p>
    <w:p w14:paraId="5BA534B4" w14:textId="77777777" w:rsidR="006F116E" w:rsidRPr="00C902D4" w:rsidRDefault="006F116E" w:rsidP="00AF7805">
      <w:pPr>
        <w:pStyle w:val="atext"/>
        <w:spacing w:line="360" w:lineRule="auto"/>
        <w:ind w:left="1080" w:firstLine="0"/>
        <w:rPr>
          <w:rFonts w:ascii="Arial" w:hAnsi="Arial" w:cs="Arial"/>
          <w:b/>
          <w:color w:val="000000"/>
          <w:sz w:val="20"/>
          <w:szCs w:val="20"/>
          <w:lang w:val="vi-VN"/>
        </w:rPr>
      </w:pPr>
      <w:r w:rsidRPr="00C902D4">
        <w:rPr>
          <w:rFonts w:ascii="Arial" w:hAnsi="Arial" w:cs="Arial"/>
          <w:b/>
          <w:color w:val="000000"/>
          <w:sz w:val="20"/>
          <w:szCs w:val="20"/>
          <w:lang w:val="vi-VN"/>
        </w:rPr>
        <w:t>Bước 2:</w:t>
      </w:r>
      <w:r w:rsidRPr="00C902D4">
        <w:rPr>
          <w:rFonts w:ascii="Arial" w:hAnsi="Arial" w:cs="Arial"/>
          <w:color w:val="000000"/>
          <w:sz w:val="20"/>
          <w:szCs w:val="20"/>
          <w:lang w:val="vi-VN"/>
        </w:rPr>
        <w:t xml:space="preserve"> Người dùng thực hiện thao tác tại vùng nhập thông tin. </w:t>
      </w:r>
    </w:p>
    <w:p w14:paraId="6BE3B547" w14:textId="77777777" w:rsidR="006F116E" w:rsidRPr="00C902D4" w:rsidRDefault="006F116E" w:rsidP="00AF7805">
      <w:pPr>
        <w:pStyle w:val="atext"/>
        <w:spacing w:line="360" w:lineRule="auto"/>
        <w:ind w:left="1800" w:firstLine="0"/>
        <w:rPr>
          <w:rFonts w:ascii="Arial" w:hAnsi="Arial" w:cs="Arial"/>
          <w:b/>
          <w:color w:val="000000"/>
          <w:sz w:val="20"/>
          <w:szCs w:val="20"/>
          <w:lang w:val="vi-VN"/>
        </w:rPr>
      </w:pPr>
      <w:r w:rsidRPr="00C902D4">
        <w:rPr>
          <w:rFonts w:ascii="Arial" w:hAnsi="Arial" w:cs="Arial"/>
          <w:color w:val="000000"/>
          <w:sz w:val="20"/>
          <w:szCs w:val="20"/>
          <w:lang w:val="vi-VN"/>
        </w:rPr>
        <w:t>Thông tin sau khi lưu vào hệ thống thành công sẽ hiển thị trên lưới dữ liệu.</w:t>
      </w:r>
    </w:p>
    <w:p w14:paraId="19AE6778" w14:textId="77777777" w:rsidR="006F116E" w:rsidRPr="00C902D4" w:rsidRDefault="006F116E" w:rsidP="00AF7805">
      <w:pPr>
        <w:pStyle w:val="atext"/>
        <w:spacing w:line="360" w:lineRule="auto"/>
        <w:ind w:left="1800" w:firstLine="0"/>
        <w:rPr>
          <w:rFonts w:ascii="Arial" w:hAnsi="Arial" w:cs="Arial"/>
          <w:color w:val="000000"/>
          <w:sz w:val="20"/>
          <w:szCs w:val="20"/>
          <w:lang w:val="vi-VN"/>
        </w:rPr>
      </w:pPr>
      <w:r w:rsidRPr="00C902D4">
        <w:rPr>
          <w:rFonts w:ascii="Arial" w:hAnsi="Arial" w:cs="Arial"/>
          <w:color w:val="000000"/>
          <w:sz w:val="20"/>
          <w:szCs w:val="20"/>
          <w:lang w:val="vi-VN"/>
        </w:rPr>
        <w:t>Người dùng thao tác tại các nút chức năng: Làm mới, Ghi, Chọn, Xóa.</w:t>
      </w:r>
    </w:p>
    <w:p w14:paraId="52C4380A" w14:textId="77777777" w:rsidR="006F116E" w:rsidRPr="00C902D4" w:rsidRDefault="006F116E" w:rsidP="00AF7805">
      <w:pPr>
        <w:pStyle w:val="Heading7"/>
        <w:tabs>
          <w:tab w:val="clear" w:pos="1296"/>
        </w:tabs>
        <w:spacing w:line="360" w:lineRule="auto"/>
        <w:ind w:left="360" w:firstLine="0"/>
        <w:rPr>
          <w:rFonts w:ascii="Arial" w:hAnsi="Arial" w:cs="Arial"/>
          <w:b/>
          <w:szCs w:val="20"/>
        </w:rPr>
      </w:pPr>
      <w:r w:rsidRPr="00C902D4">
        <w:rPr>
          <w:rFonts w:ascii="Arial" w:hAnsi="Arial" w:cs="Arial"/>
          <w:b/>
          <w:szCs w:val="20"/>
        </w:rPr>
        <w:t>Trường thông tin</w:t>
      </w:r>
    </w:p>
    <w:p w14:paraId="4CA6C27B" w14:textId="77777777" w:rsidR="006F116E" w:rsidRPr="00C902D4" w:rsidRDefault="006F116E" w:rsidP="00AF7805">
      <w:pPr>
        <w:spacing w:line="360" w:lineRule="auto"/>
        <w:rPr>
          <w:rFonts w:ascii="Arial" w:hAnsi="Arial" w:cs="Arial"/>
          <w:b/>
          <w:i/>
          <w:sz w:val="20"/>
        </w:rPr>
      </w:pPr>
      <w:r w:rsidRPr="00C902D4">
        <w:rPr>
          <w:rFonts w:ascii="Arial" w:hAnsi="Arial" w:cs="Arial"/>
          <w:b/>
          <w:i/>
          <w:sz w:val="20"/>
        </w:rPr>
        <w:t>Vùng nhập thông tin:</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40"/>
        <w:gridCol w:w="838"/>
        <w:gridCol w:w="696"/>
        <w:gridCol w:w="853"/>
        <w:gridCol w:w="1170"/>
        <w:gridCol w:w="1207"/>
        <w:gridCol w:w="1112"/>
        <w:gridCol w:w="1474"/>
      </w:tblGrid>
      <w:tr w:rsidR="006F116E" w:rsidRPr="00C902D4" w14:paraId="39A462AC" w14:textId="77777777" w:rsidTr="004F5ABB">
        <w:trPr>
          <w:trHeight w:val="1005"/>
          <w:tblHeader/>
        </w:trPr>
        <w:tc>
          <w:tcPr>
            <w:tcW w:w="0" w:type="auto"/>
            <w:shd w:val="clear" w:color="auto" w:fill="auto"/>
            <w:vAlign w:val="center"/>
            <w:hideMark/>
          </w:tcPr>
          <w:p w14:paraId="347FC346"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24731F0F"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6F7B58FD"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6A11DA3E"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49EE71F0"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5B95CFDD"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1D543CA9"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43A7DE09"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0" w:type="auto"/>
            <w:shd w:val="clear" w:color="auto" w:fill="auto"/>
            <w:vAlign w:val="center"/>
            <w:hideMark/>
          </w:tcPr>
          <w:p w14:paraId="19FDD36B" w14:textId="77777777" w:rsidR="006F116E" w:rsidRPr="00C902D4" w:rsidRDefault="006F116E" w:rsidP="00AF7805">
            <w:pPr>
              <w:spacing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6F116E" w:rsidRPr="00C902D4" w14:paraId="4335608D" w14:textId="77777777" w:rsidTr="004F5ABB">
        <w:trPr>
          <w:trHeight w:val="772"/>
        </w:trPr>
        <w:tc>
          <w:tcPr>
            <w:tcW w:w="0" w:type="auto"/>
            <w:shd w:val="clear" w:color="auto" w:fill="auto"/>
            <w:vAlign w:val="center"/>
          </w:tcPr>
          <w:p w14:paraId="726A402A"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1</w:t>
            </w:r>
          </w:p>
        </w:tc>
        <w:tc>
          <w:tcPr>
            <w:tcW w:w="0" w:type="auto"/>
            <w:shd w:val="clear" w:color="auto" w:fill="auto"/>
            <w:vAlign w:val="center"/>
          </w:tcPr>
          <w:p w14:paraId="712C89BC"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Nhóm danh mục</w:t>
            </w:r>
          </w:p>
        </w:tc>
        <w:tc>
          <w:tcPr>
            <w:tcW w:w="0" w:type="auto"/>
            <w:shd w:val="clear" w:color="auto" w:fill="auto"/>
            <w:vAlign w:val="center"/>
          </w:tcPr>
          <w:p w14:paraId="54ACE28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077AA71E"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255</w:t>
            </w:r>
          </w:p>
        </w:tc>
        <w:tc>
          <w:tcPr>
            <w:tcW w:w="0" w:type="auto"/>
            <w:shd w:val="clear" w:color="auto" w:fill="auto"/>
            <w:vAlign w:val="center"/>
          </w:tcPr>
          <w:p w14:paraId="0769D01E"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0161B47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1C54069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Danh mục Nhóm dùng chung</w:t>
            </w:r>
          </w:p>
        </w:tc>
        <w:tc>
          <w:tcPr>
            <w:tcW w:w="0" w:type="auto"/>
            <w:shd w:val="clear" w:color="auto" w:fill="auto"/>
            <w:vAlign w:val="center"/>
          </w:tcPr>
          <w:p w14:paraId="5E8E1A96"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w:t>
            </w:r>
          </w:p>
        </w:tc>
        <w:tc>
          <w:tcPr>
            <w:tcW w:w="0" w:type="auto"/>
            <w:shd w:val="clear" w:color="auto" w:fill="auto"/>
            <w:vAlign w:val="center"/>
          </w:tcPr>
          <w:p w14:paraId="0C9ECD4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446F2BD4" w14:textId="77777777" w:rsidTr="004F5ABB">
        <w:trPr>
          <w:trHeight w:val="772"/>
        </w:trPr>
        <w:tc>
          <w:tcPr>
            <w:tcW w:w="0" w:type="auto"/>
            <w:shd w:val="clear" w:color="auto" w:fill="auto"/>
            <w:vAlign w:val="center"/>
          </w:tcPr>
          <w:p w14:paraId="71C5D98F"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lastRenderedPageBreak/>
              <w:t>2</w:t>
            </w:r>
          </w:p>
        </w:tc>
        <w:tc>
          <w:tcPr>
            <w:tcW w:w="0" w:type="auto"/>
            <w:shd w:val="clear" w:color="auto" w:fill="auto"/>
            <w:vAlign w:val="center"/>
          </w:tcPr>
          <w:p w14:paraId="4E384912"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Mã danh mục</w:t>
            </w:r>
          </w:p>
        </w:tc>
        <w:tc>
          <w:tcPr>
            <w:tcW w:w="0" w:type="auto"/>
            <w:shd w:val="clear" w:color="auto" w:fill="auto"/>
            <w:vAlign w:val="center"/>
          </w:tcPr>
          <w:p w14:paraId="605816C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2E6E7E9A"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20</w:t>
            </w:r>
          </w:p>
        </w:tc>
        <w:tc>
          <w:tcPr>
            <w:tcW w:w="0" w:type="auto"/>
            <w:shd w:val="clear" w:color="auto" w:fill="auto"/>
            <w:vAlign w:val="center"/>
          </w:tcPr>
          <w:p w14:paraId="5FFB9729"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51E2E91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09151876"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 </w:t>
            </w:r>
          </w:p>
        </w:tc>
        <w:tc>
          <w:tcPr>
            <w:tcW w:w="0" w:type="auto"/>
            <w:shd w:val="clear" w:color="auto" w:fill="auto"/>
            <w:vAlign w:val="center"/>
          </w:tcPr>
          <w:p w14:paraId="09581913"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Không được trùng mã</w:t>
            </w:r>
          </w:p>
        </w:tc>
        <w:tc>
          <w:tcPr>
            <w:tcW w:w="0" w:type="auto"/>
            <w:shd w:val="clear" w:color="auto" w:fill="auto"/>
            <w:vAlign w:val="center"/>
          </w:tcPr>
          <w:p w14:paraId="13C695D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41BD48B7" w14:textId="77777777" w:rsidTr="004F5ABB">
        <w:trPr>
          <w:trHeight w:val="772"/>
        </w:trPr>
        <w:tc>
          <w:tcPr>
            <w:tcW w:w="0" w:type="auto"/>
            <w:shd w:val="clear" w:color="auto" w:fill="auto"/>
            <w:vAlign w:val="center"/>
          </w:tcPr>
          <w:p w14:paraId="77F12BDE" w14:textId="77777777" w:rsidR="006F116E" w:rsidRPr="00C902D4" w:rsidRDefault="006F116E" w:rsidP="00AF7805">
            <w:pPr>
              <w:spacing w:line="360" w:lineRule="auto"/>
              <w:jc w:val="center"/>
              <w:rPr>
                <w:rFonts w:ascii="Arial" w:hAnsi="Arial" w:cs="Arial"/>
                <w:color w:val="000000"/>
                <w:sz w:val="20"/>
              </w:rPr>
            </w:pPr>
            <w:r w:rsidRPr="00C902D4">
              <w:rPr>
                <w:rFonts w:ascii="Arial" w:hAnsi="Arial" w:cs="Arial"/>
                <w:color w:val="000000"/>
                <w:sz w:val="20"/>
              </w:rPr>
              <w:t>3</w:t>
            </w:r>
          </w:p>
        </w:tc>
        <w:tc>
          <w:tcPr>
            <w:tcW w:w="0" w:type="auto"/>
            <w:shd w:val="clear" w:color="auto" w:fill="auto"/>
            <w:vAlign w:val="center"/>
          </w:tcPr>
          <w:p w14:paraId="7A2CEB44"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Tên danh mục</w:t>
            </w:r>
          </w:p>
        </w:tc>
        <w:tc>
          <w:tcPr>
            <w:tcW w:w="0" w:type="auto"/>
            <w:shd w:val="clear" w:color="auto" w:fill="auto"/>
            <w:vAlign w:val="center"/>
          </w:tcPr>
          <w:p w14:paraId="284A873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4E321807"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255</w:t>
            </w:r>
          </w:p>
        </w:tc>
        <w:tc>
          <w:tcPr>
            <w:tcW w:w="0" w:type="auto"/>
            <w:shd w:val="clear" w:color="auto" w:fill="auto"/>
            <w:vAlign w:val="center"/>
          </w:tcPr>
          <w:p w14:paraId="72D0B695"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Có</w:t>
            </w:r>
          </w:p>
        </w:tc>
        <w:tc>
          <w:tcPr>
            <w:tcW w:w="0" w:type="auto"/>
            <w:shd w:val="clear" w:color="auto" w:fill="auto"/>
            <w:vAlign w:val="center"/>
          </w:tcPr>
          <w:p w14:paraId="4BF95D80"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3884DC94" w14:textId="77777777" w:rsidR="006F116E" w:rsidRPr="00C902D4" w:rsidRDefault="006F116E" w:rsidP="00AF7805">
            <w:pPr>
              <w:spacing w:line="360" w:lineRule="auto"/>
              <w:rPr>
                <w:rFonts w:ascii="Arial" w:hAnsi="Arial" w:cs="Arial"/>
                <w:color w:val="000000"/>
                <w:sz w:val="20"/>
              </w:rPr>
            </w:pPr>
          </w:p>
        </w:tc>
        <w:tc>
          <w:tcPr>
            <w:tcW w:w="0" w:type="auto"/>
            <w:shd w:val="clear" w:color="auto" w:fill="auto"/>
            <w:vAlign w:val="center"/>
          </w:tcPr>
          <w:p w14:paraId="5C0EF4E1"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Nhập tên danh mục</w:t>
            </w:r>
          </w:p>
        </w:tc>
        <w:tc>
          <w:tcPr>
            <w:tcW w:w="0" w:type="auto"/>
            <w:shd w:val="clear" w:color="auto" w:fill="auto"/>
            <w:vAlign w:val="center"/>
          </w:tcPr>
          <w:p w14:paraId="44D530C8"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Textbox</w:t>
            </w:r>
          </w:p>
        </w:tc>
      </w:tr>
      <w:tr w:rsidR="006F116E" w:rsidRPr="00C902D4" w14:paraId="54081C6C" w14:textId="77777777" w:rsidTr="004F5ABB">
        <w:trPr>
          <w:trHeight w:val="1335"/>
        </w:trPr>
        <w:tc>
          <w:tcPr>
            <w:tcW w:w="0" w:type="auto"/>
            <w:shd w:val="clear" w:color="auto" w:fill="auto"/>
            <w:vAlign w:val="center"/>
          </w:tcPr>
          <w:p w14:paraId="159B6914"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4</w:t>
            </w:r>
          </w:p>
        </w:tc>
        <w:tc>
          <w:tcPr>
            <w:tcW w:w="0" w:type="auto"/>
            <w:shd w:val="clear" w:color="auto" w:fill="auto"/>
            <w:vAlign w:val="center"/>
          </w:tcPr>
          <w:p w14:paraId="061ADA84"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Trạng thái</w:t>
            </w:r>
          </w:p>
        </w:tc>
        <w:tc>
          <w:tcPr>
            <w:tcW w:w="0" w:type="auto"/>
            <w:shd w:val="clear" w:color="auto" w:fill="auto"/>
            <w:vAlign w:val="center"/>
          </w:tcPr>
          <w:p w14:paraId="4F3DC0E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Danh sách</w:t>
            </w:r>
          </w:p>
        </w:tc>
        <w:tc>
          <w:tcPr>
            <w:tcW w:w="0" w:type="auto"/>
            <w:shd w:val="clear" w:color="auto" w:fill="auto"/>
            <w:vAlign w:val="center"/>
          </w:tcPr>
          <w:p w14:paraId="0F1E850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20E179D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Có</w:t>
            </w:r>
          </w:p>
        </w:tc>
        <w:tc>
          <w:tcPr>
            <w:tcW w:w="0" w:type="auto"/>
            <w:shd w:val="clear" w:color="auto" w:fill="auto"/>
            <w:vAlign w:val="center"/>
          </w:tcPr>
          <w:p w14:paraId="050B0379"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1290E372" w14:textId="77777777" w:rsidR="006F116E" w:rsidRPr="00C902D4" w:rsidRDefault="006F116E" w:rsidP="00AF7805">
            <w:pPr>
              <w:spacing w:line="360" w:lineRule="auto"/>
              <w:rPr>
                <w:rFonts w:ascii="Arial" w:hAnsi="Arial" w:cs="Arial"/>
                <w:color w:val="000000"/>
                <w:sz w:val="20"/>
                <w:lang w:eastAsia="ja-JP"/>
              </w:rPr>
            </w:pPr>
          </w:p>
        </w:tc>
        <w:tc>
          <w:tcPr>
            <w:tcW w:w="0" w:type="auto"/>
            <w:shd w:val="clear" w:color="auto" w:fill="auto"/>
            <w:vAlign w:val="center"/>
          </w:tcPr>
          <w:p w14:paraId="5B723F84" w14:textId="77777777" w:rsidR="006F116E" w:rsidRPr="00C902D4" w:rsidRDefault="006F116E" w:rsidP="00AF7805">
            <w:pPr>
              <w:spacing w:line="360" w:lineRule="auto"/>
              <w:rPr>
                <w:rFonts w:ascii="Arial" w:hAnsi="Arial" w:cs="Arial"/>
                <w:color w:val="000000"/>
                <w:sz w:val="20"/>
              </w:rPr>
            </w:pPr>
            <w:r w:rsidRPr="00C902D4">
              <w:rPr>
                <w:rFonts w:ascii="Arial" w:hAnsi="Arial" w:cs="Arial"/>
                <w:color w:val="000000"/>
                <w:sz w:val="20"/>
              </w:rPr>
              <w:t>Hiển thị 2 giá trị:</w:t>
            </w:r>
          </w:p>
          <w:p w14:paraId="48FB8025"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-Áp dụng</w:t>
            </w:r>
          </w:p>
          <w:p w14:paraId="736FF96F"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-Ngừng áp dụng</w:t>
            </w:r>
          </w:p>
          <w:p w14:paraId="29C10A0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lang w:eastAsia="ja-JP"/>
              </w:rPr>
              <w:t>Chọn một item</w:t>
            </w:r>
          </w:p>
        </w:tc>
        <w:tc>
          <w:tcPr>
            <w:tcW w:w="0" w:type="auto"/>
            <w:shd w:val="clear" w:color="auto" w:fill="auto"/>
            <w:vAlign w:val="center"/>
          </w:tcPr>
          <w:p w14:paraId="6DAAFF1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Combobox</w:t>
            </w:r>
          </w:p>
        </w:tc>
      </w:tr>
      <w:tr w:rsidR="006F116E" w:rsidRPr="00C902D4" w14:paraId="039DB84B" w14:textId="77777777" w:rsidTr="004F5ABB">
        <w:trPr>
          <w:trHeight w:val="80"/>
        </w:trPr>
        <w:tc>
          <w:tcPr>
            <w:tcW w:w="0" w:type="auto"/>
            <w:shd w:val="clear" w:color="auto" w:fill="auto"/>
            <w:vAlign w:val="center"/>
          </w:tcPr>
          <w:p w14:paraId="56372EC7" w14:textId="77777777" w:rsidR="006F116E" w:rsidRPr="00C902D4" w:rsidRDefault="006F116E" w:rsidP="00AF7805">
            <w:pPr>
              <w:spacing w:line="360" w:lineRule="auto"/>
              <w:jc w:val="center"/>
              <w:rPr>
                <w:rFonts w:ascii="Arial" w:hAnsi="Arial" w:cs="Arial"/>
                <w:color w:val="000000"/>
                <w:sz w:val="20"/>
                <w:lang w:eastAsia="ja-JP"/>
              </w:rPr>
            </w:pPr>
            <w:r w:rsidRPr="00C902D4">
              <w:rPr>
                <w:rFonts w:ascii="Arial" w:hAnsi="Arial" w:cs="Arial"/>
                <w:color w:val="000000"/>
                <w:sz w:val="20"/>
              </w:rPr>
              <w:t>5</w:t>
            </w:r>
          </w:p>
        </w:tc>
        <w:tc>
          <w:tcPr>
            <w:tcW w:w="0" w:type="auto"/>
            <w:shd w:val="clear" w:color="auto" w:fill="auto"/>
            <w:vAlign w:val="center"/>
          </w:tcPr>
          <w:p w14:paraId="1E0A7671" w14:textId="77777777" w:rsidR="006F116E" w:rsidRPr="00C902D4" w:rsidRDefault="006F116E" w:rsidP="00AF7805">
            <w:pPr>
              <w:spacing w:line="360" w:lineRule="auto"/>
              <w:rPr>
                <w:rFonts w:ascii="Arial" w:hAnsi="Arial" w:cs="Arial"/>
                <w:sz w:val="20"/>
              </w:rPr>
            </w:pPr>
            <w:r w:rsidRPr="00C902D4">
              <w:rPr>
                <w:rFonts w:ascii="Arial" w:hAnsi="Arial" w:cs="Arial"/>
                <w:color w:val="000000"/>
                <w:sz w:val="20"/>
              </w:rPr>
              <w:t>Mô tả</w:t>
            </w:r>
          </w:p>
        </w:tc>
        <w:tc>
          <w:tcPr>
            <w:tcW w:w="0" w:type="auto"/>
            <w:shd w:val="clear" w:color="auto" w:fill="auto"/>
            <w:vAlign w:val="center"/>
          </w:tcPr>
          <w:p w14:paraId="126E80FB"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3456CBF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1000</w:t>
            </w:r>
          </w:p>
        </w:tc>
        <w:tc>
          <w:tcPr>
            <w:tcW w:w="0" w:type="auto"/>
            <w:shd w:val="clear" w:color="auto" w:fill="auto"/>
            <w:vAlign w:val="center"/>
          </w:tcPr>
          <w:p w14:paraId="00DA9D38"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Không</w:t>
            </w:r>
          </w:p>
        </w:tc>
        <w:tc>
          <w:tcPr>
            <w:tcW w:w="0" w:type="auto"/>
            <w:shd w:val="clear" w:color="auto" w:fill="auto"/>
            <w:vAlign w:val="center"/>
          </w:tcPr>
          <w:p w14:paraId="5DCE1774"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46669A2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p>
        </w:tc>
        <w:tc>
          <w:tcPr>
            <w:tcW w:w="0" w:type="auto"/>
            <w:shd w:val="clear" w:color="auto" w:fill="auto"/>
            <w:vAlign w:val="center"/>
          </w:tcPr>
          <w:p w14:paraId="6933B2E3"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 </w:t>
            </w:r>
            <w:r w:rsidRPr="00C902D4">
              <w:rPr>
                <w:rFonts w:ascii="Arial" w:hAnsi="Arial" w:cs="Arial"/>
                <w:sz w:val="20"/>
              </w:rPr>
              <w:t>Mô tả thêm</w:t>
            </w:r>
          </w:p>
        </w:tc>
        <w:tc>
          <w:tcPr>
            <w:tcW w:w="0" w:type="auto"/>
            <w:shd w:val="clear" w:color="auto" w:fill="auto"/>
            <w:vAlign w:val="center"/>
          </w:tcPr>
          <w:p w14:paraId="7F629291" w14:textId="77777777" w:rsidR="006F116E" w:rsidRPr="00C902D4" w:rsidRDefault="006F116E" w:rsidP="00AF7805">
            <w:pPr>
              <w:spacing w:line="360" w:lineRule="auto"/>
              <w:rPr>
                <w:rFonts w:ascii="Arial" w:hAnsi="Arial" w:cs="Arial"/>
                <w:color w:val="000000"/>
                <w:sz w:val="20"/>
                <w:lang w:eastAsia="ja-JP"/>
              </w:rPr>
            </w:pPr>
            <w:r w:rsidRPr="00C902D4">
              <w:rPr>
                <w:rFonts w:ascii="Arial" w:hAnsi="Arial" w:cs="Arial"/>
                <w:color w:val="000000"/>
                <w:sz w:val="20"/>
              </w:rPr>
              <w:t>Textbox</w:t>
            </w:r>
          </w:p>
        </w:tc>
      </w:tr>
    </w:tbl>
    <w:p w14:paraId="54B3D336" w14:textId="77777777" w:rsidR="006F116E" w:rsidRPr="00C902D4" w:rsidRDefault="006F116E" w:rsidP="00AF7805">
      <w:pPr>
        <w:spacing w:line="360" w:lineRule="auto"/>
        <w:jc w:val="both"/>
        <w:rPr>
          <w:rFonts w:ascii="Arial" w:hAnsi="Arial" w:cs="Arial"/>
          <w:b/>
          <w:i/>
          <w:sz w:val="20"/>
        </w:rPr>
      </w:pPr>
      <w:r w:rsidRPr="00C902D4">
        <w:rPr>
          <w:rFonts w:ascii="Arial" w:hAnsi="Arial" w:cs="Arial"/>
          <w:b/>
          <w:i/>
          <w:sz w:val="20"/>
        </w:rPr>
        <w:t>Grid thông tin liệt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859"/>
        <w:gridCol w:w="3661"/>
        <w:gridCol w:w="2559"/>
      </w:tblGrid>
      <w:tr w:rsidR="006F116E" w:rsidRPr="00C902D4" w14:paraId="4DDF3B2D" w14:textId="77777777" w:rsidTr="004F5ABB">
        <w:trPr>
          <w:tblHeader/>
        </w:trPr>
        <w:tc>
          <w:tcPr>
            <w:tcW w:w="0" w:type="auto"/>
            <w:shd w:val="clear" w:color="auto" w:fill="auto"/>
            <w:vAlign w:val="center"/>
          </w:tcPr>
          <w:p w14:paraId="11BAA0C7" w14:textId="77777777" w:rsidR="006F116E" w:rsidRPr="00C902D4" w:rsidRDefault="006F116E" w:rsidP="00AF7805">
            <w:pPr>
              <w:pStyle w:val="-Tiubng"/>
              <w:spacing w:before="120" w:after="120"/>
              <w:rPr>
                <w:rFonts w:cs="Arial"/>
              </w:rPr>
            </w:pPr>
            <w:r w:rsidRPr="00C902D4">
              <w:rPr>
                <w:rFonts w:cs="Arial"/>
              </w:rPr>
              <w:t>STT</w:t>
            </w:r>
          </w:p>
        </w:tc>
        <w:tc>
          <w:tcPr>
            <w:tcW w:w="0" w:type="auto"/>
            <w:shd w:val="clear" w:color="auto" w:fill="auto"/>
            <w:vAlign w:val="center"/>
          </w:tcPr>
          <w:p w14:paraId="3FB6A3D2" w14:textId="77777777" w:rsidR="006F116E" w:rsidRPr="00C902D4" w:rsidRDefault="006F116E" w:rsidP="00AF7805">
            <w:pPr>
              <w:pStyle w:val="-Tiubng"/>
              <w:spacing w:before="120" w:after="120"/>
              <w:rPr>
                <w:rFonts w:cs="Arial"/>
              </w:rPr>
            </w:pPr>
            <w:r w:rsidRPr="00C902D4">
              <w:rPr>
                <w:rFonts w:cs="Arial"/>
              </w:rPr>
              <w:t>Trường thông tin</w:t>
            </w:r>
          </w:p>
        </w:tc>
        <w:tc>
          <w:tcPr>
            <w:tcW w:w="0" w:type="auto"/>
            <w:shd w:val="clear" w:color="auto" w:fill="auto"/>
            <w:vAlign w:val="center"/>
          </w:tcPr>
          <w:p w14:paraId="5CB78B99" w14:textId="77777777" w:rsidR="006F116E" w:rsidRPr="00C902D4" w:rsidRDefault="006F116E" w:rsidP="00AF7805">
            <w:pPr>
              <w:pStyle w:val="-Tiubng"/>
              <w:spacing w:before="120" w:after="120"/>
              <w:rPr>
                <w:rFonts w:cs="Arial"/>
              </w:rPr>
            </w:pPr>
            <w:r w:rsidRPr="00C902D4">
              <w:rPr>
                <w:rFonts w:cs="Arial"/>
              </w:rPr>
              <w:t>Ghi chú</w:t>
            </w:r>
          </w:p>
        </w:tc>
        <w:tc>
          <w:tcPr>
            <w:tcW w:w="0" w:type="auto"/>
            <w:shd w:val="clear" w:color="auto" w:fill="auto"/>
            <w:vAlign w:val="center"/>
          </w:tcPr>
          <w:p w14:paraId="08736465" w14:textId="77777777" w:rsidR="006F116E" w:rsidRPr="00C902D4" w:rsidRDefault="006F116E" w:rsidP="00AF7805">
            <w:pPr>
              <w:pStyle w:val="-Tiubng"/>
              <w:spacing w:before="120" w:after="120"/>
              <w:rPr>
                <w:rFonts w:cs="Arial"/>
              </w:rPr>
            </w:pPr>
            <w:r w:rsidRPr="00C902D4">
              <w:rPr>
                <w:rFonts w:cs="Arial"/>
              </w:rPr>
              <w:t>Đối tượng trên giao diện</w:t>
            </w:r>
          </w:p>
        </w:tc>
      </w:tr>
      <w:tr w:rsidR="006F116E" w:rsidRPr="00C902D4" w14:paraId="1ED4E694" w14:textId="77777777" w:rsidTr="004F5ABB">
        <w:trPr>
          <w:tblHeader/>
        </w:trPr>
        <w:tc>
          <w:tcPr>
            <w:tcW w:w="0" w:type="auto"/>
            <w:shd w:val="clear" w:color="auto" w:fill="auto"/>
            <w:vAlign w:val="center"/>
          </w:tcPr>
          <w:p w14:paraId="07EE07F1"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1</w:t>
            </w:r>
          </w:p>
        </w:tc>
        <w:tc>
          <w:tcPr>
            <w:tcW w:w="0" w:type="auto"/>
            <w:shd w:val="clear" w:color="auto" w:fill="auto"/>
            <w:vAlign w:val="center"/>
          </w:tcPr>
          <w:p w14:paraId="51B34CD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Nhóm danh mục</w:t>
            </w:r>
          </w:p>
        </w:tc>
        <w:tc>
          <w:tcPr>
            <w:tcW w:w="0" w:type="auto"/>
            <w:shd w:val="clear" w:color="auto" w:fill="auto"/>
            <w:vAlign w:val="center"/>
          </w:tcPr>
          <w:p w14:paraId="6696C47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“Nhóm danh mục”</w:t>
            </w:r>
          </w:p>
        </w:tc>
        <w:tc>
          <w:tcPr>
            <w:tcW w:w="0" w:type="auto"/>
            <w:shd w:val="clear" w:color="auto" w:fill="auto"/>
            <w:vAlign w:val="center"/>
          </w:tcPr>
          <w:p w14:paraId="40FC0191"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2B4253DE" w14:textId="77777777" w:rsidTr="004F5ABB">
        <w:trPr>
          <w:tblHeader/>
        </w:trPr>
        <w:tc>
          <w:tcPr>
            <w:tcW w:w="0" w:type="auto"/>
            <w:shd w:val="clear" w:color="auto" w:fill="auto"/>
            <w:vAlign w:val="center"/>
          </w:tcPr>
          <w:p w14:paraId="689E7981"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2</w:t>
            </w:r>
          </w:p>
        </w:tc>
        <w:tc>
          <w:tcPr>
            <w:tcW w:w="0" w:type="auto"/>
            <w:shd w:val="clear" w:color="auto" w:fill="auto"/>
            <w:vAlign w:val="center"/>
          </w:tcPr>
          <w:p w14:paraId="22A83D7B"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Mã danh mục</w:t>
            </w:r>
          </w:p>
        </w:tc>
        <w:tc>
          <w:tcPr>
            <w:tcW w:w="0" w:type="auto"/>
            <w:shd w:val="clear" w:color="auto" w:fill="auto"/>
            <w:vAlign w:val="center"/>
          </w:tcPr>
          <w:p w14:paraId="2B4B5593"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“Mã danh mục”</w:t>
            </w:r>
          </w:p>
        </w:tc>
        <w:tc>
          <w:tcPr>
            <w:tcW w:w="0" w:type="auto"/>
            <w:shd w:val="clear" w:color="auto" w:fill="auto"/>
            <w:vAlign w:val="center"/>
          </w:tcPr>
          <w:p w14:paraId="041EC398"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0A51E316" w14:textId="77777777" w:rsidTr="004F5ABB">
        <w:trPr>
          <w:tblHeader/>
        </w:trPr>
        <w:tc>
          <w:tcPr>
            <w:tcW w:w="0" w:type="auto"/>
            <w:shd w:val="clear" w:color="auto" w:fill="auto"/>
            <w:vAlign w:val="center"/>
          </w:tcPr>
          <w:p w14:paraId="2A984796"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3</w:t>
            </w:r>
          </w:p>
        </w:tc>
        <w:tc>
          <w:tcPr>
            <w:tcW w:w="0" w:type="auto"/>
            <w:shd w:val="clear" w:color="auto" w:fill="auto"/>
            <w:vAlign w:val="center"/>
          </w:tcPr>
          <w:p w14:paraId="2EFF1A76"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Tên danh mục</w:t>
            </w:r>
          </w:p>
        </w:tc>
        <w:tc>
          <w:tcPr>
            <w:tcW w:w="0" w:type="auto"/>
            <w:shd w:val="clear" w:color="auto" w:fill="auto"/>
            <w:vAlign w:val="center"/>
          </w:tcPr>
          <w:p w14:paraId="0BA6F9F6"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“Tên danh mục”</w:t>
            </w:r>
          </w:p>
        </w:tc>
        <w:tc>
          <w:tcPr>
            <w:tcW w:w="0" w:type="auto"/>
            <w:shd w:val="clear" w:color="auto" w:fill="auto"/>
            <w:vAlign w:val="center"/>
          </w:tcPr>
          <w:p w14:paraId="1FD004B9"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r w:rsidR="006F116E" w:rsidRPr="00C902D4" w14:paraId="42565052" w14:textId="77777777" w:rsidTr="004F5ABB">
        <w:trPr>
          <w:tblHeader/>
        </w:trPr>
        <w:tc>
          <w:tcPr>
            <w:tcW w:w="0" w:type="auto"/>
            <w:shd w:val="clear" w:color="auto" w:fill="auto"/>
            <w:vAlign w:val="center"/>
          </w:tcPr>
          <w:p w14:paraId="0281671D" w14:textId="77777777" w:rsidR="006F116E" w:rsidRPr="00C902D4" w:rsidRDefault="006F116E" w:rsidP="00AF7805">
            <w:pPr>
              <w:pStyle w:val="-Thng"/>
              <w:spacing w:before="120" w:after="120"/>
              <w:ind w:firstLine="0"/>
              <w:jc w:val="center"/>
              <w:rPr>
                <w:rFonts w:cs="Arial"/>
                <w:lang w:val="en-US"/>
              </w:rPr>
            </w:pPr>
            <w:r w:rsidRPr="00C902D4">
              <w:rPr>
                <w:rFonts w:cs="Arial"/>
                <w:lang w:val="en-US"/>
              </w:rPr>
              <w:t>4</w:t>
            </w:r>
          </w:p>
        </w:tc>
        <w:tc>
          <w:tcPr>
            <w:tcW w:w="0" w:type="auto"/>
            <w:shd w:val="clear" w:color="auto" w:fill="auto"/>
            <w:vAlign w:val="center"/>
          </w:tcPr>
          <w:p w14:paraId="395D65C7"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Trạng thái</w:t>
            </w:r>
          </w:p>
        </w:tc>
        <w:tc>
          <w:tcPr>
            <w:tcW w:w="0" w:type="auto"/>
            <w:shd w:val="clear" w:color="auto" w:fill="auto"/>
            <w:vAlign w:val="center"/>
          </w:tcPr>
          <w:p w14:paraId="4F165D82"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Hiển thị theo trường “Trạng thái”</w:t>
            </w:r>
          </w:p>
        </w:tc>
        <w:tc>
          <w:tcPr>
            <w:tcW w:w="0" w:type="auto"/>
            <w:shd w:val="clear" w:color="auto" w:fill="auto"/>
            <w:vAlign w:val="center"/>
          </w:tcPr>
          <w:p w14:paraId="280E2962" w14:textId="77777777" w:rsidR="006F116E" w:rsidRPr="00C902D4" w:rsidRDefault="006F116E" w:rsidP="00AF7805">
            <w:pPr>
              <w:pStyle w:val="-Thng"/>
              <w:spacing w:before="120" w:after="120"/>
              <w:ind w:firstLine="0"/>
              <w:jc w:val="left"/>
              <w:rPr>
                <w:rFonts w:cs="Arial"/>
                <w:lang w:val="en-US"/>
              </w:rPr>
            </w:pPr>
            <w:r w:rsidRPr="00C902D4">
              <w:rPr>
                <w:rFonts w:cs="Arial"/>
                <w:lang w:val="en-US"/>
              </w:rPr>
              <w:t>Grid</w:t>
            </w:r>
          </w:p>
        </w:tc>
      </w:tr>
    </w:tbl>
    <w:p w14:paraId="04542AB7"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Là danh sách liệt kê </w:t>
      </w:r>
      <w:r w:rsidRPr="00C902D4">
        <w:rPr>
          <w:rFonts w:cs="Arial"/>
          <w:szCs w:val="20"/>
          <w:lang w:val="vi-VN"/>
        </w:rPr>
        <w:t xml:space="preserve">các </w:t>
      </w:r>
      <w:r w:rsidRPr="00C902D4">
        <w:rPr>
          <w:rFonts w:cs="Arial"/>
          <w:szCs w:val="20"/>
        </w:rPr>
        <w:t>nhóm tiêu chí đã nhập vào hệ thống.</w:t>
      </w:r>
    </w:p>
    <w:p w14:paraId="2BF7688D"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 xml:space="preserve">Dữ liệu được sắp xếp theo dữ liệu được tạo gần nhất. </w:t>
      </w:r>
    </w:p>
    <w:p w14:paraId="4D72BA4B" w14:textId="77777777" w:rsidR="006F116E" w:rsidRPr="00C902D4" w:rsidRDefault="006F116E" w:rsidP="00AF7805">
      <w:pPr>
        <w:pStyle w:val="-Gch"/>
        <w:numPr>
          <w:ilvl w:val="0"/>
          <w:numId w:val="14"/>
        </w:numPr>
        <w:spacing w:before="120" w:after="120"/>
        <w:ind w:left="0" w:firstLine="360"/>
        <w:rPr>
          <w:rFonts w:cs="Arial"/>
          <w:szCs w:val="20"/>
        </w:rPr>
      </w:pPr>
      <w:r w:rsidRPr="00C902D4">
        <w:rPr>
          <w:rFonts w:cs="Arial"/>
          <w:szCs w:val="20"/>
        </w:rPr>
        <w:t>Số lượng bản ghi trên 1 trang là: 10 bản ghi.</w:t>
      </w:r>
    </w:p>
    <w:p w14:paraId="4561BD9E" w14:textId="77777777" w:rsidR="006F116E" w:rsidRPr="00C902D4" w:rsidRDefault="006F116E" w:rsidP="00AF7805">
      <w:pPr>
        <w:pStyle w:val="Heading7"/>
        <w:tabs>
          <w:tab w:val="clear" w:pos="1296"/>
        </w:tabs>
        <w:spacing w:line="360" w:lineRule="auto"/>
        <w:ind w:left="360" w:firstLine="0"/>
        <w:rPr>
          <w:rFonts w:ascii="Arial" w:hAnsi="Arial" w:cs="Arial"/>
          <w:b/>
          <w:szCs w:val="20"/>
        </w:rPr>
      </w:pPr>
      <w:r w:rsidRPr="00C902D4">
        <w:rPr>
          <w:rFonts w:ascii="Arial" w:hAnsi="Arial" w:cs="Arial"/>
          <w:b/>
          <w:szCs w:val="20"/>
        </w:rPr>
        <w:t>Thao tác chức năng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092"/>
        <w:gridCol w:w="7284"/>
      </w:tblGrid>
      <w:tr w:rsidR="006F116E" w:rsidRPr="00C902D4" w14:paraId="65FDB6C3" w14:textId="77777777" w:rsidTr="004F5ABB">
        <w:trPr>
          <w:trHeight w:val="377"/>
        </w:trPr>
        <w:tc>
          <w:tcPr>
            <w:tcW w:w="0" w:type="auto"/>
            <w:shd w:val="clear" w:color="auto" w:fill="auto"/>
            <w:vAlign w:val="center"/>
          </w:tcPr>
          <w:p w14:paraId="51B41F3A"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lastRenderedPageBreak/>
              <w:t>STT</w:t>
            </w:r>
          </w:p>
        </w:tc>
        <w:tc>
          <w:tcPr>
            <w:tcW w:w="0" w:type="auto"/>
            <w:shd w:val="clear" w:color="auto" w:fill="auto"/>
            <w:vAlign w:val="center"/>
          </w:tcPr>
          <w:p w14:paraId="061EE331"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Nút chức năng</w:t>
            </w:r>
          </w:p>
        </w:tc>
        <w:tc>
          <w:tcPr>
            <w:tcW w:w="0" w:type="auto"/>
            <w:shd w:val="clear" w:color="auto" w:fill="auto"/>
            <w:vAlign w:val="center"/>
          </w:tcPr>
          <w:p w14:paraId="69FE9096" w14:textId="77777777" w:rsidR="006F116E" w:rsidRPr="00C902D4" w:rsidRDefault="006F116E" w:rsidP="00AF7805">
            <w:pPr>
              <w:tabs>
                <w:tab w:val="left" w:pos="630"/>
              </w:tabs>
              <w:spacing w:line="360" w:lineRule="auto"/>
              <w:contextualSpacing/>
              <w:jc w:val="center"/>
              <w:rPr>
                <w:rFonts w:ascii="Arial" w:hAnsi="Arial" w:cs="Arial"/>
                <w:b/>
                <w:sz w:val="20"/>
              </w:rPr>
            </w:pPr>
            <w:r w:rsidRPr="00C902D4">
              <w:rPr>
                <w:rFonts w:ascii="Arial" w:hAnsi="Arial" w:cs="Arial"/>
                <w:b/>
                <w:sz w:val="20"/>
              </w:rPr>
              <w:t>Mô tả</w:t>
            </w:r>
          </w:p>
        </w:tc>
      </w:tr>
      <w:tr w:rsidR="006F116E" w:rsidRPr="00C902D4" w14:paraId="7D349FDD" w14:textId="77777777" w:rsidTr="004F5ABB">
        <w:tc>
          <w:tcPr>
            <w:tcW w:w="0" w:type="auto"/>
            <w:shd w:val="clear" w:color="auto" w:fill="auto"/>
            <w:vAlign w:val="center"/>
          </w:tcPr>
          <w:p w14:paraId="515942BC" w14:textId="77777777" w:rsidR="006F116E" w:rsidRPr="00C902D4" w:rsidRDefault="006F116E" w:rsidP="00AF7805">
            <w:pPr>
              <w:pStyle w:val="ListParagraph"/>
              <w:tabs>
                <w:tab w:val="left" w:pos="630"/>
              </w:tabs>
              <w:spacing w:after="120" w:line="360" w:lineRule="auto"/>
              <w:ind w:left="360"/>
              <w:contextualSpacing/>
              <w:rPr>
                <w:rFonts w:cs="Arial"/>
                <w:sz w:val="20"/>
                <w:szCs w:val="20"/>
                <w:lang w:val="en-US"/>
              </w:rPr>
            </w:pPr>
            <w:r w:rsidRPr="00C902D4">
              <w:rPr>
                <w:rFonts w:cs="Arial"/>
                <w:sz w:val="20"/>
                <w:szCs w:val="20"/>
                <w:lang w:val="en-US"/>
              </w:rPr>
              <w:t>1</w:t>
            </w:r>
          </w:p>
        </w:tc>
        <w:tc>
          <w:tcPr>
            <w:tcW w:w="0" w:type="auto"/>
            <w:shd w:val="clear" w:color="auto" w:fill="auto"/>
            <w:vAlign w:val="center"/>
          </w:tcPr>
          <w:p w14:paraId="686215B7"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Làm mới</w:t>
            </w:r>
          </w:p>
        </w:tc>
        <w:tc>
          <w:tcPr>
            <w:tcW w:w="0" w:type="auto"/>
            <w:shd w:val="clear" w:color="auto" w:fill="auto"/>
            <w:vAlign w:val="center"/>
          </w:tcPr>
          <w:p w14:paraId="15E7EB25"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6F116E" w:rsidRPr="00C902D4" w14:paraId="1A6EC9F9" w14:textId="77777777" w:rsidTr="004F5ABB">
        <w:tc>
          <w:tcPr>
            <w:tcW w:w="0" w:type="auto"/>
            <w:shd w:val="clear" w:color="auto" w:fill="auto"/>
            <w:vAlign w:val="center"/>
          </w:tcPr>
          <w:p w14:paraId="66E5CEAE"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2</w:t>
            </w:r>
          </w:p>
        </w:tc>
        <w:tc>
          <w:tcPr>
            <w:tcW w:w="0" w:type="auto"/>
            <w:shd w:val="clear" w:color="auto" w:fill="auto"/>
            <w:vAlign w:val="center"/>
          </w:tcPr>
          <w:p w14:paraId="1936CA8C"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Ghi</w:t>
            </w:r>
          </w:p>
        </w:tc>
        <w:tc>
          <w:tcPr>
            <w:tcW w:w="0" w:type="auto"/>
            <w:shd w:val="clear" w:color="auto" w:fill="auto"/>
            <w:vAlign w:val="center"/>
          </w:tcPr>
          <w:p w14:paraId="66050E76" w14:textId="77777777" w:rsidR="006F116E" w:rsidRPr="00C902D4" w:rsidRDefault="006F116E" w:rsidP="00AF7805">
            <w:pPr>
              <w:spacing w:line="360" w:lineRule="auto"/>
              <w:rPr>
                <w:rFonts w:ascii="Arial" w:hAnsi="Arial" w:cs="Arial"/>
                <w:sz w:val="20"/>
              </w:rPr>
            </w:pPr>
            <w:r w:rsidRPr="00C902D4">
              <w:rPr>
                <w:rFonts w:ascii="Arial" w:hAnsi="Arial" w:cs="Arial"/>
                <w:sz w:val="20"/>
              </w:rPr>
              <w:t>Người dùng sử dụng chức năng này để Thêm/Sửa một bản ghi Tham số hệ thống:</w:t>
            </w:r>
          </w:p>
          <w:p w14:paraId="6B08A825"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lang w:val="en-US"/>
              </w:rPr>
              <w:t>Khi thêm mới: Chương trình sẽ lưu thông tin vào hệ thống và thông báo “Nhập thành công”</w:t>
            </w:r>
          </w:p>
          <w:p w14:paraId="46278721"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bCs/>
                <w:color w:val="000000"/>
                <w:sz w:val="20"/>
                <w:szCs w:val="20"/>
                <w:lang w:eastAsia="ja-JP"/>
              </w:rPr>
              <w:t xml:space="preserve">Khi sửa: Chương trình sẽ cập nhật thông tin thay đổi vào hệ thống </w:t>
            </w:r>
            <w:r w:rsidRPr="00C902D4">
              <w:rPr>
                <w:rFonts w:cs="Arial"/>
                <w:sz w:val="20"/>
                <w:szCs w:val="20"/>
              </w:rPr>
              <w:t>và thông báo “Sửa thành công”</w:t>
            </w:r>
          </w:p>
          <w:p w14:paraId="7577E835"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Sau khi ấn nút [Ghi], chương trình thực hiện giữ lại thông tin dạng xem chi tiết.</w:t>
            </w:r>
          </w:p>
          <w:p w14:paraId="141436B0" w14:textId="77777777" w:rsidR="006F116E" w:rsidRPr="00C902D4" w:rsidRDefault="006F116E" w:rsidP="00AF7805">
            <w:pPr>
              <w:pStyle w:val="ListParagraph"/>
              <w:numPr>
                <w:ilvl w:val="0"/>
                <w:numId w:val="14"/>
              </w:numPr>
              <w:spacing w:after="120" w:line="360" w:lineRule="auto"/>
              <w:rPr>
                <w:rFonts w:cs="Arial"/>
                <w:sz w:val="20"/>
                <w:szCs w:val="20"/>
              </w:rPr>
            </w:pPr>
            <w:r w:rsidRPr="00C902D4">
              <w:rPr>
                <w:rFonts w:cs="Arial"/>
                <w:sz w:val="20"/>
                <w:szCs w:val="20"/>
              </w:rPr>
              <w:t>Thông tin vừa nhập sẽ được hiển thị tại danh sách bên trái.</w:t>
            </w:r>
          </w:p>
          <w:p w14:paraId="6682B41C" w14:textId="77777777" w:rsidR="006F116E" w:rsidRPr="00C902D4" w:rsidRDefault="006F116E" w:rsidP="00AF7805">
            <w:pPr>
              <w:spacing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F447C86" w14:textId="77777777" w:rsidR="006F116E" w:rsidRPr="00C902D4" w:rsidRDefault="006F116E" w:rsidP="00AF7805">
            <w:pPr>
              <w:pStyle w:val="ListParagraph"/>
              <w:numPr>
                <w:ilvl w:val="0"/>
                <w:numId w:val="15"/>
              </w:numPr>
              <w:spacing w:after="120" w:line="360" w:lineRule="auto"/>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bCs/>
                <w:color w:val="000000"/>
                <w:sz w:val="20"/>
                <w:szCs w:val="20"/>
                <w:lang w:eastAsia="ja-JP"/>
              </w:rPr>
              <w:t xml:space="preserve"> Lưu thông tin vào hệ thống</w:t>
            </w:r>
            <w:r w:rsidRPr="00C902D4">
              <w:rPr>
                <w:rFonts w:cs="Arial"/>
                <w:sz w:val="20"/>
                <w:szCs w:val="20"/>
              </w:rPr>
              <w:t xml:space="preserve"> và thông báo “Nhập thành công”</w:t>
            </w:r>
          </w:p>
          <w:p w14:paraId="4169FF2A" w14:textId="77777777" w:rsidR="006F116E" w:rsidRPr="00C902D4" w:rsidRDefault="006F116E" w:rsidP="00AF7805">
            <w:pPr>
              <w:pStyle w:val="ListParagraph"/>
              <w:numPr>
                <w:ilvl w:val="0"/>
                <w:numId w:val="15"/>
              </w:numPr>
              <w:spacing w:after="120" w:line="360" w:lineRule="auto"/>
              <w:rPr>
                <w:rFonts w:cs="Arial"/>
                <w:sz w:val="20"/>
                <w:szCs w:val="20"/>
              </w:rPr>
            </w:pPr>
            <w:r w:rsidRPr="00C902D4">
              <w:rPr>
                <w:rFonts w:cs="Arial"/>
                <w:bCs/>
                <w:color w:val="000000"/>
                <w:sz w:val="20"/>
                <w:szCs w:val="20"/>
                <w:lang w:eastAsia="ja-JP"/>
              </w:rPr>
              <w:t>Nếu các thông tin nhập vào không hợp lệ (</w:t>
            </w:r>
            <w:r w:rsidRPr="00C902D4">
              <w:rPr>
                <w:rFonts w:cs="Arial"/>
                <w:sz w:val="20"/>
                <w:szCs w:val="20"/>
              </w:rPr>
              <w:t>Trường dữ liệu bắt buộc, kiểu dữ liệu, độ dài</w:t>
            </w:r>
            <w:r w:rsidRPr="00C902D4">
              <w:rPr>
                <w:rFonts w:cs="Arial"/>
                <w:bCs/>
                <w:color w:val="000000"/>
                <w:sz w:val="20"/>
                <w:szCs w:val="20"/>
                <w:lang w:eastAsia="ja-JP"/>
              </w:rPr>
              <w:t xml:space="preserve">) </w:t>
            </w:r>
            <w:r w:rsidRPr="00C902D4">
              <w:rPr>
                <w:rFonts w:cs="Arial"/>
                <w:bCs/>
                <w:color w:val="000000"/>
                <w:sz w:val="20"/>
                <w:szCs w:val="20"/>
                <w:lang w:eastAsia="ja-JP"/>
              </w:rPr>
              <w:sym w:font="Wingdings" w:char="F0E0"/>
            </w:r>
            <w:r w:rsidRPr="00C902D4">
              <w:rPr>
                <w:rFonts w:cs="Arial"/>
                <w:bCs/>
                <w:color w:val="000000"/>
                <w:sz w:val="20"/>
                <w:szCs w:val="20"/>
                <w:lang w:eastAsia="ja-JP"/>
              </w:rPr>
              <w:t xml:space="preserve"> Hiển thị thông báo lỗi và không thực hiện lưu thông tin đã nhập vào hệ thống.</w:t>
            </w:r>
          </w:p>
        </w:tc>
      </w:tr>
      <w:tr w:rsidR="006F116E" w:rsidRPr="00C902D4" w14:paraId="549CC268" w14:textId="77777777" w:rsidTr="004F5ABB">
        <w:tc>
          <w:tcPr>
            <w:tcW w:w="0" w:type="auto"/>
            <w:shd w:val="clear" w:color="auto" w:fill="auto"/>
            <w:vAlign w:val="center"/>
          </w:tcPr>
          <w:p w14:paraId="27471586"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3</w:t>
            </w:r>
          </w:p>
        </w:tc>
        <w:tc>
          <w:tcPr>
            <w:tcW w:w="0" w:type="auto"/>
            <w:shd w:val="clear" w:color="auto" w:fill="auto"/>
            <w:vAlign w:val="center"/>
          </w:tcPr>
          <w:p w14:paraId="6D1174C4"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Chọn</w:t>
            </w:r>
          </w:p>
        </w:tc>
        <w:tc>
          <w:tcPr>
            <w:tcW w:w="0" w:type="auto"/>
            <w:shd w:val="clear" w:color="auto" w:fill="auto"/>
            <w:vAlign w:val="center"/>
          </w:tcPr>
          <w:p w14:paraId="51B98128" w14:textId="77777777" w:rsidR="006F116E" w:rsidRPr="00C902D4" w:rsidRDefault="006F116E" w:rsidP="00AF7805">
            <w:pPr>
              <w:tabs>
                <w:tab w:val="left" w:pos="630"/>
              </w:tabs>
              <w:spacing w:line="360" w:lineRule="auto"/>
              <w:contextualSpacing/>
              <w:jc w:val="both"/>
              <w:rPr>
                <w:rFonts w:ascii="Arial" w:hAnsi="Arial" w:cs="Arial"/>
                <w:sz w:val="20"/>
              </w:rPr>
            </w:pPr>
            <w:r w:rsidRPr="00C902D4">
              <w:rPr>
                <w:rFonts w:ascii="Arial" w:hAnsi="Arial" w:cs="Arial"/>
                <w:sz w:val="20"/>
              </w:rPr>
              <w:t xml:space="preserve">Người dùng sử dụng năng này </w:t>
            </w:r>
            <w:r w:rsidRPr="00C902D4">
              <w:rPr>
                <w:rFonts w:ascii="Arial" w:hAnsi="Arial" w:cs="Arial"/>
                <w:sz w:val="20"/>
                <w:lang w:val="vi-VN"/>
              </w:rPr>
              <w:t>khi</w:t>
            </w:r>
            <w:r w:rsidRPr="00C902D4">
              <w:rPr>
                <w:rFonts w:ascii="Arial" w:hAnsi="Arial" w:cs="Arial"/>
                <w:sz w:val="20"/>
              </w:rPr>
              <w:t xml:space="preserve"> muốn thực hiện đóng màn hình hoặc lấy thông tin danh mục đang chọn sang làm dữ liệu nhập ở 1 màn hình khác đang gọi đến.</w:t>
            </w:r>
          </w:p>
        </w:tc>
      </w:tr>
      <w:tr w:rsidR="006F116E" w:rsidRPr="00C902D4" w14:paraId="7BCC2DFD" w14:textId="77777777" w:rsidTr="004F5ABB">
        <w:tc>
          <w:tcPr>
            <w:tcW w:w="0" w:type="auto"/>
            <w:shd w:val="clear" w:color="auto" w:fill="auto"/>
            <w:vAlign w:val="center"/>
          </w:tcPr>
          <w:p w14:paraId="1CDAF8AF" w14:textId="77777777" w:rsidR="006F116E" w:rsidRPr="00C902D4" w:rsidRDefault="006F116E" w:rsidP="00AF7805">
            <w:pPr>
              <w:pStyle w:val="ListParagraph"/>
              <w:tabs>
                <w:tab w:val="left" w:pos="630"/>
              </w:tabs>
              <w:spacing w:after="120" w:line="360" w:lineRule="auto"/>
              <w:ind w:left="360"/>
              <w:contextualSpacing/>
              <w:jc w:val="center"/>
              <w:rPr>
                <w:rFonts w:cs="Arial"/>
                <w:sz w:val="20"/>
                <w:szCs w:val="20"/>
                <w:lang w:val="en-US"/>
              </w:rPr>
            </w:pPr>
            <w:r w:rsidRPr="00C902D4">
              <w:rPr>
                <w:rFonts w:cs="Arial"/>
                <w:sz w:val="20"/>
                <w:szCs w:val="20"/>
                <w:lang w:val="en-US"/>
              </w:rPr>
              <w:t>4</w:t>
            </w:r>
          </w:p>
        </w:tc>
        <w:tc>
          <w:tcPr>
            <w:tcW w:w="0" w:type="auto"/>
            <w:shd w:val="clear" w:color="auto" w:fill="auto"/>
            <w:vAlign w:val="center"/>
          </w:tcPr>
          <w:p w14:paraId="17831071" w14:textId="77777777" w:rsidR="006F116E" w:rsidRPr="00C902D4" w:rsidRDefault="006F116E" w:rsidP="00AF7805">
            <w:pPr>
              <w:tabs>
                <w:tab w:val="left" w:pos="630"/>
              </w:tabs>
              <w:spacing w:line="360" w:lineRule="auto"/>
              <w:contextualSpacing/>
              <w:rPr>
                <w:rFonts w:ascii="Arial" w:hAnsi="Arial" w:cs="Arial"/>
                <w:sz w:val="20"/>
              </w:rPr>
            </w:pPr>
            <w:r w:rsidRPr="00C902D4">
              <w:rPr>
                <w:rFonts w:ascii="Arial" w:hAnsi="Arial" w:cs="Arial"/>
                <w:sz w:val="20"/>
              </w:rPr>
              <w:t>Xóa</w:t>
            </w:r>
          </w:p>
        </w:tc>
        <w:tc>
          <w:tcPr>
            <w:tcW w:w="0" w:type="auto"/>
            <w:shd w:val="clear" w:color="auto" w:fill="auto"/>
            <w:vAlign w:val="center"/>
          </w:tcPr>
          <w:p w14:paraId="1A1A81BD" w14:textId="77777777" w:rsidR="006F116E" w:rsidRPr="00C902D4" w:rsidRDefault="006F116E" w:rsidP="00AF7805">
            <w:pPr>
              <w:spacing w:line="360" w:lineRule="auto"/>
              <w:jc w:val="both"/>
              <w:rPr>
                <w:rFonts w:ascii="Arial" w:hAnsi="Arial" w:cs="Arial"/>
                <w:sz w:val="20"/>
              </w:rPr>
            </w:pPr>
            <w:r w:rsidRPr="00C902D4">
              <w:rPr>
                <w:rFonts w:ascii="Arial" w:hAnsi="Arial" w:cs="Arial"/>
                <w:sz w:val="20"/>
              </w:rPr>
              <w:t>Người dùng sử dụng chức năng này để chọn xóa 1 bản ghi danh mục. Chỉ xóa được bản ghi chưa sử dụng ở các form: Danh mục Kỳ đánh giá, Chuyển kỳ đánh giá</w:t>
            </w:r>
          </w:p>
          <w:p w14:paraId="05EFFC77" w14:textId="77777777" w:rsidR="006F116E" w:rsidRPr="00C902D4" w:rsidRDefault="006F116E" w:rsidP="00AF7805">
            <w:pPr>
              <w:spacing w:line="360" w:lineRule="auto"/>
              <w:jc w:val="both"/>
              <w:rPr>
                <w:rFonts w:ascii="Arial" w:hAnsi="Arial" w:cs="Arial"/>
                <w:color w:val="000000"/>
                <w:sz w:val="20"/>
              </w:rPr>
            </w:pPr>
            <w:r w:rsidRPr="00C902D4">
              <w:rPr>
                <w:rFonts w:ascii="Arial" w:hAnsi="Arial" w:cs="Arial"/>
                <w:sz w:val="20"/>
              </w:rPr>
              <w:t>Khi xóa, hệ thống hiển thị thông báo “</w:t>
            </w:r>
            <w:r w:rsidRPr="00C902D4">
              <w:rPr>
                <w:rFonts w:ascii="Arial" w:hAnsi="Arial" w:cs="Arial"/>
                <w:color w:val="000000"/>
                <w:sz w:val="20"/>
              </w:rPr>
              <w:t xml:space="preserve">Bạn muốn xóa bản ghi không?” </w:t>
            </w:r>
          </w:p>
          <w:p w14:paraId="62B51BAC"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 xml:space="preserve">Hệ thống hiển thị “Có”, “Không”. </w:t>
            </w:r>
          </w:p>
          <w:p w14:paraId="58F38966" w14:textId="77777777" w:rsidR="006F116E" w:rsidRPr="00C902D4" w:rsidRDefault="006F116E" w:rsidP="00AF7805">
            <w:pPr>
              <w:pStyle w:val="ListParagraph"/>
              <w:numPr>
                <w:ilvl w:val="0"/>
                <w:numId w:val="15"/>
              </w:numPr>
              <w:spacing w:after="120" w:line="360" w:lineRule="auto"/>
              <w:jc w:val="both"/>
              <w:rPr>
                <w:rFonts w:cs="Arial"/>
                <w:sz w:val="20"/>
                <w:szCs w:val="20"/>
              </w:rPr>
            </w:pPr>
            <w:r w:rsidRPr="00C902D4">
              <w:rPr>
                <w:rFonts w:cs="Arial"/>
                <w:color w:val="000000"/>
                <w:sz w:val="20"/>
                <w:szCs w:val="20"/>
              </w:rPr>
              <w:t>Nếu chọn “Có” thì xóa bản ghi</w:t>
            </w:r>
          </w:p>
          <w:p w14:paraId="11EAE7D2" w14:textId="77777777" w:rsidR="006F116E" w:rsidRPr="00C902D4" w:rsidRDefault="006F116E" w:rsidP="00AF7805">
            <w:pPr>
              <w:tabs>
                <w:tab w:val="left" w:pos="630"/>
              </w:tabs>
              <w:spacing w:line="360" w:lineRule="auto"/>
              <w:contextualSpacing/>
              <w:jc w:val="both"/>
              <w:rPr>
                <w:rFonts w:ascii="Arial" w:hAnsi="Arial" w:cs="Arial"/>
                <w:sz w:val="20"/>
                <w:lang w:val="vi-VN"/>
              </w:rPr>
            </w:pPr>
            <w:r w:rsidRPr="00C902D4">
              <w:rPr>
                <w:rFonts w:ascii="Arial" w:hAnsi="Arial" w:cs="Arial"/>
                <w:color w:val="000000"/>
                <w:sz w:val="20"/>
                <w:lang w:val="vi-VN"/>
              </w:rPr>
              <w:t>Chọn “Không” thì không xóa bản ghi</w:t>
            </w:r>
          </w:p>
        </w:tc>
      </w:tr>
    </w:tbl>
    <w:p w14:paraId="630D46C8" w14:textId="77777777" w:rsidR="006F116E" w:rsidRPr="00C902D4" w:rsidRDefault="006F116E" w:rsidP="00AF7805">
      <w:pPr>
        <w:spacing w:line="360" w:lineRule="auto"/>
        <w:rPr>
          <w:rFonts w:ascii="Arial" w:hAnsi="Arial" w:cs="Arial"/>
          <w:sz w:val="20"/>
          <w:lang w:val="vi-VN"/>
        </w:rPr>
      </w:pPr>
    </w:p>
    <w:p w14:paraId="0F615AE0" w14:textId="77777777" w:rsidR="006F116E" w:rsidRPr="00C902D4" w:rsidRDefault="006F116E" w:rsidP="00AF7805">
      <w:pPr>
        <w:pStyle w:val="Heading7"/>
        <w:tabs>
          <w:tab w:val="clear" w:pos="1296"/>
        </w:tabs>
        <w:spacing w:line="360" w:lineRule="auto"/>
        <w:ind w:left="360" w:firstLine="0"/>
        <w:rPr>
          <w:rFonts w:ascii="Arial" w:hAnsi="Arial" w:cs="Arial"/>
          <w:b/>
          <w:szCs w:val="20"/>
        </w:rPr>
      </w:pPr>
      <w:r w:rsidRPr="00C902D4">
        <w:rPr>
          <w:rFonts w:ascii="Arial" w:hAnsi="Arial" w:cs="Arial"/>
          <w:b/>
          <w:szCs w:val="20"/>
        </w:rPr>
        <w:t>Màn hình</w:t>
      </w:r>
    </w:p>
    <w:p w14:paraId="24E7EC4A" w14:textId="77777777" w:rsidR="006F116E" w:rsidRPr="00C902D4" w:rsidRDefault="006F116E" w:rsidP="00AF7805">
      <w:pPr>
        <w:spacing w:line="360" w:lineRule="auto"/>
        <w:rPr>
          <w:rFonts w:ascii="Arial" w:hAnsi="Arial" w:cs="Arial"/>
          <w:sz w:val="20"/>
        </w:rPr>
      </w:pPr>
    </w:p>
    <w:p w14:paraId="70608D19" w14:textId="49694204" w:rsidR="006F116E" w:rsidRPr="00C902D4" w:rsidRDefault="006F116E" w:rsidP="00AF7805">
      <w:pPr>
        <w:spacing w:line="360" w:lineRule="auto"/>
        <w:rPr>
          <w:rFonts w:ascii="Arial" w:hAnsi="Arial" w:cs="Arial"/>
          <w:sz w:val="20"/>
        </w:rPr>
      </w:pPr>
      <w:ins w:id="189" w:author="Admin" w:date="2017-12-03T20:14:00Z">
        <w:r w:rsidRPr="00C902D4">
          <w:rPr>
            <w:rFonts w:ascii="Arial" w:hAnsi="Arial" w:cs="Arial"/>
            <w:noProof/>
            <w:sz w:val="20"/>
            <w:lang w:eastAsia="ja-JP"/>
            <w:rPrChange w:id="190" w:author="Unknown">
              <w:rPr>
                <w:noProof/>
                <w:lang w:eastAsia="ja-JP"/>
              </w:rPr>
            </w:rPrChange>
          </w:rPr>
          <w:drawing>
            <wp:inline distT="0" distB="0" distL="0" distR="0" wp14:anchorId="7FACB296" wp14:editId="530D89B8">
              <wp:extent cx="6038850" cy="2171700"/>
              <wp:effectExtent l="0" t="0" r="0" b="0"/>
              <wp:docPr id="50" name="Picture 50" descr="C:\Users\Admin\AppData\Local\Temp\flaE8CE.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Temp\flaE8CE.tmp\Snapshot.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38850" cy="2171700"/>
                      </a:xfrm>
                      <a:prstGeom prst="rect">
                        <a:avLst/>
                      </a:prstGeom>
                      <a:noFill/>
                      <a:ln>
                        <a:noFill/>
                      </a:ln>
                    </pic:spPr>
                  </pic:pic>
                </a:graphicData>
              </a:graphic>
            </wp:inline>
          </w:drawing>
        </w:r>
      </w:ins>
    </w:p>
    <w:p w14:paraId="4311FD74" w14:textId="77777777" w:rsidR="006F116E" w:rsidRPr="00C902D4" w:rsidRDefault="006F116E" w:rsidP="00AF7805">
      <w:pPr>
        <w:spacing w:line="360" w:lineRule="auto"/>
        <w:rPr>
          <w:rFonts w:ascii="Arial" w:hAnsi="Arial" w:cs="Arial"/>
          <w:sz w:val="20"/>
        </w:rPr>
      </w:pPr>
    </w:p>
    <w:p w14:paraId="24353145" w14:textId="77777777" w:rsidR="006F116E" w:rsidRPr="00C902D4" w:rsidRDefault="006F116E" w:rsidP="00AF7805">
      <w:pPr>
        <w:spacing w:line="360" w:lineRule="auto"/>
        <w:rPr>
          <w:rFonts w:ascii="Arial" w:hAnsi="Arial" w:cs="Arial"/>
          <w:sz w:val="20"/>
        </w:rPr>
      </w:pPr>
    </w:p>
    <w:p w14:paraId="5CBDFAEC" w14:textId="51983944" w:rsidR="007F66A6" w:rsidRPr="00C902D4" w:rsidRDefault="007F66A6" w:rsidP="00AF7805">
      <w:pPr>
        <w:pStyle w:val="Heading5"/>
        <w:tabs>
          <w:tab w:val="clear" w:pos="1458"/>
          <w:tab w:val="num" w:pos="1080"/>
        </w:tabs>
        <w:spacing w:line="360" w:lineRule="auto"/>
        <w:ind w:hanging="1458"/>
        <w:rPr>
          <w:rFonts w:ascii="Arial" w:hAnsi="Arial" w:cs="Arial"/>
          <w:sz w:val="20"/>
          <w:szCs w:val="20"/>
        </w:rPr>
      </w:pPr>
      <w:bookmarkStart w:id="191" w:name="_Toc500541251"/>
      <w:r w:rsidRPr="00C902D4">
        <w:rPr>
          <w:rFonts w:ascii="Arial" w:hAnsi="Arial" w:cs="Arial"/>
          <w:sz w:val="20"/>
          <w:szCs w:val="20"/>
        </w:rPr>
        <w:t>Thiết lập tiêu chí đánh giá cho từng loại nhân viên</w:t>
      </w:r>
      <w:bookmarkEnd w:id="191"/>
    </w:p>
    <w:p w14:paraId="7F501F39" w14:textId="77777777" w:rsidR="007F66A6" w:rsidRPr="00C902D4" w:rsidRDefault="007F66A6" w:rsidP="00AF7805">
      <w:pPr>
        <w:pStyle w:val="Heading6"/>
        <w:spacing w:line="360" w:lineRule="auto"/>
        <w:rPr>
          <w:rFonts w:ascii="Arial" w:hAnsi="Arial" w:cs="Arial"/>
          <w:b/>
          <w:i w:val="0"/>
          <w:sz w:val="20"/>
          <w:szCs w:val="20"/>
        </w:rPr>
      </w:pPr>
      <w:r w:rsidRPr="00C902D4">
        <w:rPr>
          <w:rFonts w:ascii="Arial" w:hAnsi="Arial" w:cs="Arial"/>
          <w:b/>
          <w:i w:val="0"/>
          <w:sz w:val="20"/>
          <w:szCs w:val="20"/>
        </w:rPr>
        <w:t>Mối quan hệ giữa các chức năng</w:t>
      </w:r>
    </w:p>
    <w:p w14:paraId="3FCAD8B3" w14:textId="799333D3" w:rsidR="007F66A6" w:rsidRPr="00C902D4" w:rsidRDefault="007F66A6" w:rsidP="00AF7805">
      <w:pPr>
        <w:spacing w:line="360" w:lineRule="auto"/>
        <w:rPr>
          <w:rFonts w:ascii="Arial" w:hAnsi="Arial" w:cs="Arial"/>
          <w:sz w:val="20"/>
        </w:rPr>
      </w:pPr>
    </w:p>
    <w:p w14:paraId="1F382AA7" w14:textId="27CAFC05" w:rsidR="003C6798" w:rsidRPr="00C902D4" w:rsidRDefault="003C6798" w:rsidP="00AF7805">
      <w:pPr>
        <w:spacing w:line="360" w:lineRule="auto"/>
        <w:rPr>
          <w:rFonts w:ascii="Arial" w:hAnsi="Arial" w:cs="Arial"/>
          <w:sz w:val="20"/>
        </w:rPr>
      </w:pPr>
      <w:r w:rsidRPr="00C902D4">
        <w:rPr>
          <w:rFonts w:ascii="Arial" w:hAnsi="Arial" w:cs="Arial"/>
          <w:sz w:val="20"/>
        </w:rPr>
        <w:object w:dxaOrig="14761" w:dyaOrig="5981" w14:anchorId="6510BDD2">
          <v:shape id="_x0000_i2511" type="#_x0000_t75" style="width:453pt;height:183.5pt" o:ole="">
            <v:imagedata r:id="rId231" o:title=""/>
          </v:shape>
          <o:OLEObject Type="Embed" ProgID="Visio.Drawing.15" ShapeID="_x0000_i2511" DrawAspect="Content" ObjectID="_1574283865" r:id="rId232"/>
        </w:object>
      </w:r>
    </w:p>
    <w:p w14:paraId="63E822C4" w14:textId="77777777" w:rsidR="007F66A6" w:rsidRPr="00C902D4" w:rsidRDefault="007F66A6" w:rsidP="00AF7805">
      <w:pPr>
        <w:pStyle w:val="Heading6"/>
        <w:spacing w:line="360" w:lineRule="auto"/>
        <w:rPr>
          <w:rFonts w:ascii="Arial" w:hAnsi="Arial" w:cs="Arial"/>
          <w:b/>
          <w:i w:val="0"/>
          <w:sz w:val="20"/>
          <w:szCs w:val="20"/>
        </w:rPr>
      </w:pPr>
      <w:r w:rsidRPr="00C902D4">
        <w:rPr>
          <w:rFonts w:ascii="Arial" w:hAnsi="Arial" w:cs="Arial"/>
          <w:b/>
          <w:i w:val="0"/>
          <w:sz w:val="20"/>
          <w:szCs w:val="20"/>
        </w:rPr>
        <w:t>Mục đích, vai trò thực hiện, bước thực hiện</w:t>
      </w:r>
    </w:p>
    <w:p w14:paraId="5B8AADF1" w14:textId="77777777" w:rsidR="007F66A6" w:rsidRPr="00C902D4" w:rsidRDefault="007F66A6"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340324AA" w14:textId="77777777" w:rsidR="007F66A6" w:rsidRPr="00C902D4" w:rsidRDefault="007F66A6" w:rsidP="00AF7805">
      <w:pPr>
        <w:pStyle w:val="-Thng"/>
        <w:numPr>
          <w:ilvl w:val="0"/>
          <w:numId w:val="12"/>
        </w:numPr>
        <w:rPr>
          <w:rFonts w:cs="Arial"/>
        </w:rPr>
      </w:pPr>
      <w:r w:rsidRPr="00C902D4">
        <w:rPr>
          <w:rFonts w:cs="Arial"/>
        </w:rPr>
        <w:t>Thiết lập tiêu chí đánh giá cho phân loại nhân viên, các chức danh thuộc cấp nhân viên nào sẽ tự động được gán tiêu chí đánh giá theo các tiêu chí đánh giá đã gán cho phân loại nhân viên.</w:t>
      </w:r>
    </w:p>
    <w:p w14:paraId="38D82B9C" w14:textId="77777777" w:rsidR="007F66A6" w:rsidRPr="00C902D4" w:rsidRDefault="007F66A6"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580DCD26" w14:textId="58BC49BA" w:rsidR="007F66A6" w:rsidRPr="00C902D4" w:rsidRDefault="007F66A6" w:rsidP="00AF7805">
      <w:pPr>
        <w:pStyle w:val="-Thng"/>
        <w:numPr>
          <w:ilvl w:val="0"/>
          <w:numId w:val="12"/>
        </w:numPr>
        <w:rPr>
          <w:rFonts w:cs="Arial"/>
        </w:rPr>
      </w:pPr>
      <w:r w:rsidRPr="00C902D4">
        <w:rPr>
          <w:rFonts w:cs="Arial"/>
        </w:rPr>
        <w:t xml:space="preserve">Đối tượng được quyền </w:t>
      </w:r>
      <w:r w:rsidRPr="00C902D4">
        <w:rPr>
          <w:rFonts w:cs="Arial"/>
          <w:lang w:val="en-US"/>
        </w:rPr>
        <w:t>vào thiết lập tiêu chí đánh giá cho từng loại nhân viên</w:t>
      </w:r>
    </w:p>
    <w:p w14:paraId="2483FD9A" w14:textId="77777777" w:rsidR="007F66A6" w:rsidRPr="00C902D4" w:rsidRDefault="007F66A6"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lastRenderedPageBreak/>
        <w:t>Các bước thực hiện:</w:t>
      </w:r>
    </w:p>
    <w:p w14:paraId="2C6DC21D" w14:textId="10F28476" w:rsidR="00773A1B" w:rsidRPr="00C902D4" w:rsidRDefault="007F66A6" w:rsidP="00AF7805">
      <w:pPr>
        <w:pStyle w:val="atext"/>
        <w:numPr>
          <w:ilvl w:val="0"/>
          <w:numId w:val="7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w:t>
      </w:r>
      <w:r w:rsidR="00773A1B" w:rsidRPr="00C902D4">
        <w:rPr>
          <w:rFonts w:ascii="Arial" w:hAnsi="Arial" w:cs="Arial"/>
          <w:color w:val="000000" w:themeColor="text1"/>
          <w:sz w:val="20"/>
          <w:szCs w:val="20"/>
        </w:rPr>
        <w:t>Người dùng đăng nhập vào hệ thống để gán tiêu chí đánh giá cho phân loại nhân viên, cấp bậc nhân viên</w:t>
      </w:r>
    </w:p>
    <w:p w14:paraId="76A4CBC4" w14:textId="21302A31" w:rsidR="007F66A6" w:rsidRPr="00C902D4" w:rsidRDefault="00773A1B" w:rsidP="00AF7805">
      <w:pPr>
        <w:pStyle w:val="atext"/>
        <w:numPr>
          <w:ilvl w:val="0"/>
          <w:numId w:val="7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 </w:t>
      </w:r>
      <w:r w:rsidR="007F66A6" w:rsidRPr="00C902D4">
        <w:rPr>
          <w:rFonts w:ascii="Arial" w:hAnsi="Arial" w:cs="Arial"/>
          <w:color w:val="000000" w:themeColor="text1"/>
          <w:sz w:val="20"/>
          <w:szCs w:val="20"/>
        </w:rPr>
        <w:t xml:space="preserve">Chọn chức năng: </w:t>
      </w:r>
      <w:r w:rsidRPr="00C902D4">
        <w:rPr>
          <w:rFonts w:ascii="Arial" w:hAnsi="Arial" w:cs="Arial"/>
          <w:color w:val="000000" w:themeColor="text1"/>
          <w:sz w:val="20"/>
          <w:szCs w:val="20"/>
        </w:rPr>
        <w:t>Hoạch định</w:t>
      </w:r>
      <w:r w:rsidR="007F66A6" w:rsidRPr="00C902D4">
        <w:rPr>
          <w:rFonts w:ascii="Arial" w:hAnsi="Arial" w:cs="Arial"/>
          <w:color w:val="000000" w:themeColor="text1"/>
          <w:sz w:val="20"/>
          <w:szCs w:val="20"/>
        </w:rPr>
        <w:t xml:space="preserve"> </w:t>
      </w:r>
      <w:r w:rsidR="007F66A6" w:rsidRPr="00C902D4">
        <w:rPr>
          <w:rFonts w:ascii="Arial" w:hAnsi="Arial" w:cs="Arial"/>
          <w:color w:val="000000" w:themeColor="text1"/>
          <w:sz w:val="20"/>
          <w:szCs w:val="20"/>
        </w:rPr>
        <w:sym w:font="Wingdings" w:char="F0E0"/>
      </w:r>
      <w:r w:rsidR="007F66A6" w:rsidRPr="00C902D4">
        <w:rPr>
          <w:rFonts w:ascii="Arial" w:hAnsi="Arial" w:cs="Arial"/>
          <w:color w:val="000000" w:themeColor="text1"/>
          <w:sz w:val="20"/>
          <w:szCs w:val="20"/>
        </w:rPr>
        <w:t xml:space="preserve"> </w:t>
      </w:r>
      <w:r w:rsidRPr="00C902D4">
        <w:rPr>
          <w:rFonts w:ascii="Arial" w:hAnsi="Arial" w:cs="Arial"/>
          <w:color w:val="000000" w:themeColor="text1"/>
          <w:sz w:val="20"/>
          <w:szCs w:val="20"/>
        </w:rPr>
        <w:t>Hệ thống danh mục</w:t>
      </w:r>
      <w:r w:rsidR="007F66A6" w:rsidRPr="00C902D4">
        <w:rPr>
          <w:rFonts w:ascii="Arial" w:hAnsi="Arial" w:cs="Arial"/>
          <w:color w:val="000000" w:themeColor="text1"/>
          <w:sz w:val="20"/>
          <w:szCs w:val="20"/>
        </w:rPr>
        <w:t xml:space="preserve"> </w:t>
      </w:r>
      <w:r w:rsidR="007F66A6" w:rsidRPr="00C902D4">
        <w:rPr>
          <w:rFonts w:ascii="Arial" w:hAnsi="Arial" w:cs="Arial"/>
          <w:color w:val="000000" w:themeColor="text1"/>
          <w:sz w:val="20"/>
          <w:szCs w:val="20"/>
        </w:rPr>
        <w:sym w:font="Wingdings" w:char="F0E0"/>
      </w:r>
      <w:r w:rsidR="007F66A6" w:rsidRPr="00C902D4">
        <w:rPr>
          <w:rFonts w:ascii="Arial" w:hAnsi="Arial" w:cs="Arial"/>
          <w:color w:val="000000" w:themeColor="text1"/>
          <w:sz w:val="20"/>
          <w:szCs w:val="20"/>
        </w:rPr>
        <w:t xml:space="preserve"> </w:t>
      </w:r>
      <w:r w:rsidRPr="00C902D4">
        <w:rPr>
          <w:rFonts w:ascii="Arial" w:hAnsi="Arial" w:cs="Arial"/>
          <w:color w:val="000000" w:themeColor="text1"/>
          <w:sz w:val="20"/>
          <w:szCs w:val="20"/>
        </w:rPr>
        <w:t>Đánh giá</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Thiết lập tiêu chí đánh giá cho từng loại nhân viên </w:t>
      </w:r>
      <w:r w:rsidR="007F66A6" w:rsidRPr="00C902D4">
        <w:rPr>
          <w:rFonts w:ascii="Arial" w:hAnsi="Arial" w:cs="Arial"/>
          <w:color w:val="000000" w:themeColor="text1"/>
          <w:sz w:val="20"/>
          <w:szCs w:val="20"/>
        </w:rPr>
        <w:t xml:space="preserve">. </w:t>
      </w:r>
      <w:r w:rsidRPr="00C902D4">
        <w:rPr>
          <w:rFonts w:ascii="Arial" w:hAnsi="Arial" w:cs="Arial"/>
          <w:color w:val="000000" w:themeColor="text1"/>
          <w:sz w:val="20"/>
          <w:szCs w:val="20"/>
        </w:rPr>
        <w:t>Chương trình hiển thị màn hình Thiết lập tiêu chí đánh giá cho từng loại nhân viên. Nhân viên thuộc phân loại cấp nhân viên đã thiết lập các tiêu chí đánh giá chuẩn thì hiển thị ra tiêu chí để đánh giá nhân viên</w:t>
      </w:r>
    </w:p>
    <w:p w14:paraId="2B2A21B4" w14:textId="499B29E9" w:rsidR="007F66A6" w:rsidRPr="00C902D4" w:rsidRDefault="007F66A6" w:rsidP="00AF7805">
      <w:pPr>
        <w:pStyle w:val="atext"/>
        <w:numPr>
          <w:ilvl w:val="0"/>
          <w:numId w:val="75"/>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 xml:space="preserve">Bước </w:t>
      </w:r>
      <w:r w:rsidR="00773A1B" w:rsidRPr="00C902D4">
        <w:rPr>
          <w:rFonts w:ascii="Arial" w:hAnsi="Arial" w:cs="Arial"/>
          <w:b/>
          <w:color w:val="000000" w:themeColor="text1"/>
          <w:sz w:val="20"/>
          <w:szCs w:val="20"/>
        </w:rPr>
        <w:t>3</w:t>
      </w:r>
      <w:r w:rsidRPr="00C902D4">
        <w:rPr>
          <w:rFonts w:ascii="Arial" w:hAnsi="Arial" w:cs="Arial"/>
          <w:b/>
          <w:color w:val="000000" w:themeColor="text1"/>
          <w:sz w:val="20"/>
          <w:szCs w:val="20"/>
        </w:rPr>
        <w:t>:</w:t>
      </w:r>
      <w:r w:rsidRPr="00C902D4">
        <w:rPr>
          <w:rFonts w:ascii="Arial" w:hAnsi="Arial" w:cs="Arial"/>
          <w:color w:val="000000" w:themeColor="text1"/>
          <w:sz w:val="20"/>
          <w:szCs w:val="20"/>
        </w:rPr>
        <w:t xml:space="preserve"> Người dùng thực hiện thao tác tại vùng nhập thông tin. </w:t>
      </w:r>
    </w:p>
    <w:p w14:paraId="0A5BC7D7" w14:textId="77777777" w:rsidR="007F66A6" w:rsidRPr="00C902D4" w:rsidRDefault="007F66A6" w:rsidP="00AF7805">
      <w:pPr>
        <w:pStyle w:val="atext"/>
        <w:numPr>
          <w:ilvl w:val="1"/>
          <w:numId w:val="7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Thông tin sau khi lưu vào hệ thống thành công sẽ hiển thị trên lưới dữ liệu.</w:t>
      </w:r>
    </w:p>
    <w:p w14:paraId="7E0E4796" w14:textId="1D7A8967" w:rsidR="007F66A6" w:rsidRPr="00C902D4" w:rsidRDefault="007F66A6" w:rsidP="00AF7805">
      <w:pPr>
        <w:pStyle w:val="atext"/>
        <w:numPr>
          <w:ilvl w:val="1"/>
          <w:numId w:val="75"/>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Người dùng thao tác tại các nút chức năng: Làm mới, Ghi, Chọn, Xóa</w:t>
      </w:r>
    </w:p>
    <w:p w14:paraId="04DD4673" w14:textId="77777777" w:rsidR="007F66A6" w:rsidRPr="00C902D4" w:rsidRDefault="007F66A6" w:rsidP="00AF7805">
      <w:pPr>
        <w:pStyle w:val="Heading6"/>
        <w:spacing w:line="360" w:lineRule="auto"/>
        <w:rPr>
          <w:rFonts w:ascii="Arial" w:hAnsi="Arial" w:cs="Arial"/>
          <w:b/>
          <w:i w:val="0"/>
          <w:sz w:val="20"/>
          <w:szCs w:val="20"/>
        </w:rPr>
      </w:pPr>
      <w:r w:rsidRPr="00C902D4">
        <w:rPr>
          <w:rFonts w:ascii="Arial" w:hAnsi="Arial" w:cs="Arial"/>
          <w:b/>
          <w:i w:val="0"/>
          <w:sz w:val="20"/>
          <w:szCs w:val="20"/>
        </w:rPr>
        <w:t>Trường thông tin</w:t>
      </w:r>
    </w:p>
    <w:p w14:paraId="37E44E1E" w14:textId="77777777" w:rsidR="007F66A6" w:rsidRPr="00C902D4" w:rsidRDefault="007F66A6" w:rsidP="00AF7805">
      <w:pPr>
        <w:spacing w:line="360" w:lineRule="auto"/>
        <w:rPr>
          <w:rFonts w:ascii="Arial" w:hAnsi="Arial" w:cs="Arial"/>
          <w:b/>
          <w:i/>
          <w:sz w:val="20"/>
        </w:rPr>
      </w:pPr>
      <w:r w:rsidRPr="00C902D4">
        <w:rPr>
          <w:rFonts w:ascii="Arial" w:hAnsi="Arial" w:cs="Arial"/>
          <w:b/>
          <w:i/>
          <w:sz w:val="20"/>
        </w:rPr>
        <w:t>Vùng nhập thông tin:</w:t>
      </w:r>
    </w:p>
    <w:p w14:paraId="4C95B269" w14:textId="77777777" w:rsidR="007F66A6" w:rsidRPr="00C902D4" w:rsidRDefault="007F66A6" w:rsidP="00AF7805">
      <w:pPr>
        <w:spacing w:line="360" w:lineRule="auto"/>
        <w:rPr>
          <w:rFonts w:ascii="Arial" w:hAnsi="Arial" w:cs="Arial"/>
          <w:b/>
          <w:i/>
          <w:sz w:val="20"/>
        </w:rPr>
      </w:pPr>
    </w:p>
    <w:tbl>
      <w:tblPr>
        <w:tblW w:w="9225"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239"/>
        <w:gridCol w:w="857"/>
        <w:gridCol w:w="598"/>
        <w:gridCol w:w="843"/>
        <w:gridCol w:w="1162"/>
        <w:gridCol w:w="826"/>
        <w:gridCol w:w="1818"/>
        <w:gridCol w:w="1288"/>
      </w:tblGrid>
      <w:tr w:rsidR="00052DA7" w:rsidRPr="00C902D4" w14:paraId="36F166A8" w14:textId="77777777" w:rsidTr="00052DA7">
        <w:trPr>
          <w:trHeight w:val="1005"/>
          <w:tblHeader/>
        </w:trPr>
        <w:tc>
          <w:tcPr>
            <w:tcW w:w="0" w:type="auto"/>
            <w:shd w:val="clear" w:color="auto" w:fill="auto"/>
            <w:vAlign w:val="center"/>
            <w:hideMark/>
          </w:tcPr>
          <w:p w14:paraId="25EA33FF"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24D98CEA"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48FFA73A"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12BF3B15"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4D4A5464"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37947046"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54A3EF24"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301A1D62"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288" w:type="dxa"/>
            <w:shd w:val="clear" w:color="auto" w:fill="auto"/>
            <w:vAlign w:val="center"/>
            <w:hideMark/>
          </w:tcPr>
          <w:p w14:paraId="74E60241" w14:textId="77777777" w:rsidR="007F66A6" w:rsidRPr="00C902D4" w:rsidRDefault="007F66A6"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052DA7" w:rsidRPr="00C902D4" w14:paraId="4A9036FE" w14:textId="77777777" w:rsidTr="00052DA7">
        <w:trPr>
          <w:trHeight w:val="313"/>
        </w:trPr>
        <w:tc>
          <w:tcPr>
            <w:tcW w:w="0" w:type="auto"/>
            <w:shd w:val="clear" w:color="auto" w:fill="auto"/>
            <w:vAlign w:val="center"/>
          </w:tcPr>
          <w:p w14:paraId="65FC1C5C" w14:textId="45BAA09A" w:rsidR="00D0055B" w:rsidRPr="00C902D4" w:rsidRDefault="00D0055B" w:rsidP="00AF7805">
            <w:pPr>
              <w:pStyle w:val="ListParagraph"/>
              <w:numPr>
                <w:ilvl w:val="0"/>
                <w:numId w:val="76"/>
              </w:numPr>
              <w:spacing w:before="0" w:after="0" w:line="360" w:lineRule="auto"/>
              <w:ind w:hanging="690"/>
              <w:rPr>
                <w:rFonts w:cs="Arial"/>
                <w:color w:val="000000"/>
                <w:sz w:val="20"/>
                <w:szCs w:val="20"/>
                <w:lang w:eastAsia="ja-JP"/>
              </w:rPr>
            </w:pPr>
          </w:p>
        </w:tc>
        <w:tc>
          <w:tcPr>
            <w:tcW w:w="0" w:type="auto"/>
            <w:shd w:val="clear" w:color="auto" w:fill="auto"/>
            <w:vAlign w:val="center"/>
          </w:tcPr>
          <w:p w14:paraId="13D8F3C1" w14:textId="2B7AD117"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Năm</w:t>
            </w:r>
          </w:p>
        </w:tc>
        <w:tc>
          <w:tcPr>
            <w:tcW w:w="0" w:type="auto"/>
            <w:shd w:val="clear" w:color="auto" w:fill="auto"/>
            <w:vAlign w:val="center"/>
          </w:tcPr>
          <w:p w14:paraId="050BF009" w14:textId="31FC9072"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YYYY</w:t>
            </w:r>
          </w:p>
        </w:tc>
        <w:tc>
          <w:tcPr>
            <w:tcW w:w="0" w:type="auto"/>
            <w:shd w:val="clear" w:color="auto" w:fill="auto"/>
            <w:vAlign w:val="center"/>
          </w:tcPr>
          <w:p w14:paraId="3604303C" w14:textId="0A951102"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4</w:t>
            </w:r>
          </w:p>
        </w:tc>
        <w:tc>
          <w:tcPr>
            <w:tcW w:w="0" w:type="auto"/>
            <w:shd w:val="clear" w:color="auto" w:fill="auto"/>
            <w:vAlign w:val="center"/>
          </w:tcPr>
          <w:p w14:paraId="59BB32A8" w14:textId="001872F2"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shd w:val="clear" w:color="auto" w:fill="auto"/>
            <w:vAlign w:val="center"/>
          </w:tcPr>
          <w:p w14:paraId="7D932E18"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25C5179"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AAE4115" w14:textId="28989E31" w:rsidR="00D0055B" w:rsidRPr="00C902D4" w:rsidRDefault="00D0055B" w:rsidP="00AF7805">
            <w:pPr>
              <w:spacing w:before="0" w:after="0" w:line="360" w:lineRule="auto"/>
              <w:rPr>
                <w:rFonts w:ascii="Arial" w:hAnsi="Arial" w:cs="Arial"/>
                <w:sz w:val="20"/>
              </w:rPr>
            </w:pPr>
            <w:r w:rsidRPr="00C902D4">
              <w:rPr>
                <w:rFonts w:ascii="Arial" w:hAnsi="Arial" w:cs="Arial"/>
                <w:color w:val="000000"/>
                <w:sz w:val="20"/>
              </w:rPr>
              <w:t>Năm chọn gán tiêu chí đánh giá cho kỳ đánh giá</w:t>
            </w:r>
          </w:p>
        </w:tc>
        <w:tc>
          <w:tcPr>
            <w:tcW w:w="1288" w:type="dxa"/>
            <w:shd w:val="clear" w:color="auto" w:fill="auto"/>
            <w:vAlign w:val="center"/>
          </w:tcPr>
          <w:p w14:paraId="0A03B054" w14:textId="7534913A" w:rsidR="00D0055B" w:rsidRPr="00C902D4" w:rsidRDefault="00D0055B" w:rsidP="00AF7805">
            <w:pPr>
              <w:spacing w:before="0" w:after="0" w:line="360" w:lineRule="auto"/>
              <w:rPr>
                <w:rFonts w:ascii="Arial" w:hAnsi="Arial" w:cs="Arial"/>
                <w:color w:val="000000"/>
                <w:sz w:val="20"/>
                <w:lang w:eastAsia="ja-JP"/>
              </w:rPr>
            </w:pPr>
          </w:p>
        </w:tc>
      </w:tr>
      <w:tr w:rsidR="00052DA7" w:rsidRPr="00C902D4" w14:paraId="39A425A4" w14:textId="77777777" w:rsidTr="00052DA7">
        <w:trPr>
          <w:trHeight w:val="323"/>
        </w:trPr>
        <w:tc>
          <w:tcPr>
            <w:tcW w:w="0" w:type="auto"/>
            <w:shd w:val="clear" w:color="auto" w:fill="auto"/>
            <w:vAlign w:val="center"/>
          </w:tcPr>
          <w:p w14:paraId="199A9C1F" w14:textId="77777777" w:rsidR="00D0055B" w:rsidRPr="00C902D4" w:rsidRDefault="00D0055B" w:rsidP="00AF7805">
            <w:pPr>
              <w:pStyle w:val="ListParagraph"/>
              <w:numPr>
                <w:ilvl w:val="0"/>
                <w:numId w:val="76"/>
              </w:numPr>
              <w:spacing w:before="0" w:after="0" w:line="360" w:lineRule="auto"/>
              <w:ind w:left="504"/>
              <w:rPr>
                <w:rFonts w:cs="Arial"/>
                <w:color w:val="000000"/>
                <w:sz w:val="20"/>
                <w:szCs w:val="20"/>
                <w:lang w:eastAsia="ja-JP"/>
              </w:rPr>
            </w:pPr>
          </w:p>
        </w:tc>
        <w:tc>
          <w:tcPr>
            <w:tcW w:w="0" w:type="auto"/>
            <w:shd w:val="clear" w:color="auto" w:fill="auto"/>
            <w:vAlign w:val="center"/>
          </w:tcPr>
          <w:p w14:paraId="5B640FAD" w14:textId="21B42424"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lang w:val="vi-VN"/>
              </w:rPr>
              <w:t>Kỳ đánh giá</w:t>
            </w:r>
          </w:p>
        </w:tc>
        <w:tc>
          <w:tcPr>
            <w:tcW w:w="0" w:type="auto"/>
            <w:shd w:val="clear" w:color="auto" w:fill="auto"/>
            <w:vAlign w:val="center"/>
          </w:tcPr>
          <w:p w14:paraId="28BA4574" w14:textId="25F55A62"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rPr>
              <w:t>Ký tự</w:t>
            </w:r>
          </w:p>
        </w:tc>
        <w:tc>
          <w:tcPr>
            <w:tcW w:w="0" w:type="auto"/>
            <w:shd w:val="clear" w:color="auto" w:fill="auto"/>
            <w:vAlign w:val="center"/>
          </w:tcPr>
          <w:p w14:paraId="0D07324F" w14:textId="660CAB95"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rPr>
              <w:t>255</w:t>
            </w:r>
          </w:p>
        </w:tc>
        <w:tc>
          <w:tcPr>
            <w:tcW w:w="0" w:type="auto"/>
            <w:shd w:val="clear" w:color="auto" w:fill="auto"/>
            <w:vAlign w:val="center"/>
          </w:tcPr>
          <w:p w14:paraId="6821B8E5" w14:textId="44FE6716" w:rsidR="00D0055B" w:rsidRPr="00C902D4" w:rsidRDefault="00D0055B"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shd w:val="clear" w:color="auto" w:fill="auto"/>
            <w:vAlign w:val="center"/>
          </w:tcPr>
          <w:p w14:paraId="70BF0BDF" w14:textId="0412E18A"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rPr>
              <w:t>Danh mục kỳ đánh giá</w:t>
            </w:r>
          </w:p>
        </w:tc>
        <w:tc>
          <w:tcPr>
            <w:tcW w:w="0" w:type="auto"/>
            <w:shd w:val="clear" w:color="auto" w:fill="auto"/>
            <w:vAlign w:val="center"/>
          </w:tcPr>
          <w:p w14:paraId="6C374C51" w14:textId="77777777" w:rsidR="00D0055B" w:rsidRPr="00C902D4" w:rsidRDefault="00D0055B" w:rsidP="00AF7805">
            <w:pPr>
              <w:spacing w:before="0" w:after="0" w:line="360" w:lineRule="auto"/>
              <w:rPr>
                <w:rFonts w:ascii="Arial" w:hAnsi="Arial" w:cs="Arial"/>
                <w:color w:val="000000"/>
                <w:sz w:val="20"/>
              </w:rPr>
            </w:pPr>
          </w:p>
        </w:tc>
        <w:tc>
          <w:tcPr>
            <w:tcW w:w="0" w:type="auto"/>
            <w:shd w:val="clear" w:color="auto" w:fill="auto"/>
            <w:vAlign w:val="center"/>
          </w:tcPr>
          <w:p w14:paraId="2077A541" w14:textId="01F987D6"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lang w:val="vi-VN"/>
              </w:rPr>
              <w:t>Chọn kỳ đánh giá</w:t>
            </w:r>
          </w:p>
        </w:tc>
        <w:tc>
          <w:tcPr>
            <w:tcW w:w="1288" w:type="dxa"/>
            <w:shd w:val="clear" w:color="auto" w:fill="auto"/>
            <w:vAlign w:val="center"/>
          </w:tcPr>
          <w:p w14:paraId="290B82C2" w14:textId="04145B7A" w:rsidR="00D0055B" w:rsidRPr="00C902D4" w:rsidRDefault="00D0055B" w:rsidP="00AF7805">
            <w:pPr>
              <w:spacing w:before="0" w:after="0" w:line="360" w:lineRule="auto"/>
              <w:rPr>
                <w:rFonts w:ascii="Arial" w:hAnsi="Arial" w:cs="Arial"/>
                <w:color w:val="000000"/>
                <w:sz w:val="20"/>
              </w:rPr>
            </w:pPr>
            <w:r w:rsidRPr="00C902D4">
              <w:rPr>
                <w:rFonts w:ascii="Arial" w:hAnsi="Arial" w:cs="Arial"/>
                <w:color w:val="000000"/>
                <w:sz w:val="20"/>
              </w:rPr>
              <w:t>Combo box</w:t>
            </w:r>
          </w:p>
        </w:tc>
      </w:tr>
      <w:tr w:rsidR="00052DA7" w:rsidRPr="00C902D4" w14:paraId="286C49E5" w14:textId="77777777" w:rsidTr="00052DA7">
        <w:trPr>
          <w:trHeight w:val="323"/>
        </w:trPr>
        <w:tc>
          <w:tcPr>
            <w:tcW w:w="0" w:type="auto"/>
            <w:shd w:val="clear" w:color="auto" w:fill="auto"/>
            <w:vAlign w:val="center"/>
          </w:tcPr>
          <w:p w14:paraId="6944E442" w14:textId="77777777" w:rsidR="00D0055B" w:rsidRPr="00C902D4" w:rsidRDefault="00D0055B"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12F5B675" w14:textId="16DB492E" w:rsidR="00D0055B" w:rsidRPr="00C902D4" w:rsidRDefault="00D0055B" w:rsidP="00AF7805">
            <w:pPr>
              <w:spacing w:before="0" w:after="0" w:line="360" w:lineRule="auto"/>
              <w:rPr>
                <w:rFonts w:ascii="Arial" w:hAnsi="Arial" w:cs="Arial"/>
                <w:sz w:val="20"/>
              </w:rPr>
            </w:pPr>
            <w:r w:rsidRPr="00C902D4">
              <w:rPr>
                <w:rFonts w:ascii="Arial" w:hAnsi="Arial" w:cs="Arial"/>
                <w:color w:val="000000"/>
                <w:sz w:val="20"/>
              </w:rPr>
              <w:t>Phân loại nhân viên</w:t>
            </w:r>
          </w:p>
        </w:tc>
        <w:tc>
          <w:tcPr>
            <w:tcW w:w="0" w:type="auto"/>
            <w:shd w:val="clear" w:color="auto" w:fill="auto"/>
            <w:vAlign w:val="center"/>
          </w:tcPr>
          <w:p w14:paraId="7765715B" w14:textId="503CEAB1"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09BA9B82" w14:textId="0AE0722D"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56EC8FFC" w14:textId="6EC5812C"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shd w:val="clear" w:color="auto" w:fill="auto"/>
            <w:vAlign w:val="center"/>
          </w:tcPr>
          <w:p w14:paraId="4C5C9482" w14:textId="49727D37" w:rsidR="00D0055B" w:rsidRPr="00C902D4" w:rsidRDefault="00052DA7"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phân loại nhân viên</w:t>
            </w:r>
          </w:p>
        </w:tc>
        <w:tc>
          <w:tcPr>
            <w:tcW w:w="0" w:type="auto"/>
            <w:shd w:val="clear" w:color="auto" w:fill="auto"/>
            <w:vAlign w:val="center"/>
          </w:tcPr>
          <w:p w14:paraId="16BA1087"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B18C196" w14:textId="3D72AA75" w:rsidR="00D0055B" w:rsidRPr="00C902D4" w:rsidRDefault="00052DA7" w:rsidP="00AF7805">
            <w:pPr>
              <w:spacing w:before="0" w:after="0" w:line="360" w:lineRule="auto"/>
              <w:rPr>
                <w:rFonts w:ascii="Arial" w:hAnsi="Arial" w:cs="Arial"/>
                <w:color w:val="000000"/>
                <w:sz w:val="20"/>
                <w:lang w:eastAsia="ja-JP"/>
              </w:rPr>
            </w:pPr>
            <w:r w:rsidRPr="00C902D4">
              <w:rPr>
                <w:rFonts w:ascii="Arial" w:hAnsi="Arial" w:cs="Arial"/>
                <w:color w:val="000000"/>
                <w:sz w:val="20"/>
              </w:rPr>
              <w:t>Chọn loại nhân viên</w:t>
            </w:r>
          </w:p>
        </w:tc>
        <w:tc>
          <w:tcPr>
            <w:tcW w:w="1288" w:type="dxa"/>
            <w:shd w:val="clear" w:color="auto" w:fill="auto"/>
            <w:vAlign w:val="center"/>
          </w:tcPr>
          <w:p w14:paraId="7FC7A0AF" w14:textId="128B3C6F"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 box</w:t>
            </w:r>
          </w:p>
        </w:tc>
      </w:tr>
      <w:tr w:rsidR="00052DA7" w:rsidRPr="00C902D4" w14:paraId="0D62BA0A" w14:textId="77777777" w:rsidTr="00052DA7">
        <w:trPr>
          <w:trHeight w:val="80"/>
        </w:trPr>
        <w:tc>
          <w:tcPr>
            <w:tcW w:w="0" w:type="auto"/>
            <w:shd w:val="clear" w:color="auto" w:fill="auto"/>
            <w:vAlign w:val="center"/>
          </w:tcPr>
          <w:p w14:paraId="5D5B9475" w14:textId="77777777" w:rsidR="00D0055B" w:rsidRPr="00C902D4" w:rsidRDefault="00D0055B"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1D5B242C" w14:textId="759323DA" w:rsidR="00D0055B" w:rsidRPr="00C902D4" w:rsidRDefault="00D0055B" w:rsidP="00AF7805">
            <w:pPr>
              <w:spacing w:before="0" w:after="0" w:line="360" w:lineRule="auto"/>
              <w:rPr>
                <w:rFonts w:ascii="Arial" w:hAnsi="Arial" w:cs="Arial"/>
                <w:sz w:val="20"/>
              </w:rPr>
            </w:pPr>
            <w:r w:rsidRPr="00C902D4">
              <w:rPr>
                <w:rFonts w:ascii="Arial" w:hAnsi="Arial" w:cs="Arial"/>
                <w:color w:val="000000"/>
                <w:sz w:val="20"/>
              </w:rPr>
              <w:t>Cấp nhân viên</w:t>
            </w:r>
          </w:p>
        </w:tc>
        <w:tc>
          <w:tcPr>
            <w:tcW w:w="0" w:type="auto"/>
            <w:shd w:val="clear" w:color="auto" w:fill="auto"/>
            <w:vAlign w:val="center"/>
          </w:tcPr>
          <w:p w14:paraId="4C877364" w14:textId="42C0468F"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Ký tự</w:t>
            </w:r>
          </w:p>
        </w:tc>
        <w:tc>
          <w:tcPr>
            <w:tcW w:w="0" w:type="auto"/>
            <w:shd w:val="clear" w:color="auto" w:fill="auto"/>
            <w:vAlign w:val="center"/>
          </w:tcPr>
          <w:p w14:paraId="0362A124" w14:textId="0A3E110C"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vAlign w:val="center"/>
          </w:tcPr>
          <w:p w14:paraId="79CCA56F" w14:textId="29F955B8"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shd w:val="clear" w:color="auto" w:fill="auto"/>
            <w:vAlign w:val="center"/>
          </w:tcPr>
          <w:p w14:paraId="3AF39ED7" w14:textId="076FEA6B"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F218056"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345421A" w14:textId="1B1369B7"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cấp nhân viên theo “Phân loại nhân viên” đã chọn</w:t>
            </w:r>
          </w:p>
        </w:tc>
        <w:tc>
          <w:tcPr>
            <w:tcW w:w="1288" w:type="dxa"/>
            <w:shd w:val="clear" w:color="auto" w:fill="auto"/>
            <w:vAlign w:val="center"/>
          </w:tcPr>
          <w:p w14:paraId="0305B7A4" w14:textId="5B2D396F"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 box</w:t>
            </w:r>
          </w:p>
        </w:tc>
      </w:tr>
      <w:tr w:rsidR="00052DA7" w:rsidRPr="00C902D4" w14:paraId="7698702A" w14:textId="77777777" w:rsidTr="00052DA7">
        <w:trPr>
          <w:trHeight w:val="80"/>
        </w:trPr>
        <w:tc>
          <w:tcPr>
            <w:tcW w:w="0" w:type="auto"/>
            <w:shd w:val="clear" w:color="auto" w:fill="auto"/>
            <w:vAlign w:val="center"/>
          </w:tcPr>
          <w:p w14:paraId="1F87D29A" w14:textId="77777777" w:rsidR="00D0055B" w:rsidRPr="00C902D4" w:rsidRDefault="00D0055B"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8A71492" w14:textId="28D3609A" w:rsidR="00D0055B" w:rsidRPr="00C902D4" w:rsidRDefault="00D0055B" w:rsidP="00AF7805">
            <w:pPr>
              <w:spacing w:before="0" w:after="0" w:line="360" w:lineRule="auto"/>
              <w:rPr>
                <w:rFonts w:ascii="Arial" w:hAnsi="Arial" w:cs="Arial"/>
                <w:sz w:val="20"/>
              </w:rPr>
            </w:pPr>
            <w:r w:rsidRPr="00C902D4">
              <w:rPr>
                <w:rFonts w:ascii="Arial" w:hAnsi="Arial" w:cs="Arial"/>
                <w:color w:val="000000"/>
                <w:sz w:val="20"/>
              </w:rPr>
              <w:t>Ngày áp dụng</w:t>
            </w:r>
          </w:p>
        </w:tc>
        <w:tc>
          <w:tcPr>
            <w:tcW w:w="0" w:type="auto"/>
            <w:shd w:val="clear" w:color="auto" w:fill="auto"/>
            <w:vAlign w:val="center"/>
          </w:tcPr>
          <w:p w14:paraId="7CCCE879" w14:textId="107B0BA7"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Date</w:t>
            </w:r>
          </w:p>
        </w:tc>
        <w:tc>
          <w:tcPr>
            <w:tcW w:w="0" w:type="auto"/>
            <w:shd w:val="clear" w:color="auto" w:fill="auto"/>
            <w:vAlign w:val="center"/>
          </w:tcPr>
          <w:p w14:paraId="5BFF5614" w14:textId="7341B0E0"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10</w:t>
            </w:r>
          </w:p>
        </w:tc>
        <w:tc>
          <w:tcPr>
            <w:tcW w:w="0" w:type="auto"/>
            <w:shd w:val="clear" w:color="auto" w:fill="auto"/>
            <w:vAlign w:val="center"/>
          </w:tcPr>
          <w:p w14:paraId="6D961B4C" w14:textId="5D5A3A80"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shd w:val="clear" w:color="auto" w:fill="auto"/>
            <w:vAlign w:val="center"/>
          </w:tcPr>
          <w:p w14:paraId="32A2313D"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347CA1A" w14:textId="77777777" w:rsidR="00D0055B" w:rsidRPr="00C902D4" w:rsidRDefault="00D0055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4211239" w14:textId="52CB4E06"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Nhận ngày áp dụng kỳ đánh giá</w:t>
            </w:r>
          </w:p>
        </w:tc>
        <w:tc>
          <w:tcPr>
            <w:tcW w:w="1288" w:type="dxa"/>
            <w:shd w:val="clear" w:color="auto" w:fill="auto"/>
            <w:vAlign w:val="center"/>
          </w:tcPr>
          <w:p w14:paraId="43C4F930" w14:textId="054D6D42" w:rsidR="00D0055B" w:rsidRPr="00C902D4" w:rsidRDefault="00D0055B" w:rsidP="00AF7805">
            <w:pPr>
              <w:spacing w:before="0" w:after="0" w:line="360" w:lineRule="auto"/>
              <w:rPr>
                <w:rFonts w:ascii="Arial" w:hAnsi="Arial" w:cs="Arial"/>
                <w:color w:val="000000"/>
                <w:sz w:val="20"/>
                <w:lang w:eastAsia="ja-JP"/>
              </w:rPr>
            </w:pPr>
            <w:r w:rsidRPr="00C902D4">
              <w:rPr>
                <w:rFonts w:ascii="Arial" w:hAnsi="Arial" w:cs="Arial"/>
                <w:color w:val="000000"/>
                <w:sz w:val="20"/>
              </w:rPr>
              <w:t>Date</w:t>
            </w:r>
          </w:p>
        </w:tc>
      </w:tr>
      <w:tr w:rsidR="00052DA7" w:rsidRPr="00C902D4" w14:paraId="35234DBB" w14:textId="77777777" w:rsidTr="00494F75">
        <w:trPr>
          <w:trHeight w:val="80"/>
        </w:trPr>
        <w:tc>
          <w:tcPr>
            <w:tcW w:w="9225" w:type="dxa"/>
            <w:gridSpan w:val="9"/>
            <w:shd w:val="clear" w:color="auto" w:fill="auto"/>
            <w:vAlign w:val="center"/>
          </w:tcPr>
          <w:p w14:paraId="175864E4" w14:textId="6A130059" w:rsidR="00052DA7" w:rsidRPr="00C902D4" w:rsidRDefault="00052DA7" w:rsidP="00AF7805">
            <w:pPr>
              <w:spacing w:before="0" w:after="0" w:line="360" w:lineRule="auto"/>
              <w:rPr>
                <w:rFonts w:ascii="Arial" w:hAnsi="Arial" w:cs="Arial"/>
                <w:color w:val="000000"/>
                <w:sz w:val="20"/>
              </w:rPr>
            </w:pPr>
            <w:r w:rsidRPr="00C902D4">
              <w:rPr>
                <w:rFonts w:ascii="Arial" w:hAnsi="Arial" w:cs="Arial"/>
                <w:b/>
                <w:i/>
                <w:sz w:val="20"/>
              </w:rPr>
              <w:t>Dữ liệu hiển thị nhập trên lưới</w:t>
            </w:r>
          </w:p>
        </w:tc>
      </w:tr>
      <w:tr w:rsidR="00052DA7" w:rsidRPr="00C902D4" w14:paraId="29BFF187" w14:textId="77777777" w:rsidTr="00494F75">
        <w:trPr>
          <w:trHeight w:val="80"/>
        </w:trPr>
        <w:tc>
          <w:tcPr>
            <w:tcW w:w="0" w:type="auto"/>
            <w:shd w:val="clear" w:color="auto" w:fill="auto"/>
            <w:vAlign w:val="center"/>
          </w:tcPr>
          <w:p w14:paraId="2FC83E6C"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00F89D4" w14:textId="5475C180"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Nhóm tiêu chí</w:t>
            </w:r>
          </w:p>
        </w:tc>
        <w:tc>
          <w:tcPr>
            <w:tcW w:w="0" w:type="auto"/>
            <w:shd w:val="clear" w:color="auto" w:fill="auto"/>
            <w:vAlign w:val="center"/>
          </w:tcPr>
          <w:p w14:paraId="5F2766A0" w14:textId="641C6F3F" w:rsidR="00052DA7" w:rsidRPr="00C902D4" w:rsidRDefault="00052DA7" w:rsidP="00AF7805">
            <w:pPr>
              <w:spacing w:before="0" w:after="0"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0598F573" w14:textId="126F9E77" w:rsidR="00052DA7" w:rsidRPr="00C902D4" w:rsidRDefault="00052DA7"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255</w:t>
            </w:r>
          </w:p>
        </w:tc>
        <w:tc>
          <w:tcPr>
            <w:tcW w:w="0" w:type="auto"/>
            <w:shd w:val="clear" w:color="auto" w:fill="auto"/>
          </w:tcPr>
          <w:p w14:paraId="580CF0C7" w14:textId="37643C04" w:rsidR="00052DA7" w:rsidRPr="00C902D4" w:rsidRDefault="00052DA7"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662379F2" w14:textId="3F9ADA04"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 xml:space="preserve">Tham chiếu từ </w:t>
            </w:r>
            <w:r w:rsidRPr="00C902D4">
              <w:rPr>
                <w:rFonts w:ascii="Arial" w:hAnsi="Arial" w:cs="Arial"/>
                <w:color w:val="000000"/>
                <w:sz w:val="20"/>
              </w:rPr>
              <w:lastRenderedPageBreak/>
              <w:t>danh mục tiêu chí</w:t>
            </w:r>
          </w:p>
          <w:p w14:paraId="037DDE62"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EC91226"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5F5043A" w14:textId="77777777"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 xml:space="preserve">Hiển thị nhóm tiêu chí tham </w:t>
            </w:r>
            <w:r w:rsidRPr="00C902D4">
              <w:rPr>
                <w:rFonts w:ascii="Arial" w:hAnsi="Arial" w:cs="Arial"/>
                <w:color w:val="000000"/>
                <w:sz w:val="20"/>
              </w:rPr>
              <w:lastRenderedPageBreak/>
              <w:t>chiếu từ danh mục tiêu chí</w:t>
            </w:r>
          </w:p>
          <w:p w14:paraId="52C9E64A" w14:textId="323F12A1" w:rsidR="00052DA7" w:rsidRPr="00C902D4" w:rsidRDefault="00052DA7" w:rsidP="00AF7805">
            <w:pPr>
              <w:spacing w:before="0" w:after="0" w:line="360" w:lineRule="auto"/>
              <w:rPr>
                <w:rFonts w:ascii="Arial" w:hAnsi="Arial" w:cs="Arial"/>
                <w:color w:val="000000"/>
                <w:sz w:val="20"/>
              </w:rPr>
            </w:pPr>
            <w:r w:rsidRPr="00C902D4">
              <w:rPr>
                <w:rFonts w:ascii="Arial" w:hAnsi="Arial" w:cs="Arial"/>
                <w:sz w:val="20"/>
              </w:rPr>
              <w:t>Chặn không cho phép nhập quá 100%</w:t>
            </w:r>
          </w:p>
        </w:tc>
        <w:tc>
          <w:tcPr>
            <w:tcW w:w="1288" w:type="dxa"/>
            <w:shd w:val="clear" w:color="auto" w:fill="auto"/>
            <w:vAlign w:val="center"/>
          </w:tcPr>
          <w:p w14:paraId="26947E59" w14:textId="07F13626"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Grid</w:t>
            </w:r>
          </w:p>
        </w:tc>
      </w:tr>
      <w:tr w:rsidR="00052DA7" w:rsidRPr="00C902D4" w14:paraId="20AA9D0D" w14:textId="77777777" w:rsidTr="00494F75">
        <w:trPr>
          <w:trHeight w:val="80"/>
        </w:trPr>
        <w:tc>
          <w:tcPr>
            <w:tcW w:w="0" w:type="auto"/>
            <w:shd w:val="clear" w:color="auto" w:fill="auto"/>
            <w:vAlign w:val="center"/>
          </w:tcPr>
          <w:p w14:paraId="784F207F"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0E9EB322" w14:textId="448D2437" w:rsidR="00052DA7" w:rsidRPr="00C902D4" w:rsidRDefault="00052DA7"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Trọng số của nhóm tiêu chí</w:t>
            </w:r>
          </w:p>
        </w:tc>
        <w:tc>
          <w:tcPr>
            <w:tcW w:w="0" w:type="auto"/>
            <w:shd w:val="clear" w:color="auto" w:fill="auto"/>
            <w:vAlign w:val="center"/>
          </w:tcPr>
          <w:p w14:paraId="794AD0BA" w14:textId="5C088FEF" w:rsidR="00052DA7" w:rsidRPr="00C902D4" w:rsidRDefault="00052DA7" w:rsidP="00AF7805">
            <w:pPr>
              <w:spacing w:before="0" w:after="0" w:line="360" w:lineRule="auto"/>
              <w:rPr>
                <w:rFonts w:ascii="Arial" w:hAnsi="Arial" w:cs="Arial"/>
                <w:sz w:val="20"/>
              </w:rPr>
            </w:pPr>
            <w:r w:rsidRPr="00C902D4">
              <w:rPr>
                <w:rFonts w:ascii="Arial" w:hAnsi="Arial" w:cs="Arial"/>
                <w:sz w:val="20"/>
              </w:rPr>
              <w:t>Phần trăm</w:t>
            </w:r>
          </w:p>
        </w:tc>
        <w:tc>
          <w:tcPr>
            <w:tcW w:w="0" w:type="auto"/>
            <w:shd w:val="clear" w:color="auto" w:fill="auto"/>
            <w:vAlign w:val="center"/>
          </w:tcPr>
          <w:p w14:paraId="4636644F"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tcPr>
          <w:p w14:paraId="2FB3048A" w14:textId="1B5F2DC3" w:rsidR="00052DA7" w:rsidRPr="00C902D4" w:rsidRDefault="00052DA7"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1C1F3CF"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8B2FF3B"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5F6224C" w14:textId="3CA1E004"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Nhập trọng số cho nhóm tiêu chí theo cấp NV</w:t>
            </w:r>
          </w:p>
        </w:tc>
        <w:tc>
          <w:tcPr>
            <w:tcW w:w="1288" w:type="dxa"/>
            <w:shd w:val="clear" w:color="auto" w:fill="auto"/>
            <w:vAlign w:val="center"/>
          </w:tcPr>
          <w:p w14:paraId="5E8EA05B" w14:textId="44409510"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052DA7" w:rsidRPr="00C902D4" w14:paraId="5030C456" w14:textId="77777777" w:rsidTr="00494F75">
        <w:trPr>
          <w:trHeight w:val="80"/>
        </w:trPr>
        <w:tc>
          <w:tcPr>
            <w:tcW w:w="0" w:type="auto"/>
            <w:shd w:val="clear" w:color="auto" w:fill="auto"/>
            <w:vAlign w:val="center"/>
          </w:tcPr>
          <w:p w14:paraId="5D145F86"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1A17723" w14:textId="75B32E37"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Tiêu chí</w:t>
            </w:r>
          </w:p>
        </w:tc>
        <w:tc>
          <w:tcPr>
            <w:tcW w:w="0" w:type="auto"/>
            <w:shd w:val="clear" w:color="auto" w:fill="auto"/>
            <w:vAlign w:val="center"/>
          </w:tcPr>
          <w:p w14:paraId="5A64634A" w14:textId="4F86BA5C" w:rsidR="00052DA7" w:rsidRPr="00C902D4" w:rsidRDefault="00052DA7" w:rsidP="00AF7805">
            <w:pPr>
              <w:spacing w:before="0" w:after="0"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5841E52C"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tcPr>
          <w:p w14:paraId="7301BA46" w14:textId="2D6B502F" w:rsidR="00052DA7" w:rsidRPr="00C902D4" w:rsidRDefault="00052DA7"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245401D9"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5D7A365"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CA4310E" w14:textId="291BD29F"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Hiển thị tiêu chí đánh giá theo nhóm tiêu chí đánh giá để gắn chọn</w:t>
            </w:r>
          </w:p>
        </w:tc>
        <w:tc>
          <w:tcPr>
            <w:tcW w:w="1288" w:type="dxa"/>
            <w:shd w:val="clear" w:color="auto" w:fill="auto"/>
            <w:vAlign w:val="center"/>
          </w:tcPr>
          <w:p w14:paraId="41FADE59" w14:textId="09AE909B"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052DA7" w:rsidRPr="00C902D4" w14:paraId="06134B77" w14:textId="77777777" w:rsidTr="00052DA7">
        <w:trPr>
          <w:trHeight w:val="80"/>
        </w:trPr>
        <w:tc>
          <w:tcPr>
            <w:tcW w:w="0" w:type="auto"/>
            <w:shd w:val="clear" w:color="auto" w:fill="auto"/>
            <w:vAlign w:val="center"/>
          </w:tcPr>
          <w:p w14:paraId="07657CD1"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5B720AF5" w14:textId="7600E4D2" w:rsidR="00052DA7" w:rsidRPr="00C902D4" w:rsidRDefault="00052DA7"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Trọng số của tiêu chí</w:t>
            </w:r>
          </w:p>
        </w:tc>
        <w:tc>
          <w:tcPr>
            <w:tcW w:w="0" w:type="auto"/>
            <w:shd w:val="clear" w:color="auto" w:fill="auto"/>
            <w:vAlign w:val="center"/>
          </w:tcPr>
          <w:p w14:paraId="411B3936" w14:textId="7EA842E5" w:rsidR="00052DA7" w:rsidRPr="00C902D4" w:rsidRDefault="00052DA7" w:rsidP="00AF7805">
            <w:pPr>
              <w:spacing w:before="0" w:after="0" w:line="360" w:lineRule="auto"/>
              <w:rPr>
                <w:rFonts w:ascii="Arial" w:hAnsi="Arial" w:cs="Arial"/>
                <w:sz w:val="20"/>
              </w:rPr>
            </w:pPr>
            <w:r w:rsidRPr="00C902D4">
              <w:rPr>
                <w:rFonts w:ascii="Arial" w:hAnsi="Arial" w:cs="Arial"/>
                <w:sz w:val="20"/>
              </w:rPr>
              <w:t>Phần trăm</w:t>
            </w:r>
          </w:p>
        </w:tc>
        <w:tc>
          <w:tcPr>
            <w:tcW w:w="0" w:type="auto"/>
            <w:shd w:val="clear" w:color="auto" w:fill="auto"/>
            <w:vAlign w:val="center"/>
          </w:tcPr>
          <w:p w14:paraId="4C6EAF26"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D42192C" w14:textId="08EFD359" w:rsidR="00052DA7" w:rsidRPr="00C902D4" w:rsidRDefault="00052DA7"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BCC9B0D"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3653B67"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DA4DE06" w14:textId="2B6BD715"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Nhập trọng số cho tiêu chí theo cấp NV</w:t>
            </w:r>
          </w:p>
        </w:tc>
        <w:tc>
          <w:tcPr>
            <w:tcW w:w="1288" w:type="dxa"/>
            <w:shd w:val="clear" w:color="auto" w:fill="auto"/>
            <w:vAlign w:val="center"/>
          </w:tcPr>
          <w:p w14:paraId="08E64C8C" w14:textId="75CA5F9F"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052DA7" w:rsidRPr="00C902D4" w14:paraId="2981D18C" w14:textId="77777777" w:rsidTr="00052DA7">
        <w:trPr>
          <w:trHeight w:val="80"/>
        </w:trPr>
        <w:tc>
          <w:tcPr>
            <w:tcW w:w="0" w:type="auto"/>
            <w:shd w:val="clear" w:color="auto" w:fill="auto"/>
            <w:vAlign w:val="center"/>
          </w:tcPr>
          <w:p w14:paraId="5A12AC92"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1973372E" w14:textId="1B573B69"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Định mức L1</w:t>
            </w:r>
          </w:p>
        </w:tc>
        <w:tc>
          <w:tcPr>
            <w:tcW w:w="0" w:type="auto"/>
            <w:shd w:val="clear" w:color="auto" w:fill="auto"/>
            <w:vAlign w:val="center"/>
          </w:tcPr>
          <w:p w14:paraId="7418A6E4" w14:textId="181B457A" w:rsidR="00052DA7" w:rsidRPr="00C902D4" w:rsidRDefault="00052DA7"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0C76818"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CF156E2" w14:textId="738BC09D" w:rsidR="00052DA7" w:rsidRPr="00C902D4" w:rsidRDefault="00052DA7"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419EE0D0"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72354B2"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174EEED" w14:textId="632718BE"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Nhập định mức L1 (cao nhất hoặc thấp nhất cho tiêu chí)</w:t>
            </w:r>
          </w:p>
        </w:tc>
        <w:tc>
          <w:tcPr>
            <w:tcW w:w="1288" w:type="dxa"/>
            <w:shd w:val="clear" w:color="auto" w:fill="auto"/>
            <w:vAlign w:val="center"/>
          </w:tcPr>
          <w:p w14:paraId="2DFEF821" w14:textId="4F0A73A0" w:rsidR="00052DA7" w:rsidRPr="00C902D4" w:rsidRDefault="00052DA7" w:rsidP="00AF7805">
            <w:pPr>
              <w:spacing w:before="0" w:after="0" w:line="360" w:lineRule="auto"/>
              <w:rPr>
                <w:rFonts w:ascii="Arial" w:hAnsi="Arial" w:cs="Arial"/>
                <w:b/>
                <w:color w:val="000000"/>
                <w:sz w:val="20"/>
              </w:rPr>
            </w:pPr>
            <w:r w:rsidRPr="00C902D4">
              <w:rPr>
                <w:rFonts w:ascii="Arial" w:hAnsi="Arial" w:cs="Arial"/>
                <w:color w:val="000000"/>
                <w:sz w:val="20"/>
              </w:rPr>
              <w:t>Grid</w:t>
            </w:r>
          </w:p>
        </w:tc>
      </w:tr>
      <w:tr w:rsidR="00052DA7" w:rsidRPr="00C902D4" w14:paraId="0BC8FADE" w14:textId="77777777" w:rsidTr="00052DA7">
        <w:trPr>
          <w:trHeight w:val="80"/>
        </w:trPr>
        <w:tc>
          <w:tcPr>
            <w:tcW w:w="0" w:type="auto"/>
            <w:shd w:val="clear" w:color="auto" w:fill="auto"/>
            <w:vAlign w:val="center"/>
          </w:tcPr>
          <w:p w14:paraId="02912763"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15A0B5F1" w14:textId="7C8EED01"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 xml:space="preserve">Định mức L2 </w:t>
            </w:r>
          </w:p>
        </w:tc>
        <w:tc>
          <w:tcPr>
            <w:tcW w:w="0" w:type="auto"/>
            <w:shd w:val="clear" w:color="auto" w:fill="auto"/>
            <w:vAlign w:val="center"/>
          </w:tcPr>
          <w:p w14:paraId="5170A223" w14:textId="69451D94" w:rsidR="00052DA7" w:rsidRPr="00C902D4" w:rsidRDefault="00052DA7"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9090369"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9D4C62A" w14:textId="2C65C547" w:rsidR="00052DA7" w:rsidRPr="00C902D4" w:rsidRDefault="00052DA7"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12C2E5C5"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9F565FF"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656C0A7" w14:textId="6DED223D"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Nhập định mục L2 (cao nhất hoặc thấp nhất cho tiêu chí)</w:t>
            </w:r>
          </w:p>
        </w:tc>
        <w:tc>
          <w:tcPr>
            <w:tcW w:w="1288" w:type="dxa"/>
            <w:shd w:val="clear" w:color="auto" w:fill="auto"/>
            <w:vAlign w:val="center"/>
          </w:tcPr>
          <w:p w14:paraId="3929986A" w14:textId="6ED79E84"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052DA7" w:rsidRPr="00C902D4" w14:paraId="1A57CDCC" w14:textId="77777777" w:rsidTr="00052DA7">
        <w:trPr>
          <w:trHeight w:val="80"/>
        </w:trPr>
        <w:tc>
          <w:tcPr>
            <w:tcW w:w="0" w:type="auto"/>
            <w:shd w:val="clear" w:color="auto" w:fill="auto"/>
            <w:vAlign w:val="center"/>
          </w:tcPr>
          <w:p w14:paraId="3E7D0936" w14:textId="77777777" w:rsidR="00052DA7" w:rsidRPr="00C902D4" w:rsidRDefault="00052DA7" w:rsidP="00AF7805">
            <w:pPr>
              <w:pStyle w:val="ListParagraph"/>
              <w:numPr>
                <w:ilvl w:val="0"/>
                <w:numId w:val="76"/>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5DD7285E" w14:textId="1227329B"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Lũy kế kỳ sau</w:t>
            </w:r>
          </w:p>
        </w:tc>
        <w:tc>
          <w:tcPr>
            <w:tcW w:w="0" w:type="auto"/>
            <w:shd w:val="clear" w:color="auto" w:fill="auto"/>
            <w:vAlign w:val="center"/>
          </w:tcPr>
          <w:p w14:paraId="2234907E" w14:textId="1B8CA2D1" w:rsidR="00052DA7" w:rsidRPr="00C902D4" w:rsidRDefault="00052DA7" w:rsidP="00AF7805">
            <w:pPr>
              <w:spacing w:before="0" w:after="0" w:line="360" w:lineRule="auto"/>
              <w:rPr>
                <w:rFonts w:ascii="Arial" w:hAnsi="Arial" w:cs="Arial"/>
                <w:sz w:val="20"/>
              </w:rPr>
            </w:pPr>
            <w:r w:rsidRPr="00C902D4">
              <w:rPr>
                <w:rFonts w:ascii="Arial" w:hAnsi="Arial" w:cs="Arial"/>
                <w:sz w:val="20"/>
              </w:rPr>
              <w:t>Danh sách</w:t>
            </w:r>
          </w:p>
        </w:tc>
        <w:tc>
          <w:tcPr>
            <w:tcW w:w="0" w:type="auto"/>
            <w:shd w:val="clear" w:color="auto" w:fill="auto"/>
            <w:vAlign w:val="center"/>
          </w:tcPr>
          <w:p w14:paraId="5597EC4B"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050CDC4" w14:textId="574E1048" w:rsidR="00052DA7" w:rsidRPr="00C902D4" w:rsidRDefault="00052DA7"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76F2ADD8" w14:textId="77777777" w:rsidR="00052DA7" w:rsidRPr="00C902D4" w:rsidRDefault="00052DA7"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70428E9" w14:textId="5B3E97F1" w:rsidR="00052DA7" w:rsidRPr="00C902D4" w:rsidRDefault="00463ACE"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Có</w:t>
            </w:r>
          </w:p>
        </w:tc>
        <w:tc>
          <w:tcPr>
            <w:tcW w:w="0" w:type="auto"/>
            <w:shd w:val="clear" w:color="auto" w:fill="auto"/>
            <w:vAlign w:val="center"/>
          </w:tcPr>
          <w:p w14:paraId="55A24CC8" w14:textId="25E739D5" w:rsidR="00052DA7" w:rsidRPr="00C902D4" w:rsidRDefault="00463ACE" w:rsidP="00AF7805">
            <w:pPr>
              <w:spacing w:before="0" w:after="0" w:line="360" w:lineRule="auto"/>
              <w:rPr>
                <w:rFonts w:ascii="Arial" w:hAnsi="Arial" w:cs="Arial"/>
                <w:color w:val="000000"/>
                <w:sz w:val="20"/>
              </w:rPr>
            </w:pPr>
            <w:r w:rsidRPr="00C902D4">
              <w:rPr>
                <w:rFonts w:ascii="Arial" w:hAnsi="Arial" w:cs="Arial"/>
                <w:color w:val="000000"/>
                <w:sz w:val="20"/>
              </w:rPr>
              <w:t>Cho</w:t>
            </w:r>
            <w:r w:rsidR="00052DA7" w:rsidRPr="00C902D4">
              <w:rPr>
                <w:rFonts w:ascii="Arial" w:hAnsi="Arial" w:cs="Arial"/>
                <w:color w:val="000000"/>
                <w:sz w:val="20"/>
              </w:rPr>
              <w:t xml:space="preserve"> phép người dùng modify “Không”</w:t>
            </w:r>
          </w:p>
        </w:tc>
        <w:tc>
          <w:tcPr>
            <w:tcW w:w="1288" w:type="dxa"/>
            <w:shd w:val="clear" w:color="auto" w:fill="auto"/>
            <w:vAlign w:val="center"/>
          </w:tcPr>
          <w:p w14:paraId="4E688233" w14:textId="7B5864BD" w:rsidR="00052DA7" w:rsidRPr="00C902D4" w:rsidRDefault="00052DA7"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bl>
    <w:p w14:paraId="5A205EDC" w14:textId="77777777" w:rsidR="00D0055B" w:rsidRPr="00C902D4" w:rsidRDefault="00D0055B" w:rsidP="00AF7805">
      <w:pPr>
        <w:spacing w:before="60" w:after="60" w:line="360" w:lineRule="auto"/>
        <w:jc w:val="both"/>
        <w:rPr>
          <w:rFonts w:ascii="Arial" w:hAnsi="Arial" w:cs="Arial"/>
          <w:b/>
          <w:i/>
          <w:sz w:val="20"/>
        </w:rPr>
      </w:pPr>
    </w:p>
    <w:p w14:paraId="09AF006A" w14:textId="1F5D5205" w:rsidR="007F66A6" w:rsidRPr="00C902D4" w:rsidRDefault="007F66A6" w:rsidP="00AF7805">
      <w:pPr>
        <w:spacing w:before="60" w:after="60" w:line="360" w:lineRule="auto"/>
        <w:jc w:val="both"/>
        <w:rPr>
          <w:rFonts w:ascii="Arial" w:hAnsi="Arial" w:cs="Arial"/>
          <w:b/>
          <w:i/>
          <w:sz w:val="20"/>
        </w:rPr>
      </w:pPr>
      <w:r w:rsidRPr="00C902D4">
        <w:rPr>
          <w:rFonts w:ascii="Arial" w:hAnsi="Arial" w:cs="Arial"/>
          <w:b/>
          <w:i/>
          <w:sz w:val="20"/>
        </w:rPr>
        <w:t>Grid thông tin liệt kê:</w:t>
      </w:r>
    </w:p>
    <w:tbl>
      <w:tblPr>
        <w:tblStyle w:val="TableGrid"/>
        <w:tblW w:w="0" w:type="auto"/>
        <w:tblLook w:val="04A0" w:firstRow="1" w:lastRow="0" w:firstColumn="1" w:lastColumn="0" w:noHBand="0" w:noVBand="1"/>
      </w:tblPr>
      <w:tblGrid>
        <w:gridCol w:w="594"/>
        <w:gridCol w:w="1996"/>
        <w:gridCol w:w="4192"/>
        <w:gridCol w:w="2282"/>
      </w:tblGrid>
      <w:tr w:rsidR="007F66A6" w:rsidRPr="00C902D4" w14:paraId="5E3F65FD" w14:textId="77777777" w:rsidTr="005E5F54">
        <w:trPr>
          <w:tblHeader/>
        </w:trPr>
        <w:tc>
          <w:tcPr>
            <w:tcW w:w="0" w:type="auto"/>
            <w:vAlign w:val="center"/>
          </w:tcPr>
          <w:p w14:paraId="19AF9B15" w14:textId="77777777" w:rsidR="007F66A6" w:rsidRPr="00C902D4" w:rsidRDefault="007F66A6" w:rsidP="00AF7805">
            <w:pPr>
              <w:pStyle w:val="-Tiubng"/>
              <w:rPr>
                <w:rFonts w:cs="Arial"/>
              </w:rPr>
            </w:pPr>
            <w:r w:rsidRPr="00C902D4">
              <w:rPr>
                <w:rFonts w:cs="Arial"/>
              </w:rPr>
              <w:lastRenderedPageBreak/>
              <w:t>STT</w:t>
            </w:r>
          </w:p>
        </w:tc>
        <w:tc>
          <w:tcPr>
            <w:tcW w:w="0" w:type="auto"/>
            <w:vAlign w:val="center"/>
          </w:tcPr>
          <w:p w14:paraId="00DD2D6E" w14:textId="77777777" w:rsidR="007F66A6" w:rsidRPr="00C902D4" w:rsidRDefault="007F66A6" w:rsidP="00AF7805">
            <w:pPr>
              <w:pStyle w:val="-Tiubng"/>
              <w:rPr>
                <w:rFonts w:cs="Arial"/>
              </w:rPr>
            </w:pPr>
            <w:r w:rsidRPr="00C902D4">
              <w:rPr>
                <w:rFonts w:cs="Arial"/>
              </w:rPr>
              <w:t>Trường thông tin</w:t>
            </w:r>
          </w:p>
        </w:tc>
        <w:tc>
          <w:tcPr>
            <w:tcW w:w="0" w:type="auto"/>
            <w:vAlign w:val="center"/>
          </w:tcPr>
          <w:p w14:paraId="40247C4C" w14:textId="77777777" w:rsidR="007F66A6" w:rsidRPr="00C902D4" w:rsidRDefault="007F66A6" w:rsidP="00AF7805">
            <w:pPr>
              <w:pStyle w:val="-Tiubng"/>
              <w:rPr>
                <w:rFonts w:cs="Arial"/>
              </w:rPr>
            </w:pPr>
            <w:r w:rsidRPr="00C902D4">
              <w:rPr>
                <w:rFonts w:cs="Arial"/>
              </w:rPr>
              <w:t>Ghi chú</w:t>
            </w:r>
          </w:p>
        </w:tc>
        <w:tc>
          <w:tcPr>
            <w:tcW w:w="0" w:type="auto"/>
            <w:vAlign w:val="center"/>
          </w:tcPr>
          <w:p w14:paraId="52C1574F" w14:textId="77777777" w:rsidR="007F66A6" w:rsidRPr="00C902D4" w:rsidRDefault="007F66A6" w:rsidP="00AF7805">
            <w:pPr>
              <w:pStyle w:val="-Tiubng"/>
              <w:rPr>
                <w:rFonts w:cs="Arial"/>
              </w:rPr>
            </w:pPr>
            <w:r w:rsidRPr="00C902D4">
              <w:rPr>
                <w:rFonts w:cs="Arial"/>
              </w:rPr>
              <w:t>Đối tượng trên giao diện</w:t>
            </w:r>
          </w:p>
        </w:tc>
      </w:tr>
      <w:tr w:rsidR="007F66A6" w:rsidRPr="00C902D4" w14:paraId="503C7DBC" w14:textId="77777777" w:rsidTr="005E5F54">
        <w:trPr>
          <w:tblHeader/>
        </w:trPr>
        <w:tc>
          <w:tcPr>
            <w:tcW w:w="0" w:type="auto"/>
          </w:tcPr>
          <w:p w14:paraId="41387127" w14:textId="77777777" w:rsidR="007F66A6" w:rsidRPr="00C902D4" w:rsidRDefault="007F66A6" w:rsidP="00AF7805">
            <w:pPr>
              <w:pStyle w:val="-Thng"/>
              <w:ind w:firstLine="0"/>
              <w:jc w:val="center"/>
              <w:rPr>
                <w:rFonts w:cs="Arial"/>
                <w:lang w:val="en-US"/>
              </w:rPr>
            </w:pPr>
            <w:r w:rsidRPr="00C902D4">
              <w:rPr>
                <w:rFonts w:cs="Arial"/>
              </w:rPr>
              <w:t>1</w:t>
            </w:r>
          </w:p>
        </w:tc>
        <w:tc>
          <w:tcPr>
            <w:tcW w:w="0" w:type="auto"/>
          </w:tcPr>
          <w:p w14:paraId="2D59C1A2" w14:textId="67637A6B" w:rsidR="007F66A6" w:rsidRPr="00C902D4" w:rsidRDefault="005E5F54" w:rsidP="00AF7805">
            <w:pPr>
              <w:pStyle w:val="-Thng"/>
              <w:ind w:firstLine="0"/>
              <w:jc w:val="left"/>
              <w:rPr>
                <w:rFonts w:cs="Arial"/>
                <w:lang w:val="en-US"/>
              </w:rPr>
            </w:pPr>
            <w:r w:rsidRPr="00C902D4">
              <w:rPr>
                <w:rFonts w:cs="Arial"/>
                <w:lang w:val="en-US"/>
              </w:rPr>
              <w:t>Năm</w:t>
            </w:r>
          </w:p>
        </w:tc>
        <w:tc>
          <w:tcPr>
            <w:tcW w:w="0" w:type="auto"/>
          </w:tcPr>
          <w:p w14:paraId="67661CDF" w14:textId="38F62A6C" w:rsidR="007F66A6" w:rsidRPr="00C902D4" w:rsidRDefault="005E5F54" w:rsidP="00AF7805">
            <w:pPr>
              <w:pStyle w:val="-Thng"/>
              <w:ind w:firstLine="0"/>
              <w:jc w:val="left"/>
              <w:rPr>
                <w:rFonts w:cs="Arial"/>
                <w:lang w:val="en-US"/>
              </w:rPr>
            </w:pPr>
            <w:r w:rsidRPr="00C902D4">
              <w:rPr>
                <w:rFonts w:cs="Arial"/>
                <w:lang w:val="en-US"/>
              </w:rPr>
              <w:t xml:space="preserve">Chỉ đọc. </w:t>
            </w:r>
            <w:r w:rsidR="007F66A6" w:rsidRPr="00C902D4">
              <w:rPr>
                <w:rFonts w:cs="Arial"/>
              </w:rPr>
              <w:t xml:space="preserve">Hiển thị </w:t>
            </w:r>
            <w:r w:rsidRPr="00C902D4">
              <w:rPr>
                <w:rFonts w:cs="Arial"/>
                <w:lang w:val="en-US"/>
              </w:rPr>
              <w:t>theo trường năm</w:t>
            </w:r>
          </w:p>
        </w:tc>
        <w:tc>
          <w:tcPr>
            <w:tcW w:w="0" w:type="auto"/>
          </w:tcPr>
          <w:p w14:paraId="536E799E" w14:textId="77777777" w:rsidR="007F66A6" w:rsidRPr="00C902D4" w:rsidRDefault="007F66A6" w:rsidP="00AF7805">
            <w:pPr>
              <w:pStyle w:val="-Thng"/>
              <w:ind w:firstLine="0"/>
              <w:jc w:val="left"/>
              <w:rPr>
                <w:rFonts w:cs="Arial"/>
                <w:lang w:val="en-US"/>
              </w:rPr>
            </w:pPr>
            <w:r w:rsidRPr="00C902D4">
              <w:rPr>
                <w:rFonts w:cs="Arial"/>
              </w:rPr>
              <w:t>Grid</w:t>
            </w:r>
          </w:p>
        </w:tc>
      </w:tr>
      <w:tr w:rsidR="007F66A6" w:rsidRPr="00C902D4" w14:paraId="270AFF9C" w14:textId="77777777" w:rsidTr="005E5F54">
        <w:trPr>
          <w:tblHeader/>
        </w:trPr>
        <w:tc>
          <w:tcPr>
            <w:tcW w:w="0" w:type="auto"/>
          </w:tcPr>
          <w:p w14:paraId="3BB07F3F" w14:textId="77777777" w:rsidR="007F66A6" w:rsidRPr="00C902D4" w:rsidRDefault="007F66A6" w:rsidP="00AF7805">
            <w:pPr>
              <w:pStyle w:val="-Thng"/>
              <w:ind w:firstLine="0"/>
              <w:jc w:val="center"/>
              <w:rPr>
                <w:rFonts w:cs="Arial"/>
                <w:lang w:val="en-US"/>
              </w:rPr>
            </w:pPr>
            <w:r w:rsidRPr="00C902D4">
              <w:rPr>
                <w:rFonts w:cs="Arial"/>
              </w:rPr>
              <w:t>2</w:t>
            </w:r>
          </w:p>
        </w:tc>
        <w:tc>
          <w:tcPr>
            <w:tcW w:w="0" w:type="auto"/>
          </w:tcPr>
          <w:p w14:paraId="7D0E6794" w14:textId="5E91AC74" w:rsidR="007F66A6" w:rsidRPr="00C902D4" w:rsidRDefault="005E5F54" w:rsidP="00AF7805">
            <w:pPr>
              <w:pStyle w:val="-Thng"/>
              <w:ind w:firstLine="0"/>
              <w:jc w:val="left"/>
              <w:rPr>
                <w:rFonts w:cs="Arial"/>
                <w:lang w:val="en-US"/>
              </w:rPr>
            </w:pPr>
            <w:r w:rsidRPr="00C902D4">
              <w:rPr>
                <w:rFonts w:cs="Arial"/>
                <w:lang w:val="en-US"/>
              </w:rPr>
              <w:t>Kỳ đánh giá</w:t>
            </w:r>
          </w:p>
        </w:tc>
        <w:tc>
          <w:tcPr>
            <w:tcW w:w="0" w:type="auto"/>
          </w:tcPr>
          <w:p w14:paraId="2CA894D9" w14:textId="24F77BF9" w:rsidR="007F66A6" w:rsidRPr="00C902D4" w:rsidRDefault="005E5F54" w:rsidP="00AF7805">
            <w:pPr>
              <w:pStyle w:val="-Thng"/>
              <w:ind w:firstLine="0"/>
              <w:jc w:val="left"/>
              <w:rPr>
                <w:rFonts w:cs="Arial"/>
                <w:lang w:val="en-US"/>
              </w:rPr>
            </w:pPr>
            <w:r w:rsidRPr="00C902D4">
              <w:rPr>
                <w:rFonts w:cs="Arial"/>
                <w:lang w:val="en-US"/>
              </w:rPr>
              <w:t xml:space="preserve">Chỉ đọc. </w:t>
            </w:r>
            <w:r w:rsidRPr="00C902D4">
              <w:rPr>
                <w:rFonts w:cs="Arial"/>
              </w:rPr>
              <w:t xml:space="preserve">Hiển thị </w:t>
            </w:r>
            <w:r w:rsidRPr="00C902D4">
              <w:rPr>
                <w:rFonts w:cs="Arial"/>
                <w:lang w:val="en-US"/>
              </w:rPr>
              <w:t>theo trường Kỳ đánh giá</w:t>
            </w:r>
          </w:p>
        </w:tc>
        <w:tc>
          <w:tcPr>
            <w:tcW w:w="0" w:type="auto"/>
          </w:tcPr>
          <w:p w14:paraId="5A631AE1" w14:textId="77777777" w:rsidR="007F66A6" w:rsidRPr="00C902D4" w:rsidRDefault="007F66A6" w:rsidP="00AF7805">
            <w:pPr>
              <w:pStyle w:val="-Thng"/>
              <w:ind w:firstLine="0"/>
              <w:jc w:val="left"/>
              <w:rPr>
                <w:rFonts w:cs="Arial"/>
                <w:lang w:val="en-US"/>
              </w:rPr>
            </w:pPr>
            <w:r w:rsidRPr="00C902D4">
              <w:rPr>
                <w:rFonts w:cs="Arial"/>
              </w:rPr>
              <w:t>Grid</w:t>
            </w:r>
          </w:p>
        </w:tc>
      </w:tr>
      <w:tr w:rsidR="005E5F54" w:rsidRPr="00C902D4" w14:paraId="1E9B1AFB" w14:textId="77777777" w:rsidTr="005E5F54">
        <w:trPr>
          <w:tblHeader/>
        </w:trPr>
        <w:tc>
          <w:tcPr>
            <w:tcW w:w="0" w:type="auto"/>
          </w:tcPr>
          <w:p w14:paraId="6BFCBD4A" w14:textId="77777777" w:rsidR="005E5F54" w:rsidRPr="00C902D4" w:rsidRDefault="005E5F54" w:rsidP="00AF7805">
            <w:pPr>
              <w:pStyle w:val="-Thng"/>
              <w:ind w:firstLine="0"/>
              <w:jc w:val="center"/>
              <w:rPr>
                <w:rFonts w:cs="Arial"/>
                <w:lang w:val="en-US"/>
              </w:rPr>
            </w:pPr>
            <w:r w:rsidRPr="00C902D4">
              <w:rPr>
                <w:rFonts w:cs="Arial"/>
              </w:rPr>
              <w:t>3</w:t>
            </w:r>
          </w:p>
        </w:tc>
        <w:tc>
          <w:tcPr>
            <w:tcW w:w="0" w:type="auto"/>
          </w:tcPr>
          <w:p w14:paraId="59F6B3DF" w14:textId="4AD64101" w:rsidR="005E5F54" w:rsidRPr="00C902D4" w:rsidRDefault="005E5F54" w:rsidP="00AF7805">
            <w:pPr>
              <w:pStyle w:val="-Thng"/>
              <w:ind w:firstLine="0"/>
              <w:jc w:val="left"/>
              <w:rPr>
                <w:rFonts w:cs="Arial"/>
                <w:lang w:val="en-US"/>
              </w:rPr>
            </w:pPr>
            <w:r w:rsidRPr="00C902D4">
              <w:rPr>
                <w:rFonts w:cs="Arial"/>
                <w:lang w:val="en-US"/>
              </w:rPr>
              <w:t>Phân loại nhân viên</w:t>
            </w:r>
          </w:p>
        </w:tc>
        <w:tc>
          <w:tcPr>
            <w:tcW w:w="0" w:type="auto"/>
          </w:tcPr>
          <w:p w14:paraId="685F52BE" w14:textId="2FCF785B" w:rsidR="005E5F54" w:rsidRPr="00C902D4" w:rsidRDefault="005E5F54" w:rsidP="00AF7805">
            <w:pPr>
              <w:pStyle w:val="-Thng"/>
              <w:ind w:firstLine="0"/>
              <w:jc w:val="left"/>
              <w:rPr>
                <w:rFonts w:cs="Arial"/>
                <w:lang w:val="en-US"/>
              </w:rPr>
            </w:pPr>
            <w:r w:rsidRPr="00C902D4">
              <w:rPr>
                <w:rFonts w:cs="Arial"/>
                <w:lang w:val="en-US"/>
              </w:rPr>
              <w:t xml:space="preserve">Chỉ đọc. </w:t>
            </w:r>
            <w:r w:rsidRPr="00C902D4">
              <w:rPr>
                <w:rFonts w:cs="Arial"/>
              </w:rPr>
              <w:t xml:space="preserve">Hiển thị </w:t>
            </w:r>
            <w:r w:rsidRPr="00C902D4">
              <w:rPr>
                <w:rFonts w:cs="Arial"/>
                <w:lang w:val="en-US"/>
              </w:rPr>
              <w:t>theo trường Phân loại nhân viên</w:t>
            </w:r>
          </w:p>
        </w:tc>
        <w:tc>
          <w:tcPr>
            <w:tcW w:w="0" w:type="auto"/>
          </w:tcPr>
          <w:p w14:paraId="2BF62FF9" w14:textId="77777777" w:rsidR="005E5F54" w:rsidRPr="00C902D4" w:rsidRDefault="005E5F54" w:rsidP="00AF7805">
            <w:pPr>
              <w:pStyle w:val="-Thng"/>
              <w:ind w:firstLine="0"/>
              <w:jc w:val="left"/>
              <w:rPr>
                <w:rFonts w:cs="Arial"/>
                <w:lang w:val="en-US"/>
              </w:rPr>
            </w:pPr>
            <w:r w:rsidRPr="00C902D4">
              <w:rPr>
                <w:rFonts w:cs="Arial"/>
              </w:rPr>
              <w:t>Grid</w:t>
            </w:r>
          </w:p>
        </w:tc>
      </w:tr>
      <w:tr w:rsidR="005E5F54" w:rsidRPr="00C902D4" w14:paraId="22CBD137" w14:textId="77777777" w:rsidTr="005E5F54">
        <w:trPr>
          <w:tblHeader/>
        </w:trPr>
        <w:tc>
          <w:tcPr>
            <w:tcW w:w="0" w:type="auto"/>
          </w:tcPr>
          <w:p w14:paraId="3F66D983" w14:textId="77777777" w:rsidR="005E5F54" w:rsidRPr="00C902D4" w:rsidRDefault="005E5F54" w:rsidP="00AF7805">
            <w:pPr>
              <w:pStyle w:val="-Thng"/>
              <w:ind w:firstLine="0"/>
              <w:jc w:val="center"/>
              <w:rPr>
                <w:rFonts w:cs="Arial"/>
                <w:lang w:val="en-US"/>
              </w:rPr>
            </w:pPr>
            <w:r w:rsidRPr="00C902D4">
              <w:rPr>
                <w:rFonts w:cs="Arial"/>
              </w:rPr>
              <w:t>4</w:t>
            </w:r>
          </w:p>
        </w:tc>
        <w:tc>
          <w:tcPr>
            <w:tcW w:w="0" w:type="auto"/>
          </w:tcPr>
          <w:p w14:paraId="67B3579F" w14:textId="50DE380D" w:rsidR="005E5F54" w:rsidRPr="00C902D4" w:rsidRDefault="005E5F54" w:rsidP="00AF7805">
            <w:pPr>
              <w:pStyle w:val="-Thng"/>
              <w:ind w:firstLine="0"/>
              <w:jc w:val="left"/>
              <w:rPr>
                <w:rFonts w:cs="Arial"/>
                <w:lang w:val="en-US"/>
              </w:rPr>
            </w:pPr>
            <w:r w:rsidRPr="00C902D4">
              <w:rPr>
                <w:rFonts w:cs="Arial"/>
                <w:lang w:val="en-US"/>
              </w:rPr>
              <w:t>Cấp nhân viên</w:t>
            </w:r>
          </w:p>
        </w:tc>
        <w:tc>
          <w:tcPr>
            <w:tcW w:w="0" w:type="auto"/>
          </w:tcPr>
          <w:p w14:paraId="66355137" w14:textId="2C65D005" w:rsidR="005E5F54" w:rsidRPr="00C902D4" w:rsidRDefault="005E5F54" w:rsidP="00AF7805">
            <w:pPr>
              <w:pStyle w:val="-Thng"/>
              <w:ind w:firstLine="0"/>
              <w:jc w:val="left"/>
              <w:rPr>
                <w:rFonts w:cs="Arial"/>
                <w:lang w:val="en-US"/>
              </w:rPr>
            </w:pPr>
            <w:r w:rsidRPr="00C902D4">
              <w:rPr>
                <w:rFonts w:cs="Arial"/>
                <w:lang w:val="en-US"/>
              </w:rPr>
              <w:t xml:space="preserve">Chỉ đọc. </w:t>
            </w:r>
            <w:r w:rsidRPr="00C902D4">
              <w:rPr>
                <w:rFonts w:cs="Arial"/>
              </w:rPr>
              <w:t xml:space="preserve">Hiển thị </w:t>
            </w:r>
            <w:r w:rsidRPr="00C902D4">
              <w:rPr>
                <w:rFonts w:cs="Arial"/>
                <w:lang w:val="en-US"/>
              </w:rPr>
              <w:t>theo trường Cấp nhân viên</w:t>
            </w:r>
          </w:p>
        </w:tc>
        <w:tc>
          <w:tcPr>
            <w:tcW w:w="0" w:type="auto"/>
          </w:tcPr>
          <w:p w14:paraId="26799EBF" w14:textId="77777777" w:rsidR="005E5F54" w:rsidRPr="00C902D4" w:rsidRDefault="005E5F54" w:rsidP="00AF7805">
            <w:pPr>
              <w:pStyle w:val="-Thng"/>
              <w:ind w:firstLine="0"/>
              <w:jc w:val="left"/>
              <w:rPr>
                <w:rFonts w:cs="Arial"/>
                <w:lang w:val="en-US"/>
              </w:rPr>
            </w:pPr>
            <w:r w:rsidRPr="00C902D4">
              <w:rPr>
                <w:rFonts w:cs="Arial"/>
              </w:rPr>
              <w:t>Grid</w:t>
            </w:r>
          </w:p>
        </w:tc>
      </w:tr>
      <w:tr w:rsidR="005E5F54" w:rsidRPr="00C902D4" w14:paraId="5EE93D5D" w14:textId="77777777" w:rsidTr="005E5F54">
        <w:trPr>
          <w:tblHeader/>
        </w:trPr>
        <w:tc>
          <w:tcPr>
            <w:tcW w:w="0" w:type="auto"/>
          </w:tcPr>
          <w:p w14:paraId="0025FDEE" w14:textId="77777777" w:rsidR="005E5F54" w:rsidRPr="00C902D4" w:rsidRDefault="005E5F54" w:rsidP="00AF7805">
            <w:pPr>
              <w:pStyle w:val="-Thng"/>
              <w:ind w:firstLine="0"/>
              <w:jc w:val="center"/>
              <w:rPr>
                <w:rFonts w:cs="Arial"/>
                <w:lang w:val="en-US"/>
              </w:rPr>
            </w:pPr>
            <w:r w:rsidRPr="00C902D4">
              <w:rPr>
                <w:rFonts w:cs="Arial"/>
              </w:rPr>
              <w:t>5</w:t>
            </w:r>
          </w:p>
        </w:tc>
        <w:tc>
          <w:tcPr>
            <w:tcW w:w="0" w:type="auto"/>
          </w:tcPr>
          <w:p w14:paraId="4C8B49DC" w14:textId="77777777" w:rsidR="005E5F54" w:rsidRPr="00C902D4" w:rsidRDefault="005E5F54" w:rsidP="00AF7805">
            <w:pPr>
              <w:pStyle w:val="-Thng"/>
              <w:ind w:firstLine="0"/>
              <w:jc w:val="left"/>
              <w:rPr>
                <w:rFonts w:cs="Arial"/>
                <w:lang w:val="en-US"/>
              </w:rPr>
            </w:pPr>
            <w:r w:rsidRPr="00C902D4">
              <w:rPr>
                <w:rFonts w:cs="Arial"/>
              </w:rPr>
              <w:t>Mã công</w:t>
            </w:r>
          </w:p>
        </w:tc>
        <w:tc>
          <w:tcPr>
            <w:tcW w:w="0" w:type="auto"/>
          </w:tcPr>
          <w:p w14:paraId="169D51D2" w14:textId="783DD126" w:rsidR="005E5F54" w:rsidRPr="00C902D4" w:rsidRDefault="005E5F54" w:rsidP="00AF7805">
            <w:pPr>
              <w:pStyle w:val="-Thng"/>
              <w:ind w:firstLine="0"/>
              <w:jc w:val="left"/>
              <w:rPr>
                <w:rFonts w:cs="Arial"/>
                <w:lang w:val="en-US"/>
              </w:rPr>
            </w:pPr>
            <w:r w:rsidRPr="00C902D4">
              <w:rPr>
                <w:rFonts w:cs="Arial"/>
                <w:lang w:val="en-US"/>
              </w:rPr>
              <w:t xml:space="preserve">Chỉ đọc. </w:t>
            </w:r>
            <w:r w:rsidRPr="00C902D4">
              <w:rPr>
                <w:rFonts w:cs="Arial"/>
              </w:rPr>
              <w:t xml:space="preserve">Hiển thị </w:t>
            </w:r>
            <w:r w:rsidRPr="00C902D4">
              <w:rPr>
                <w:rFonts w:cs="Arial"/>
                <w:lang w:val="en-US"/>
              </w:rPr>
              <w:t xml:space="preserve">theo trường </w:t>
            </w:r>
            <w:r w:rsidRPr="00C902D4">
              <w:rPr>
                <w:rFonts w:cs="Arial"/>
              </w:rPr>
              <w:t>Mã công</w:t>
            </w:r>
          </w:p>
        </w:tc>
        <w:tc>
          <w:tcPr>
            <w:tcW w:w="0" w:type="auto"/>
          </w:tcPr>
          <w:p w14:paraId="2C589F6F" w14:textId="77777777" w:rsidR="005E5F54" w:rsidRPr="00C902D4" w:rsidRDefault="005E5F54" w:rsidP="00AF7805">
            <w:pPr>
              <w:pStyle w:val="-Thng"/>
              <w:ind w:firstLine="0"/>
              <w:jc w:val="left"/>
              <w:rPr>
                <w:rFonts w:cs="Arial"/>
                <w:lang w:val="en-US"/>
              </w:rPr>
            </w:pPr>
            <w:r w:rsidRPr="00C902D4">
              <w:rPr>
                <w:rFonts w:cs="Arial"/>
              </w:rPr>
              <w:t>Grid</w:t>
            </w:r>
          </w:p>
        </w:tc>
      </w:tr>
      <w:tr w:rsidR="005E5F54" w:rsidRPr="00C902D4" w14:paraId="46B11351" w14:textId="77777777" w:rsidTr="005E5F54">
        <w:trPr>
          <w:tblHeader/>
        </w:trPr>
        <w:tc>
          <w:tcPr>
            <w:tcW w:w="0" w:type="auto"/>
          </w:tcPr>
          <w:p w14:paraId="1438F298" w14:textId="088397A7" w:rsidR="005E5F54" w:rsidRPr="00C902D4" w:rsidRDefault="005E5F54" w:rsidP="00AF7805">
            <w:pPr>
              <w:pStyle w:val="-Thng"/>
              <w:ind w:firstLine="0"/>
              <w:jc w:val="center"/>
              <w:rPr>
                <w:rFonts w:cs="Arial"/>
                <w:lang w:val="en-US"/>
              </w:rPr>
            </w:pPr>
            <w:r w:rsidRPr="00C902D4">
              <w:rPr>
                <w:rFonts w:cs="Arial"/>
                <w:lang w:val="en-US"/>
              </w:rPr>
              <w:t>6</w:t>
            </w:r>
          </w:p>
        </w:tc>
        <w:tc>
          <w:tcPr>
            <w:tcW w:w="0" w:type="auto"/>
          </w:tcPr>
          <w:p w14:paraId="67BF709B" w14:textId="6C9F0DB4" w:rsidR="005E5F54" w:rsidRPr="00C902D4" w:rsidRDefault="005E5F54" w:rsidP="00AF7805">
            <w:pPr>
              <w:pStyle w:val="-Thng"/>
              <w:ind w:firstLine="0"/>
              <w:jc w:val="left"/>
              <w:rPr>
                <w:rFonts w:cs="Arial"/>
                <w:lang w:val="en-US"/>
              </w:rPr>
            </w:pPr>
            <w:r w:rsidRPr="00C902D4">
              <w:rPr>
                <w:rFonts w:cs="Arial"/>
                <w:lang w:val="en-US"/>
              </w:rPr>
              <w:t>Tổng số nhóm tiêu chí</w:t>
            </w:r>
          </w:p>
        </w:tc>
        <w:tc>
          <w:tcPr>
            <w:tcW w:w="0" w:type="auto"/>
          </w:tcPr>
          <w:p w14:paraId="364FDDC6" w14:textId="06B57D16" w:rsidR="005E5F54" w:rsidRPr="00C902D4" w:rsidRDefault="005E5F54" w:rsidP="00AF7805">
            <w:pPr>
              <w:pStyle w:val="-Thng"/>
              <w:ind w:firstLine="0"/>
              <w:jc w:val="left"/>
              <w:rPr>
                <w:rFonts w:cs="Arial"/>
              </w:rPr>
            </w:pPr>
            <w:r w:rsidRPr="00C902D4">
              <w:rPr>
                <w:rFonts w:cs="Arial"/>
                <w:lang w:val="en-US"/>
              </w:rPr>
              <w:t xml:space="preserve">Chỉ đọc. </w:t>
            </w:r>
            <w:r w:rsidRPr="00C902D4">
              <w:rPr>
                <w:rFonts w:cs="Arial"/>
              </w:rPr>
              <w:t xml:space="preserve">Hiển thị </w:t>
            </w:r>
            <w:r w:rsidRPr="00C902D4">
              <w:rPr>
                <w:rFonts w:cs="Arial"/>
                <w:lang w:val="en-US"/>
              </w:rPr>
              <w:t>theo trường Tổng số nhóm tiêu chí</w:t>
            </w:r>
          </w:p>
        </w:tc>
        <w:tc>
          <w:tcPr>
            <w:tcW w:w="0" w:type="auto"/>
          </w:tcPr>
          <w:p w14:paraId="30FBCB40" w14:textId="251935CC" w:rsidR="005E5F54" w:rsidRPr="00C902D4" w:rsidRDefault="005E5F54" w:rsidP="00AF7805">
            <w:pPr>
              <w:pStyle w:val="-Thng"/>
              <w:ind w:firstLine="0"/>
              <w:jc w:val="left"/>
              <w:rPr>
                <w:rFonts w:cs="Arial"/>
              </w:rPr>
            </w:pPr>
            <w:r w:rsidRPr="00C902D4">
              <w:rPr>
                <w:rFonts w:cs="Arial"/>
              </w:rPr>
              <w:t>Grid</w:t>
            </w:r>
          </w:p>
        </w:tc>
      </w:tr>
      <w:tr w:rsidR="005E5F54" w:rsidRPr="00C902D4" w14:paraId="7D7E948F" w14:textId="77777777" w:rsidTr="005E5F54">
        <w:trPr>
          <w:tblHeader/>
        </w:trPr>
        <w:tc>
          <w:tcPr>
            <w:tcW w:w="0" w:type="auto"/>
          </w:tcPr>
          <w:p w14:paraId="5E889B9F" w14:textId="46CD517E" w:rsidR="005E5F54" w:rsidRPr="00C902D4" w:rsidRDefault="005E5F54" w:rsidP="00AF7805">
            <w:pPr>
              <w:pStyle w:val="-Thng"/>
              <w:ind w:firstLine="0"/>
              <w:jc w:val="center"/>
              <w:rPr>
                <w:rFonts w:cs="Arial"/>
                <w:lang w:val="en-US"/>
              </w:rPr>
            </w:pPr>
            <w:r w:rsidRPr="00C902D4">
              <w:rPr>
                <w:rFonts w:cs="Arial"/>
                <w:lang w:val="en-US"/>
              </w:rPr>
              <w:t>7</w:t>
            </w:r>
          </w:p>
        </w:tc>
        <w:tc>
          <w:tcPr>
            <w:tcW w:w="0" w:type="auto"/>
          </w:tcPr>
          <w:p w14:paraId="39C70631" w14:textId="71EB021A" w:rsidR="005E5F54" w:rsidRPr="00C902D4" w:rsidRDefault="005E5F54" w:rsidP="00AF7805">
            <w:pPr>
              <w:pStyle w:val="-Thng"/>
              <w:ind w:firstLine="0"/>
              <w:jc w:val="left"/>
              <w:rPr>
                <w:rFonts w:cs="Arial"/>
                <w:lang w:val="en-US"/>
              </w:rPr>
            </w:pPr>
            <w:r w:rsidRPr="00C902D4">
              <w:rPr>
                <w:rFonts w:cs="Arial"/>
                <w:lang w:val="en-US"/>
              </w:rPr>
              <w:t>Tổng số tiêu chí</w:t>
            </w:r>
          </w:p>
        </w:tc>
        <w:tc>
          <w:tcPr>
            <w:tcW w:w="0" w:type="auto"/>
          </w:tcPr>
          <w:p w14:paraId="23456111" w14:textId="58AEE631" w:rsidR="005E5F54" w:rsidRPr="00C902D4" w:rsidRDefault="005E5F54" w:rsidP="00AF7805">
            <w:pPr>
              <w:pStyle w:val="-Thng"/>
              <w:ind w:firstLine="0"/>
              <w:jc w:val="left"/>
              <w:rPr>
                <w:rFonts w:cs="Arial"/>
              </w:rPr>
            </w:pPr>
            <w:r w:rsidRPr="00C902D4">
              <w:rPr>
                <w:rFonts w:cs="Arial"/>
                <w:lang w:val="en-US"/>
              </w:rPr>
              <w:t xml:space="preserve">Chỉ đọc. </w:t>
            </w:r>
            <w:r w:rsidRPr="00C902D4">
              <w:rPr>
                <w:rFonts w:cs="Arial"/>
              </w:rPr>
              <w:t xml:space="preserve">Hiển thị </w:t>
            </w:r>
            <w:r w:rsidRPr="00C902D4">
              <w:rPr>
                <w:rFonts w:cs="Arial"/>
                <w:lang w:val="en-US"/>
              </w:rPr>
              <w:t>theo trường Tổng số tiêu chí</w:t>
            </w:r>
          </w:p>
        </w:tc>
        <w:tc>
          <w:tcPr>
            <w:tcW w:w="0" w:type="auto"/>
          </w:tcPr>
          <w:p w14:paraId="37A985CB" w14:textId="543F858F" w:rsidR="005E5F54" w:rsidRPr="00C902D4" w:rsidRDefault="005E5F54" w:rsidP="00AF7805">
            <w:pPr>
              <w:pStyle w:val="-Thng"/>
              <w:ind w:firstLine="0"/>
              <w:jc w:val="left"/>
              <w:rPr>
                <w:rFonts w:cs="Arial"/>
              </w:rPr>
            </w:pPr>
            <w:r w:rsidRPr="00C902D4">
              <w:rPr>
                <w:rFonts w:cs="Arial"/>
              </w:rPr>
              <w:t>Grid</w:t>
            </w:r>
          </w:p>
        </w:tc>
      </w:tr>
    </w:tbl>
    <w:p w14:paraId="6C38DE2B" w14:textId="77777777" w:rsidR="005E5F54" w:rsidRPr="00C902D4" w:rsidRDefault="005E5F54" w:rsidP="00AF7805">
      <w:pPr>
        <w:pStyle w:val="-Thng"/>
        <w:ind w:firstLine="0"/>
        <w:jc w:val="left"/>
        <w:rPr>
          <w:rFonts w:cs="Arial"/>
        </w:rPr>
      </w:pPr>
    </w:p>
    <w:p w14:paraId="15B04574" w14:textId="77777777" w:rsidR="005B7FAE" w:rsidRPr="00C902D4" w:rsidRDefault="005E5F54" w:rsidP="00AF7805">
      <w:pPr>
        <w:pStyle w:val="AutoNumDescription"/>
        <w:spacing w:line="360" w:lineRule="auto"/>
        <w:rPr>
          <w:rFonts w:ascii="Arial" w:hAnsi="Arial" w:cs="Arial"/>
          <w:b/>
          <w:sz w:val="20"/>
          <w:szCs w:val="20"/>
        </w:rPr>
      </w:pPr>
      <w:r w:rsidRPr="00C902D4">
        <w:rPr>
          <w:rFonts w:ascii="Arial" w:hAnsi="Arial" w:cs="Arial"/>
          <w:b/>
          <w:sz w:val="20"/>
          <w:szCs w:val="20"/>
        </w:rPr>
        <w:t>Mô tả nghiệp vụ:</w:t>
      </w:r>
    </w:p>
    <w:p w14:paraId="28AEE341" w14:textId="3F6DA909" w:rsidR="005E5F54" w:rsidRPr="00C902D4" w:rsidRDefault="005E5F54" w:rsidP="00AF7805">
      <w:pPr>
        <w:pStyle w:val="AutoNumDescription"/>
        <w:numPr>
          <w:ilvl w:val="0"/>
          <w:numId w:val="74"/>
        </w:numPr>
        <w:spacing w:line="360" w:lineRule="auto"/>
        <w:rPr>
          <w:rFonts w:ascii="Arial" w:hAnsi="Arial" w:cs="Arial"/>
          <w:b/>
          <w:color w:val="000000" w:themeColor="text1"/>
          <w:sz w:val="20"/>
          <w:szCs w:val="20"/>
        </w:rPr>
      </w:pPr>
      <w:r w:rsidRPr="00C902D4">
        <w:rPr>
          <w:rFonts w:ascii="Arial" w:hAnsi="Arial" w:cs="Arial"/>
          <w:color w:val="000000" w:themeColor="text1"/>
          <w:sz w:val="20"/>
          <w:szCs w:val="20"/>
        </w:rPr>
        <w:t>KPI năm cố định và phân bổ đến các tháng hoặc quý và được sửa</w:t>
      </w:r>
    </w:p>
    <w:p w14:paraId="5850EB62" w14:textId="77777777" w:rsidR="005E5F54" w:rsidRPr="00C902D4" w:rsidRDefault="005E5F54"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Nhóm đối tượng đánh giá gồm: Nhóm dành riêng cho kinh doanh, nhóm đánh giá theo BSC</w:t>
      </w:r>
    </w:p>
    <w:p w14:paraId="33630657" w14:textId="77777777" w:rsidR="005E5F54" w:rsidRPr="00C902D4" w:rsidRDefault="005E5F54" w:rsidP="00AF7805">
      <w:pPr>
        <w:pStyle w:val="AutoNumDescription"/>
        <w:numPr>
          <w:ilvl w:val="0"/>
          <w:numId w:val="74"/>
        </w:numPr>
        <w:spacing w:line="360" w:lineRule="auto"/>
        <w:rPr>
          <w:rFonts w:ascii="Arial" w:hAnsi="Arial" w:cs="Arial"/>
          <w:b/>
          <w:sz w:val="20"/>
          <w:szCs w:val="20"/>
        </w:rPr>
      </w:pPr>
      <w:r w:rsidRPr="00C902D4">
        <w:rPr>
          <w:rFonts w:ascii="Arial" w:hAnsi="Arial" w:cs="Arial"/>
          <w:b/>
          <w:sz w:val="20"/>
          <w:szCs w:val="20"/>
        </w:rPr>
        <w:t>Quy định tiêu chí đánh giá các nhóm NV</w:t>
      </w:r>
    </w:p>
    <w:p w14:paraId="267D534A" w14:textId="77777777" w:rsidR="005B7FAE" w:rsidRPr="00C902D4" w:rsidRDefault="005E5F54" w:rsidP="00AF7805">
      <w:pPr>
        <w:pStyle w:val="AutoNumDescription"/>
        <w:numPr>
          <w:ilvl w:val="0"/>
          <w:numId w:val="78"/>
        </w:numPr>
        <w:spacing w:line="360" w:lineRule="auto"/>
        <w:rPr>
          <w:rFonts w:ascii="Arial" w:hAnsi="Arial" w:cs="Arial"/>
          <w:sz w:val="20"/>
          <w:szCs w:val="20"/>
        </w:rPr>
      </w:pPr>
      <w:r w:rsidRPr="00C902D4">
        <w:rPr>
          <w:rFonts w:ascii="Arial" w:hAnsi="Arial" w:cs="Arial"/>
          <w:sz w:val="20"/>
          <w:szCs w:val="20"/>
        </w:rPr>
        <w:t xml:space="preserve">Nhóm NV1 – Nhóm kinh doanh gồm KRI năng suất và KRI phát triển </w:t>
      </w:r>
    </w:p>
    <w:p w14:paraId="7DF41D94" w14:textId="77777777" w:rsidR="005B7FAE" w:rsidRPr="00C902D4" w:rsidRDefault="005E5F54" w:rsidP="00AF7805">
      <w:pPr>
        <w:pStyle w:val="AutoNumDescription"/>
        <w:numPr>
          <w:ilvl w:val="0"/>
          <w:numId w:val="77"/>
        </w:numPr>
        <w:tabs>
          <w:tab w:val="left" w:pos="1800"/>
        </w:tabs>
        <w:spacing w:line="360" w:lineRule="auto"/>
        <w:ind w:firstLine="0"/>
        <w:rPr>
          <w:rFonts w:ascii="Arial" w:hAnsi="Arial" w:cs="Arial"/>
          <w:sz w:val="20"/>
          <w:szCs w:val="20"/>
        </w:rPr>
      </w:pPr>
      <w:r w:rsidRPr="00C902D4">
        <w:rPr>
          <w:rFonts w:ascii="Arial" w:hAnsi="Arial" w:cs="Arial"/>
          <w:sz w:val="20"/>
          <w:szCs w:val="20"/>
        </w:rPr>
        <w:t>KPI năng suất: Tập trung vào chỉ tiêu doanh thu và lợi nhuận, các chỉ tiêu này thường phân bổ theo quý.</w:t>
      </w:r>
    </w:p>
    <w:p w14:paraId="21C80EB7" w14:textId="13C815AC" w:rsidR="005E5F54" w:rsidRPr="00C902D4" w:rsidRDefault="005E5F54" w:rsidP="00AF7805">
      <w:pPr>
        <w:pStyle w:val="AutoNumDescription"/>
        <w:numPr>
          <w:ilvl w:val="0"/>
          <w:numId w:val="77"/>
        </w:numPr>
        <w:tabs>
          <w:tab w:val="left" w:pos="1800"/>
        </w:tabs>
        <w:spacing w:line="360" w:lineRule="auto"/>
        <w:ind w:firstLine="0"/>
        <w:rPr>
          <w:rFonts w:ascii="Arial" w:hAnsi="Arial" w:cs="Arial"/>
          <w:sz w:val="20"/>
          <w:szCs w:val="20"/>
        </w:rPr>
      </w:pPr>
      <w:r w:rsidRPr="00C902D4">
        <w:rPr>
          <w:rFonts w:ascii="Arial" w:hAnsi="Arial" w:cs="Arial"/>
          <w:sz w:val="20"/>
          <w:szCs w:val="20"/>
        </w:rPr>
        <w:t xml:space="preserve">KPI phát triển: chỉ tiêu đảm bảo sự phát triển hiệu quả, bền vững </w:t>
      </w:r>
    </w:p>
    <w:p w14:paraId="12E9362F" w14:textId="77777777" w:rsidR="005E5F54" w:rsidRPr="00C902D4" w:rsidRDefault="005E5F54" w:rsidP="00AF7805">
      <w:pPr>
        <w:pStyle w:val="AutoNumDescription"/>
        <w:numPr>
          <w:ilvl w:val="0"/>
          <w:numId w:val="78"/>
        </w:numPr>
        <w:spacing w:line="360" w:lineRule="auto"/>
        <w:rPr>
          <w:rFonts w:ascii="Arial" w:hAnsi="Arial" w:cs="Arial"/>
          <w:sz w:val="20"/>
          <w:szCs w:val="20"/>
        </w:rPr>
      </w:pPr>
      <w:r w:rsidRPr="00C902D4">
        <w:rPr>
          <w:rFonts w:ascii="Arial" w:hAnsi="Arial" w:cs="Arial"/>
          <w:sz w:val="20"/>
          <w:szCs w:val="20"/>
        </w:rPr>
        <w:t>Nhóm NV2: chỉ tiêu KRI năng suất hướng tới chỉ tiêu cụ thể về giảm chi phí, tăng năng lực cạnh tranh tạo ra sản phẩm dịch vụ tốt góp phần vào sự phát triển dài hạn của Công ty. Hệ thống chỉ tiêu của nhóm này gồm 4 khía cạnh theo BSC (tài chính, khách hàng, quy trình nội bộ, học hỏi và phát triển)</w:t>
      </w:r>
    </w:p>
    <w:p w14:paraId="17D0694A" w14:textId="77777777" w:rsidR="005E5F54" w:rsidRPr="00C902D4" w:rsidRDefault="005E5F54" w:rsidP="00AF7805">
      <w:pPr>
        <w:pStyle w:val="AutoNumDescription"/>
        <w:numPr>
          <w:ilvl w:val="0"/>
          <w:numId w:val="78"/>
        </w:numPr>
        <w:spacing w:line="360" w:lineRule="auto"/>
        <w:rPr>
          <w:rFonts w:ascii="Arial" w:hAnsi="Arial" w:cs="Arial"/>
          <w:sz w:val="20"/>
          <w:szCs w:val="20"/>
        </w:rPr>
      </w:pPr>
      <w:r w:rsidRPr="00C902D4">
        <w:rPr>
          <w:rFonts w:ascii="Arial" w:hAnsi="Arial" w:cs="Arial"/>
          <w:sz w:val="20"/>
          <w:szCs w:val="20"/>
        </w:rPr>
        <w:t xml:space="preserve">Nhóm NV3: chỉ tiêu KRI năng suất, khi xây dựng chỉ tiêu năng suất cho nhóm này xem xét nhấn mạnh theo mô tả công việc và các quy trình/quy định đã xác lập </w:t>
      </w:r>
    </w:p>
    <w:p w14:paraId="316408E9" w14:textId="77777777" w:rsidR="005E5F54" w:rsidRPr="00C902D4" w:rsidRDefault="005E5F54" w:rsidP="00AF7805">
      <w:pPr>
        <w:pStyle w:val="AutoNumDescription"/>
        <w:numPr>
          <w:ilvl w:val="0"/>
          <w:numId w:val="78"/>
        </w:numPr>
        <w:spacing w:line="360" w:lineRule="auto"/>
        <w:rPr>
          <w:rFonts w:ascii="Arial" w:hAnsi="Arial" w:cs="Arial"/>
          <w:sz w:val="20"/>
          <w:szCs w:val="20"/>
        </w:rPr>
      </w:pPr>
      <w:r w:rsidRPr="00C902D4">
        <w:rPr>
          <w:rFonts w:ascii="Arial" w:hAnsi="Arial" w:cs="Arial"/>
          <w:sz w:val="20"/>
          <w:szCs w:val="20"/>
        </w:rPr>
        <w:t>Nhóm NV4 – nhóm lãnh đạo: bộ chỉ tiêu gồm  KRI năng suất, KRI phát triển</w:t>
      </w:r>
    </w:p>
    <w:p w14:paraId="65B6A1FE" w14:textId="36DA329C" w:rsidR="005E5F54" w:rsidRPr="00C902D4" w:rsidRDefault="005E5F54" w:rsidP="00AF7805">
      <w:pPr>
        <w:pStyle w:val="AutoNumDescription"/>
        <w:numPr>
          <w:ilvl w:val="0"/>
          <w:numId w:val="77"/>
        </w:numPr>
        <w:tabs>
          <w:tab w:val="left" w:pos="1800"/>
        </w:tabs>
        <w:spacing w:line="360" w:lineRule="auto"/>
        <w:ind w:firstLine="0"/>
        <w:rPr>
          <w:rFonts w:ascii="Arial" w:hAnsi="Arial" w:cs="Arial"/>
          <w:sz w:val="20"/>
          <w:szCs w:val="20"/>
        </w:rPr>
      </w:pPr>
      <w:r w:rsidRPr="00C902D4">
        <w:rPr>
          <w:rFonts w:ascii="Arial" w:hAnsi="Arial" w:cs="Arial"/>
          <w:sz w:val="20"/>
          <w:szCs w:val="20"/>
        </w:rPr>
        <w:t>Đối với Tổng giám đốc là bộ chỉ tiêu năng suất của công ty phụ trách và kết quả đo lường năng suất bao gồm KRI trong công ty và KRI phát triển công ty.</w:t>
      </w:r>
    </w:p>
    <w:p w14:paraId="2A7174D3" w14:textId="608E0404" w:rsidR="005E5F54" w:rsidRPr="00C902D4" w:rsidRDefault="005E5F54" w:rsidP="00AF7805">
      <w:pPr>
        <w:pStyle w:val="AutoNumDescription"/>
        <w:numPr>
          <w:ilvl w:val="0"/>
          <w:numId w:val="77"/>
        </w:numPr>
        <w:tabs>
          <w:tab w:val="left" w:pos="1800"/>
        </w:tabs>
        <w:spacing w:line="360" w:lineRule="auto"/>
        <w:ind w:firstLine="0"/>
        <w:rPr>
          <w:rFonts w:ascii="Arial" w:hAnsi="Arial" w:cs="Arial"/>
          <w:sz w:val="20"/>
          <w:szCs w:val="20"/>
        </w:rPr>
      </w:pPr>
      <w:r w:rsidRPr="00C902D4">
        <w:rPr>
          <w:rFonts w:ascii="Arial" w:hAnsi="Arial" w:cs="Arial"/>
          <w:sz w:val="20"/>
          <w:szCs w:val="20"/>
        </w:rPr>
        <w:lastRenderedPageBreak/>
        <w:t>Đối với các Phó tổng giám đốc gồm chỉ tiêu năng suất cá nhân riêng cho lĩnh vực mình phụ trách và chỉ tiêu năng suất của công ty</w:t>
      </w:r>
    </w:p>
    <w:p w14:paraId="5D9B9D8A" w14:textId="5545C818" w:rsidR="005E5F54" w:rsidRPr="00C902D4" w:rsidRDefault="005E5F54" w:rsidP="00AF7805">
      <w:pPr>
        <w:pStyle w:val="AutoNumDescription"/>
        <w:numPr>
          <w:ilvl w:val="0"/>
          <w:numId w:val="77"/>
        </w:numPr>
        <w:tabs>
          <w:tab w:val="left" w:pos="1800"/>
        </w:tabs>
        <w:spacing w:line="360" w:lineRule="auto"/>
        <w:ind w:firstLine="0"/>
        <w:rPr>
          <w:rFonts w:ascii="Arial" w:hAnsi="Arial" w:cs="Arial"/>
          <w:sz w:val="20"/>
          <w:szCs w:val="20"/>
        </w:rPr>
      </w:pPr>
      <w:r w:rsidRPr="00C902D4">
        <w:rPr>
          <w:rFonts w:ascii="Arial" w:hAnsi="Arial" w:cs="Arial"/>
          <w:sz w:val="20"/>
          <w:szCs w:val="20"/>
        </w:rPr>
        <w:t xml:space="preserve">Đối với ban điều hành, tỷ lệ phụ thuộc của thu nhập vào KRI trong công ty và KRI phát triển công ty sẽ được quy định trong bản giao chỉ tiêu năng suất hàng năm. </w:t>
      </w:r>
    </w:p>
    <w:p w14:paraId="35F79DA3" w14:textId="77777777" w:rsidR="005E5F54" w:rsidRPr="00C902D4" w:rsidRDefault="005E5F54"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Với từng cấp NV sẽ có trọng số của nhóm tiêu chí và trọng số của tiêu chí.</w:t>
      </w:r>
    </w:p>
    <w:p w14:paraId="77673C45" w14:textId="77777777" w:rsidR="005E5F54" w:rsidRPr="00C902D4" w:rsidRDefault="005E5F54"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Nhập dữ liệu trọng số của nhóm tiêu chí, tiêu chí theo chức danh và các thông số về trọng số này có thể điều chỉnh khi gán vào từng CBNV.</w:t>
      </w:r>
    </w:p>
    <w:p w14:paraId="4E801CE6" w14:textId="77777777" w:rsidR="005E5F54" w:rsidRPr="00C902D4" w:rsidRDefault="005E5F54"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Định mức L1, L2: Với mỗi một loại tiêu chí sẽ có định mức khác nhau (L1, L2 với tiêu chí này có thể là định mức tối đa nhưng với tiếu chí khác có thể là định mức tối thiểu)</w:t>
      </w:r>
    </w:p>
    <w:p w14:paraId="23E18AE2" w14:textId="77777777" w:rsidR="005E5F54" w:rsidRPr="00C902D4" w:rsidRDefault="005E5F54"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Giải thích cụ thể Lũy kế kỳ sau: trường hợp các tiêu chí đánh giá được phân bổ thực hiện các quý trong năm (quý 1, quý 2, quý 3, quý 4), trong quý 1 thực hiện được được 50% theo tiêu chí thì khối lượng công việc theo tiêu chí tự động chuyển sang các quý tiếp theo 50%, nếu quý tiếp theo thực hiện được 30% thì chuyển sang quý tiếp theo nữa là 20%.</w:t>
      </w:r>
    </w:p>
    <w:p w14:paraId="1E99C616" w14:textId="77777777" w:rsidR="005E5F54" w:rsidRPr="00C902D4" w:rsidRDefault="005E5F54" w:rsidP="00AF7805">
      <w:pPr>
        <w:pStyle w:val="AutoNumDescription"/>
        <w:spacing w:line="360" w:lineRule="auto"/>
        <w:ind w:left="720"/>
        <w:rPr>
          <w:rFonts w:ascii="Arial" w:hAnsi="Arial" w:cs="Arial"/>
          <w:sz w:val="20"/>
          <w:szCs w:val="20"/>
        </w:rPr>
      </w:pPr>
      <w:r w:rsidRPr="00C902D4">
        <w:rPr>
          <w:rFonts w:ascii="Arial" w:hAnsi="Arial" w:cs="Arial"/>
          <w:sz w:val="20"/>
          <w:szCs w:val="20"/>
        </w:rPr>
        <w:t>Các tiêu chí được chọn để gán kỳ đánh giá nên khi tiêu chí chọn “lũy kế kỳ sau” thì kỳ đánh giá đó được hiểu sẽ chuyển % tiêu chí chưa hoàn thành sang kỳ sau.</w:t>
      </w:r>
    </w:p>
    <w:p w14:paraId="0C51067F" w14:textId="77777777" w:rsidR="005E5F54" w:rsidRPr="00C902D4" w:rsidRDefault="005E5F54" w:rsidP="00AF7805">
      <w:pPr>
        <w:pStyle w:val="AutoNumDescription"/>
        <w:spacing w:line="360" w:lineRule="auto"/>
        <w:ind w:left="720"/>
        <w:rPr>
          <w:rFonts w:ascii="Arial" w:hAnsi="Arial" w:cs="Arial"/>
          <w:sz w:val="20"/>
          <w:szCs w:val="20"/>
        </w:rPr>
      </w:pPr>
      <w:r w:rsidRPr="00C902D4">
        <w:rPr>
          <w:rFonts w:ascii="Arial" w:hAnsi="Arial" w:cs="Arial"/>
          <w:sz w:val="20"/>
          <w:szCs w:val="20"/>
        </w:rPr>
        <w:t>Hệ thống căn cứ vào phân bổ kỳ đánh giá theo tháng, quý, 6 tháng, năm để biết được kỳ nào là kỳ sau của kỳ trước. Ví dụ: khi chọn kỳ đánh giá tháng 1 thì kỳ sau hệ thống hiểu là kỳ đánh giá tháng 2; chọn kỳ đánh giá quý 1 thì kỳ sau hệ thống hiểu là kỳ đánh giá quý 2.</w:t>
      </w:r>
    </w:p>
    <w:p w14:paraId="0C566DDB" w14:textId="77777777" w:rsidR="005E5F54" w:rsidRPr="00C902D4" w:rsidRDefault="005E5F54" w:rsidP="00AF7805">
      <w:pPr>
        <w:pStyle w:val="-Gch"/>
        <w:ind w:firstLine="0"/>
        <w:rPr>
          <w:rFonts w:cs="Arial"/>
          <w:szCs w:val="20"/>
        </w:rPr>
      </w:pPr>
    </w:p>
    <w:p w14:paraId="3B8499E9" w14:textId="77777777" w:rsidR="007F66A6" w:rsidRPr="00C902D4" w:rsidRDefault="007F66A6" w:rsidP="00AF7805">
      <w:pPr>
        <w:pStyle w:val="Heading6"/>
        <w:spacing w:line="360" w:lineRule="auto"/>
        <w:rPr>
          <w:rFonts w:ascii="Arial" w:hAnsi="Arial" w:cs="Arial"/>
          <w:b/>
          <w:i w:val="0"/>
          <w:sz w:val="20"/>
          <w:szCs w:val="20"/>
        </w:rPr>
      </w:pPr>
      <w:r w:rsidRPr="00C902D4">
        <w:rPr>
          <w:rFonts w:ascii="Arial" w:hAnsi="Arial" w:cs="Arial"/>
          <w:b/>
          <w:i w:val="0"/>
          <w:sz w:val="20"/>
          <w:szCs w:val="20"/>
        </w:rPr>
        <w:t>Thao tác chức năng</w:t>
      </w:r>
    </w:p>
    <w:tbl>
      <w:tblPr>
        <w:tblStyle w:val="TableGrid"/>
        <w:tblW w:w="9985" w:type="dxa"/>
        <w:tblLook w:val="04A0" w:firstRow="1" w:lastRow="0" w:firstColumn="1" w:lastColumn="0" w:noHBand="0" w:noVBand="1"/>
      </w:tblPr>
      <w:tblGrid>
        <w:gridCol w:w="715"/>
        <w:gridCol w:w="2160"/>
        <w:gridCol w:w="7110"/>
      </w:tblGrid>
      <w:tr w:rsidR="007F66A6" w:rsidRPr="00C902D4" w14:paraId="3238E657" w14:textId="77777777" w:rsidTr="00494F75">
        <w:trPr>
          <w:trHeight w:val="377"/>
        </w:trPr>
        <w:tc>
          <w:tcPr>
            <w:tcW w:w="715" w:type="dxa"/>
            <w:vAlign w:val="center"/>
          </w:tcPr>
          <w:p w14:paraId="691151D7" w14:textId="77777777" w:rsidR="007F66A6" w:rsidRPr="00C902D4" w:rsidRDefault="007F66A6"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587D88E9" w14:textId="77777777" w:rsidR="007F66A6" w:rsidRPr="00C902D4" w:rsidRDefault="007F66A6"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62FA2A62" w14:textId="77777777" w:rsidR="007F66A6" w:rsidRPr="00C902D4" w:rsidRDefault="007F66A6"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7F66A6" w:rsidRPr="00C902D4" w14:paraId="04BAE26D" w14:textId="77777777" w:rsidTr="00494F75">
        <w:tc>
          <w:tcPr>
            <w:tcW w:w="715" w:type="dxa"/>
            <w:vAlign w:val="center"/>
          </w:tcPr>
          <w:p w14:paraId="4BE9714B" w14:textId="77777777" w:rsidR="007F66A6" w:rsidRPr="00C902D4" w:rsidRDefault="007F66A6" w:rsidP="00AF7805">
            <w:pPr>
              <w:pStyle w:val="ListParagraph"/>
              <w:numPr>
                <w:ilvl w:val="0"/>
                <w:numId w:val="79"/>
              </w:numPr>
              <w:tabs>
                <w:tab w:val="left" w:pos="360"/>
                <w:tab w:val="left" w:pos="630"/>
              </w:tabs>
              <w:spacing w:before="60" w:after="60" w:line="360" w:lineRule="auto"/>
              <w:contextualSpacing/>
              <w:jc w:val="center"/>
              <w:rPr>
                <w:rFonts w:cs="Arial"/>
                <w:sz w:val="20"/>
                <w:szCs w:val="20"/>
              </w:rPr>
            </w:pPr>
          </w:p>
        </w:tc>
        <w:tc>
          <w:tcPr>
            <w:tcW w:w="2160" w:type="dxa"/>
            <w:vAlign w:val="center"/>
          </w:tcPr>
          <w:p w14:paraId="55AC3458" w14:textId="77777777" w:rsidR="007F66A6" w:rsidRPr="00C902D4" w:rsidRDefault="007F66A6" w:rsidP="00AF7805">
            <w:pPr>
              <w:tabs>
                <w:tab w:val="left" w:pos="630"/>
              </w:tabs>
              <w:spacing w:before="60" w:after="60" w:line="360" w:lineRule="auto"/>
              <w:contextualSpacing/>
              <w:rPr>
                <w:rFonts w:ascii="Arial" w:hAnsi="Arial" w:cs="Arial"/>
                <w:sz w:val="20"/>
              </w:rPr>
            </w:pPr>
            <w:r w:rsidRPr="00C902D4">
              <w:rPr>
                <w:rFonts w:ascii="Arial" w:hAnsi="Arial" w:cs="Arial"/>
                <w:sz w:val="20"/>
              </w:rPr>
              <w:t>Làm mới</w:t>
            </w:r>
          </w:p>
        </w:tc>
        <w:tc>
          <w:tcPr>
            <w:tcW w:w="7110" w:type="dxa"/>
            <w:vAlign w:val="center"/>
          </w:tcPr>
          <w:p w14:paraId="4A60F59A" w14:textId="77777777" w:rsidR="007F66A6" w:rsidRPr="00C902D4" w:rsidRDefault="007F66A6" w:rsidP="00AF7805">
            <w:pPr>
              <w:tabs>
                <w:tab w:val="left" w:pos="630"/>
              </w:tabs>
              <w:spacing w:before="60" w:after="60" w:line="360" w:lineRule="auto"/>
              <w:contextualSpacing/>
              <w:jc w:val="both"/>
              <w:rPr>
                <w:rFonts w:ascii="Arial" w:hAnsi="Arial" w:cs="Arial"/>
                <w:sz w:val="20"/>
              </w:rPr>
            </w:pPr>
            <w:r w:rsidRPr="00C902D4">
              <w:rPr>
                <w:rFonts w:ascii="Arial" w:hAnsi="Arial" w:cs="Arial"/>
                <w:bCs/>
                <w:color w:val="000000"/>
                <w:sz w:val="20"/>
                <w:lang w:eastAsia="ja-JP"/>
              </w:rPr>
              <w:t>Người dùng sử dụng chức năng này để</w:t>
            </w:r>
            <w:r w:rsidRPr="00C902D4">
              <w:rPr>
                <w:rFonts w:ascii="Arial" w:hAnsi="Arial" w:cs="Arial"/>
                <w:sz w:val="20"/>
              </w:rPr>
              <w:t xml:space="preserve"> refresh các </w:t>
            </w:r>
            <w:r w:rsidRPr="00C902D4">
              <w:rPr>
                <w:rFonts w:ascii="Arial" w:hAnsi="Arial" w:cs="Arial"/>
                <w:bCs/>
                <w:color w:val="000000"/>
                <w:sz w:val="20"/>
                <w:lang w:eastAsia="ja-JP"/>
              </w:rPr>
              <w:t>thông tin đã nhập trên màn hình.</w:t>
            </w:r>
          </w:p>
        </w:tc>
      </w:tr>
      <w:tr w:rsidR="007F66A6" w:rsidRPr="00C902D4" w14:paraId="4A86B352" w14:textId="77777777" w:rsidTr="00494F75">
        <w:tc>
          <w:tcPr>
            <w:tcW w:w="715" w:type="dxa"/>
            <w:vAlign w:val="center"/>
          </w:tcPr>
          <w:p w14:paraId="108D1C09" w14:textId="77777777" w:rsidR="007F66A6" w:rsidRPr="00C902D4" w:rsidRDefault="007F66A6" w:rsidP="00AF7805">
            <w:pPr>
              <w:pStyle w:val="ListParagraph"/>
              <w:numPr>
                <w:ilvl w:val="0"/>
                <w:numId w:val="79"/>
              </w:numPr>
              <w:tabs>
                <w:tab w:val="left" w:pos="630"/>
              </w:tabs>
              <w:spacing w:before="60" w:after="60" w:line="360" w:lineRule="auto"/>
              <w:ind w:left="504"/>
              <w:contextualSpacing/>
              <w:jc w:val="center"/>
              <w:rPr>
                <w:rFonts w:cs="Arial"/>
                <w:sz w:val="20"/>
                <w:szCs w:val="20"/>
              </w:rPr>
            </w:pPr>
          </w:p>
        </w:tc>
        <w:tc>
          <w:tcPr>
            <w:tcW w:w="2160" w:type="dxa"/>
            <w:vAlign w:val="center"/>
          </w:tcPr>
          <w:p w14:paraId="10792DBC" w14:textId="77777777" w:rsidR="007F66A6" w:rsidRPr="00C902D4" w:rsidRDefault="007F66A6"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13DC3C13" w14:textId="77777777" w:rsidR="007F66A6" w:rsidRPr="00C902D4" w:rsidRDefault="007F66A6" w:rsidP="00AF7805">
            <w:pPr>
              <w:spacing w:before="240" w:line="360" w:lineRule="auto"/>
              <w:rPr>
                <w:rFonts w:ascii="Arial" w:hAnsi="Arial" w:cs="Arial"/>
                <w:sz w:val="20"/>
              </w:rPr>
            </w:pPr>
            <w:r w:rsidRPr="00C902D4">
              <w:rPr>
                <w:rFonts w:ascii="Arial" w:hAnsi="Arial" w:cs="Arial"/>
                <w:sz w:val="20"/>
              </w:rPr>
              <w:t>Người dùng sử dụng chức năng này để Thêm/Sửa thông tin:</w:t>
            </w:r>
          </w:p>
          <w:p w14:paraId="02F94FEA" w14:textId="77777777" w:rsidR="007F66A6" w:rsidRPr="00C902D4" w:rsidRDefault="007F66A6" w:rsidP="00AF7805">
            <w:pPr>
              <w:pStyle w:val="ListParagraph"/>
              <w:numPr>
                <w:ilvl w:val="0"/>
                <w:numId w:val="14"/>
              </w:numPr>
              <w:spacing w:before="0" w:after="0" w:line="360" w:lineRule="auto"/>
              <w:ind w:left="720"/>
              <w:rPr>
                <w:rFonts w:cs="Arial"/>
                <w:sz w:val="20"/>
                <w:szCs w:val="20"/>
              </w:rPr>
            </w:pPr>
            <w:r w:rsidRPr="00C902D4">
              <w:rPr>
                <w:rFonts w:cs="Arial"/>
                <w:sz w:val="20"/>
                <w:szCs w:val="20"/>
                <w:lang w:val="en-US"/>
              </w:rPr>
              <w:t>Khi thêm mới: Chương trình sẽ lưu thông tin vào hệ thống</w:t>
            </w:r>
          </w:p>
          <w:p w14:paraId="317B8186" w14:textId="77777777" w:rsidR="007F66A6" w:rsidRPr="00C902D4" w:rsidRDefault="007F66A6" w:rsidP="00AF7805">
            <w:pPr>
              <w:pStyle w:val="ListParagraph"/>
              <w:numPr>
                <w:ilvl w:val="0"/>
                <w:numId w:val="14"/>
              </w:numPr>
              <w:spacing w:before="0" w:after="0" w:line="360" w:lineRule="auto"/>
              <w:ind w:left="720"/>
              <w:rPr>
                <w:rFonts w:cs="Arial"/>
                <w:sz w:val="20"/>
                <w:szCs w:val="20"/>
              </w:rPr>
            </w:pPr>
            <w:r w:rsidRPr="00C902D4">
              <w:rPr>
                <w:rFonts w:cs="Arial"/>
                <w:bCs/>
                <w:color w:val="000000"/>
                <w:sz w:val="20"/>
                <w:szCs w:val="20"/>
                <w:lang w:eastAsia="ja-JP"/>
              </w:rPr>
              <w:t>Khi sửa: Chương trình sẽ cập nhật thông tin thay đổi vào hệ thống.</w:t>
            </w:r>
          </w:p>
          <w:p w14:paraId="6A24D064" w14:textId="77777777" w:rsidR="007F66A6" w:rsidRPr="00C902D4" w:rsidRDefault="007F66A6" w:rsidP="00AF7805">
            <w:pPr>
              <w:pStyle w:val="ListParagraph"/>
              <w:numPr>
                <w:ilvl w:val="0"/>
                <w:numId w:val="14"/>
              </w:numPr>
              <w:spacing w:before="0" w:after="0" w:line="360" w:lineRule="auto"/>
              <w:ind w:left="720"/>
              <w:rPr>
                <w:rFonts w:cs="Arial"/>
                <w:sz w:val="20"/>
                <w:szCs w:val="20"/>
              </w:rPr>
            </w:pPr>
            <w:r w:rsidRPr="00C902D4">
              <w:rPr>
                <w:rFonts w:cs="Arial"/>
                <w:sz w:val="20"/>
                <w:szCs w:val="20"/>
              </w:rPr>
              <w:t>Sau khi ấn nút [Ghi], chương trình thực hiện giữ lại thông tin dạng xem chi tiết.</w:t>
            </w:r>
          </w:p>
          <w:p w14:paraId="215B6D96" w14:textId="77777777" w:rsidR="007F66A6" w:rsidRPr="00C902D4" w:rsidRDefault="007F66A6" w:rsidP="00AF7805">
            <w:pPr>
              <w:pStyle w:val="ListParagraph"/>
              <w:numPr>
                <w:ilvl w:val="0"/>
                <w:numId w:val="14"/>
              </w:numPr>
              <w:spacing w:before="0" w:after="0" w:line="360" w:lineRule="auto"/>
              <w:ind w:left="720"/>
              <w:rPr>
                <w:rFonts w:cs="Arial"/>
                <w:sz w:val="20"/>
                <w:szCs w:val="20"/>
              </w:rPr>
            </w:pPr>
            <w:r w:rsidRPr="00C902D4">
              <w:rPr>
                <w:rFonts w:cs="Arial"/>
                <w:sz w:val="20"/>
                <w:szCs w:val="20"/>
              </w:rPr>
              <w:t>Thông tin vừa nhập sẽ được hiển thị tại danh sách bên trái.</w:t>
            </w:r>
          </w:p>
          <w:p w14:paraId="4B87E47D" w14:textId="77777777" w:rsidR="007F66A6" w:rsidRPr="00C902D4" w:rsidRDefault="007F66A6" w:rsidP="00AF7805">
            <w:pPr>
              <w:spacing w:before="0" w:after="0" w:line="360" w:lineRule="auto"/>
              <w:rPr>
                <w:rFonts w:ascii="Arial" w:hAnsi="Arial" w:cs="Arial"/>
                <w:bCs/>
                <w:color w:val="000000"/>
                <w:sz w:val="20"/>
                <w:lang w:val="vi-VN" w:eastAsia="ja-JP"/>
              </w:rPr>
            </w:pPr>
            <w:r w:rsidRPr="00C902D4">
              <w:rPr>
                <w:rFonts w:ascii="Arial" w:hAnsi="Arial" w:cs="Arial"/>
                <w:bCs/>
                <w:color w:val="000000"/>
                <w:sz w:val="20"/>
                <w:lang w:val="vi-VN" w:eastAsia="ja-JP"/>
              </w:rPr>
              <w:t>Khi ấn nút [Ghi], hệ thống thực hiện kiểm tra các thông tin đã nhập vào có hợp lệ không?</w:t>
            </w:r>
          </w:p>
          <w:p w14:paraId="375576D0" w14:textId="77777777" w:rsidR="007F66A6" w:rsidRPr="00C902D4" w:rsidRDefault="007F66A6" w:rsidP="00AF7805">
            <w:pPr>
              <w:pStyle w:val="ListParagraph"/>
              <w:numPr>
                <w:ilvl w:val="0"/>
                <w:numId w:val="15"/>
              </w:numPr>
              <w:spacing w:before="0" w:after="0" w:line="360" w:lineRule="auto"/>
              <w:ind w:left="720"/>
              <w:rPr>
                <w:rFonts w:cs="Arial"/>
                <w:bCs/>
                <w:color w:val="000000"/>
                <w:sz w:val="20"/>
                <w:szCs w:val="20"/>
                <w:lang w:eastAsia="ja-JP"/>
              </w:rPr>
            </w:pPr>
            <w:r w:rsidRPr="00C902D4">
              <w:rPr>
                <w:rFonts w:cs="Arial"/>
                <w:bCs/>
                <w:color w:val="000000"/>
                <w:sz w:val="20"/>
                <w:szCs w:val="20"/>
                <w:lang w:eastAsia="ja-JP"/>
              </w:rPr>
              <w:t xml:space="preserve">Nếu các thông tin nhập vào hợp lệ </w:t>
            </w:r>
            <w:r w:rsidRPr="00C902D4">
              <w:rPr>
                <w:rFonts w:cs="Arial"/>
                <w:sz w:val="20"/>
                <w:szCs w:val="20"/>
                <w:lang w:eastAsia="ja-JP"/>
              </w:rPr>
              <w:sym w:font="Wingdings" w:char="F0E0"/>
            </w:r>
            <w:r w:rsidRPr="00C902D4">
              <w:rPr>
                <w:rFonts w:cs="Arial"/>
                <w:sz w:val="20"/>
                <w:szCs w:val="20"/>
                <w:lang w:eastAsia="ja-JP"/>
              </w:rPr>
              <w:t xml:space="preserve"> Chương trình hiển thị thông báo “Nhập thành công” và</w:t>
            </w:r>
            <w:r w:rsidRPr="00C902D4">
              <w:rPr>
                <w:rFonts w:cs="Arial"/>
                <w:bCs/>
                <w:color w:val="000000"/>
                <w:sz w:val="20"/>
                <w:szCs w:val="20"/>
                <w:lang w:eastAsia="ja-JP"/>
              </w:rPr>
              <w:t xml:space="preserve"> lưu thông tin vào hệ thống.</w:t>
            </w:r>
          </w:p>
          <w:p w14:paraId="64BBD683" w14:textId="77777777" w:rsidR="007F66A6" w:rsidRPr="00C902D4" w:rsidRDefault="007F66A6" w:rsidP="00AF7805">
            <w:pPr>
              <w:pStyle w:val="ListParagraph"/>
              <w:numPr>
                <w:ilvl w:val="0"/>
                <w:numId w:val="15"/>
              </w:numPr>
              <w:spacing w:before="0" w:after="0" w:line="360" w:lineRule="auto"/>
              <w:ind w:left="720"/>
              <w:rPr>
                <w:rFonts w:cs="Arial"/>
                <w:sz w:val="20"/>
                <w:szCs w:val="20"/>
              </w:rPr>
            </w:pPr>
            <w:r w:rsidRPr="00C902D4">
              <w:rPr>
                <w:rFonts w:cs="Arial"/>
                <w:bCs/>
                <w:color w:val="000000"/>
                <w:sz w:val="20"/>
                <w:szCs w:val="20"/>
                <w:lang w:eastAsia="ja-JP"/>
              </w:rPr>
              <w:lastRenderedPageBreak/>
              <w:t>Nếu các thông tin nhập vào không hợp lệ:</w:t>
            </w:r>
          </w:p>
          <w:p w14:paraId="15214E56" w14:textId="77777777" w:rsidR="007F66A6" w:rsidRPr="00C902D4" w:rsidRDefault="007F66A6" w:rsidP="00AF7805">
            <w:pPr>
              <w:pStyle w:val="ListParagraph"/>
              <w:spacing w:before="0" w:after="0" w:line="360" w:lineRule="auto"/>
              <w:rPr>
                <w:rFonts w:cs="Arial"/>
                <w:sz w:val="20"/>
                <w:szCs w:val="20"/>
              </w:rPr>
            </w:pPr>
            <w:r w:rsidRPr="00C902D4">
              <w:rPr>
                <w:rFonts w:cs="Arial"/>
                <w:bCs/>
                <w:color w:val="000000"/>
                <w:sz w:val="20"/>
                <w:szCs w:val="20"/>
                <w:lang w:eastAsia="ja-JP"/>
              </w:rPr>
              <w:t xml:space="preserve">+ Bỏ trống </w:t>
            </w:r>
            <w:r w:rsidRPr="00C902D4">
              <w:rPr>
                <w:rFonts w:cs="Arial"/>
                <w:sz w:val="20"/>
                <w:szCs w:val="20"/>
              </w:rPr>
              <w:t>trường dữ liệu bắt buộc: Chương trình hiển thị thông báo “Bạn phải nhập các trường bắt buộc trước khi Lưu” và không thực hiện lưu vào hệ thống.</w:t>
            </w:r>
          </w:p>
          <w:p w14:paraId="39C6FE8D" w14:textId="77777777" w:rsidR="007F66A6" w:rsidRPr="00C902D4" w:rsidRDefault="007F66A6" w:rsidP="00AF7805">
            <w:pPr>
              <w:pStyle w:val="ListParagraph"/>
              <w:spacing w:before="0" w:after="0" w:line="360" w:lineRule="auto"/>
              <w:rPr>
                <w:rFonts w:cs="Arial"/>
                <w:sz w:val="20"/>
                <w:szCs w:val="20"/>
              </w:rPr>
            </w:pPr>
            <w:r w:rsidRPr="00C902D4">
              <w:rPr>
                <w:rFonts w:cs="Arial"/>
                <w:sz w:val="20"/>
                <w:szCs w:val="20"/>
              </w:rPr>
              <w:t>+ Nhập sai kiểu dữ liệu: Chương trình hiển thị thông báo “Nhập không thành công” và không thực hiện lưu vào hệ thống.</w:t>
            </w:r>
          </w:p>
          <w:p w14:paraId="222041BD" w14:textId="77777777" w:rsidR="007F66A6" w:rsidRPr="00C902D4" w:rsidRDefault="007F66A6" w:rsidP="00AF7805">
            <w:pPr>
              <w:pStyle w:val="ListParagraph"/>
              <w:spacing w:before="0" w:after="0" w:line="360" w:lineRule="auto"/>
              <w:rPr>
                <w:rFonts w:cs="Arial"/>
                <w:sz w:val="20"/>
                <w:szCs w:val="20"/>
              </w:rPr>
            </w:pPr>
            <w:r w:rsidRPr="00C902D4">
              <w:rPr>
                <w:rFonts w:cs="Arial"/>
                <w:sz w:val="20"/>
                <w:szCs w:val="20"/>
              </w:rPr>
              <w:t>+ Nhập sai độ dài: Chương trình sẽ tự động cắt đến độ dài cho phép.</w:t>
            </w:r>
          </w:p>
        </w:tc>
      </w:tr>
      <w:tr w:rsidR="007F66A6" w:rsidRPr="00C902D4" w14:paraId="79784AF9" w14:textId="77777777" w:rsidTr="00494F75">
        <w:tc>
          <w:tcPr>
            <w:tcW w:w="715" w:type="dxa"/>
            <w:vAlign w:val="center"/>
          </w:tcPr>
          <w:p w14:paraId="2C9A2B74" w14:textId="77777777" w:rsidR="007F66A6" w:rsidRPr="00C902D4" w:rsidRDefault="007F66A6" w:rsidP="00AF7805">
            <w:pPr>
              <w:pStyle w:val="ListParagraph"/>
              <w:numPr>
                <w:ilvl w:val="0"/>
                <w:numId w:val="79"/>
              </w:numPr>
              <w:tabs>
                <w:tab w:val="left" w:pos="630"/>
              </w:tabs>
              <w:spacing w:before="60" w:after="60" w:line="360" w:lineRule="auto"/>
              <w:ind w:left="504"/>
              <w:contextualSpacing/>
              <w:jc w:val="center"/>
              <w:rPr>
                <w:rFonts w:cs="Arial"/>
                <w:sz w:val="20"/>
                <w:szCs w:val="20"/>
              </w:rPr>
            </w:pPr>
          </w:p>
        </w:tc>
        <w:tc>
          <w:tcPr>
            <w:tcW w:w="2160" w:type="dxa"/>
            <w:vAlign w:val="center"/>
          </w:tcPr>
          <w:p w14:paraId="3181D2BD" w14:textId="77777777" w:rsidR="007F66A6" w:rsidRPr="00C902D4" w:rsidRDefault="007F66A6" w:rsidP="00AF7805">
            <w:pPr>
              <w:tabs>
                <w:tab w:val="left" w:pos="630"/>
              </w:tabs>
              <w:spacing w:before="60" w:after="60" w:line="360" w:lineRule="auto"/>
              <w:contextualSpacing/>
              <w:rPr>
                <w:rFonts w:ascii="Arial" w:hAnsi="Arial" w:cs="Arial"/>
                <w:sz w:val="20"/>
              </w:rPr>
            </w:pPr>
            <w:r w:rsidRPr="00C902D4">
              <w:rPr>
                <w:rFonts w:ascii="Arial" w:hAnsi="Arial" w:cs="Arial"/>
                <w:sz w:val="20"/>
              </w:rPr>
              <w:t>Xem chi tiết</w:t>
            </w:r>
          </w:p>
        </w:tc>
        <w:tc>
          <w:tcPr>
            <w:tcW w:w="7110" w:type="dxa"/>
            <w:vAlign w:val="center"/>
          </w:tcPr>
          <w:p w14:paraId="5C7E6F14" w14:textId="77777777" w:rsidR="007F66A6" w:rsidRPr="00C902D4" w:rsidRDefault="007F66A6"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Khi chọn vào một bản ghi trong lưới dữ liệu bên trái. Hệ thống sẽ hiển thị chi tiết thông tin sang vùng thông tin nhập để người dùng xem lại.</w:t>
            </w:r>
          </w:p>
        </w:tc>
      </w:tr>
      <w:tr w:rsidR="007F66A6" w:rsidRPr="00C902D4" w14:paraId="45769D8C" w14:textId="77777777" w:rsidTr="00494F75">
        <w:tc>
          <w:tcPr>
            <w:tcW w:w="715" w:type="dxa"/>
            <w:vAlign w:val="center"/>
          </w:tcPr>
          <w:p w14:paraId="16E12433" w14:textId="77777777" w:rsidR="007F66A6" w:rsidRPr="00C902D4" w:rsidRDefault="007F66A6" w:rsidP="00AF7805">
            <w:pPr>
              <w:pStyle w:val="ListParagraph"/>
              <w:numPr>
                <w:ilvl w:val="0"/>
                <w:numId w:val="79"/>
              </w:numPr>
              <w:tabs>
                <w:tab w:val="left" w:pos="630"/>
              </w:tabs>
              <w:spacing w:before="60" w:after="60" w:line="360" w:lineRule="auto"/>
              <w:ind w:left="504"/>
              <w:contextualSpacing/>
              <w:jc w:val="center"/>
              <w:rPr>
                <w:rFonts w:cs="Arial"/>
                <w:sz w:val="20"/>
                <w:szCs w:val="20"/>
              </w:rPr>
            </w:pPr>
          </w:p>
        </w:tc>
        <w:tc>
          <w:tcPr>
            <w:tcW w:w="2160" w:type="dxa"/>
            <w:vAlign w:val="center"/>
          </w:tcPr>
          <w:p w14:paraId="5636882D" w14:textId="77777777" w:rsidR="007F66A6" w:rsidRPr="00C902D4" w:rsidRDefault="007F66A6" w:rsidP="00AF7805">
            <w:pPr>
              <w:tabs>
                <w:tab w:val="left" w:pos="630"/>
              </w:tabs>
              <w:spacing w:before="60" w:after="60" w:line="360" w:lineRule="auto"/>
              <w:contextualSpacing/>
              <w:rPr>
                <w:rFonts w:ascii="Arial" w:hAnsi="Arial" w:cs="Arial"/>
                <w:sz w:val="20"/>
              </w:rPr>
            </w:pPr>
            <w:r w:rsidRPr="00C902D4">
              <w:rPr>
                <w:rFonts w:ascii="Arial" w:hAnsi="Arial" w:cs="Arial"/>
                <w:sz w:val="20"/>
              </w:rPr>
              <w:t>Chọn</w:t>
            </w:r>
          </w:p>
        </w:tc>
        <w:tc>
          <w:tcPr>
            <w:tcW w:w="7110" w:type="dxa"/>
            <w:vAlign w:val="center"/>
          </w:tcPr>
          <w:p w14:paraId="0513036A" w14:textId="77777777" w:rsidR="007F66A6" w:rsidRPr="00C902D4" w:rsidRDefault="007F66A6"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năng này khi muốn thực hiện đóng màn hình hoặc lấy thông tin danh mục đang chọn sang làm dữ liệu nhập ở 1 màn hình khác đang gọi đến.</w:t>
            </w:r>
          </w:p>
        </w:tc>
      </w:tr>
      <w:tr w:rsidR="007F66A6" w:rsidRPr="00C902D4" w14:paraId="0329F15B" w14:textId="77777777" w:rsidTr="00494F75">
        <w:tc>
          <w:tcPr>
            <w:tcW w:w="715" w:type="dxa"/>
            <w:vAlign w:val="center"/>
          </w:tcPr>
          <w:p w14:paraId="7286EBDB" w14:textId="77777777" w:rsidR="007F66A6" w:rsidRPr="00C902D4" w:rsidRDefault="007F66A6" w:rsidP="00AF7805">
            <w:pPr>
              <w:pStyle w:val="ListParagraph"/>
              <w:numPr>
                <w:ilvl w:val="0"/>
                <w:numId w:val="79"/>
              </w:numPr>
              <w:tabs>
                <w:tab w:val="left" w:pos="630"/>
              </w:tabs>
              <w:spacing w:before="60" w:after="60" w:line="360" w:lineRule="auto"/>
              <w:ind w:left="504"/>
              <w:contextualSpacing/>
              <w:jc w:val="center"/>
              <w:rPr>
                <w:rFonts w:cs="Arial"/>
                <w:sz w:val="20"/>
                <w:szCs w:val="20"/>
              </w:rPr>
            </w:pPr>
          </w:p>
        </w:tc>
        <w:tc>
          <w:tcPr>
            <w:tcW w:w="2160" w:type="dxa"/>
            <w:vAlign w:val="center"/>
          </w:tcPr>
          <w:p w14:paraId="3D133542" w14:textId="77777777" w:rsidR="007F66A6" w:rsidRPr="00C902D4" w:rsidRDefault="007F66A6"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Xóa</w:t>
            </w:r>
          </w:p>
        </w:tc>
        <w:tc>
          <w:tcPr>
            <w:tcW w:w="7110" w:type="dxa"/>
            <w:vAlign w:val="center"/>
          </w:tcPr>
          <w:p w14:paraId="24EEF2D4" w14:textId="77777777" w:rsidR="007F66A6" w:rsidRPr="00C902D4" w:rsidRDefault="007F66A6"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 xml:space="preserve">Người dùng sử dụng chức năng này để chọn xóa 1 bản ghi danh mục. </w:t>
            </w:r>
          </w:p>
          <w:p w14:paraId="7DE67E49" w14:textId="77777777" w:rsidR="007F66A6" w:rsidRPr="00C902D4" w:rsidRDefault="007F66A6" w:rsidP="00AF7805">
            <w:pPr>
              <w:pStyle w:val="ListParagraph"/>
              <w:numPr>
                <w:ilvl w:val="0"/>
                <w:numId w:val="15"/>
              </w:numPr>
              <w:spacing w:before="0" w:after="0" w:line="360" w:lineRule="auto"/>
              <w:ind w:left="720"/>
              <w:rPr>
                <w:rFonts w:cs="Arial"/>
                <w:sz w:val="20"/>
                <w:szCs w:val="20"/>
              </w:rPr>
            </w:pPr>
            <w:r w:rsidRPr="00C902D4">
              <w:rPr>
                <w:rFonts w:cs="Arial"/>
                <w:sz w:val="20"/>
                <w:szCs w:val="20"/>
              </w:rPr>
              <w:t xml:space="preserve">Khi xóa chương trình sẽ hiển thị ra thông báo “Bạn muốn xóa bản ghi không?” và 2 nút [Có], [Không]. </w:t>
            </w:r>
          </w:p>
          <w:p w14:paraId="0E87BD78" w14:textId="77777777" w:rsidR="007F66A6" w:rsidRPr="00C902D4" w:rsidRDefault="007F66A6" w:rsidP="00AF7805">
            <w:pPr>
              <w:pStyle w:val="ListParagraph"/>
              <w:spacing w:before="0" w:after="0" w:line="360" w:lineRule="auto"/>
              <w:rPr>
                <w:rFonts w:cs="Arial"/>
                <w:sz w:val="20"/>
                <w:szCs w:val="20"/>
              </w:rPr>
            </w:pPr>
            <w:r w:rsidRPr="00C902D4">
              <w:rPr>
                <w:rFonts w:cs="Arial"/>
                <w:sz w:val="20"/>
                <w:szCs w:val="20"/>
              </w:rPr>
              <w:t>+ Chọn [Có]: Thì thực hiện xóa bản ghi trên lưới</w:t>
            </w:r>
          </w:p>
          <w:p w14:paraId="087C5D51" w14:textId="77777777" w:rsidR="007F66A6" w:rsidRPr="00C902D4" w:rsidRDefault="007F66A6" w:rsidP="00AF7805">
            <w:pPr>
              <w:pStyle w:val="ListParagraph"/>
              <w:spacing w:before="0" w:after="0" w:line="360" w:lineRule="auto"/>
              <w:rPr>
                <w:rFonts w:cs="Arial"/>
                <w:sz w:val="20"/>
                <w:szCs w:val="20"/>
              </w:rPr>
            </w:pPr>
            <w:r w:rsidRPr="00C902D4">
              <w:rPr>
                <w:rFonts w:cs="Arial"/>
                <w:sz w:val="20"/>
                <w:szCs w:val="20"/>
              </w:rPr>
              <w:t>+ Chọn [Không]: Không xóa bản ghi trên lưới</w:t>
            </w:r>
          </w:p>
          <w:p w14:paraId="2614B329" w14:textId="77777777" w:rsidR="007F66A6" w:rsidRPr="00C902D4" w:rsidRDefault="007F66A6" w:rsidP="00AF7805">
            <w:pPr>
              <w:pStyle w:val="ListParagraph"/>
              <w:numPr>
                <w:ilvl w:val="0"/>
                <w:numId w:val="15"/>
              </w:numPr>
              <w:spacing w:before="0" w:after="0" w:line="360" w:lineRule="auto"/>
              <w:ind w:left="720"/>
              <w:rPr>
                <w:rFonts w:cs="Arial"/>
                <w:sz w:val="20"/>
                <w:szCs w:val="20"/>
              </w:rPr>
            </w:pPr>
            <w:r w:rsidRPr="00C902D4">
              <w:rPr>
                <w:rFonts w:cs="Arial"/>
                <w:sz w:val="20"/>
                <w:szCs w:val="20"/>
              </w:rPr>
              <w:t>Chỉ xóa được bản ghi chưa sử dụng ở chức năng: Thiết lập ca mặc định và Xếp ca làm việc</w:t>
            </w:r>
          </w:p>
        </w:tc>
      </w:tr>
      <w:tr w:rsidR="007F66A6" w:rsidRPr="00C902D4" w14:paraId="4BFF451D" w14:textId="77777777" w:rsidTr="00494F75">
        <w:tc>
          <w:tcPr>
            <w:tcW w:w="715" w:type="dxa"/>
            <w:vAlign w:val="center"/>
          </w:tcPr>
          <w:p w14:paraId="7B1CF224" w14:textId="77777777" w:rsidR="007F66A6" w:rsidRPr="00C902D4" w:rsidRDefault="007F66A6" w:rsidP="00AF7805">
            <w:pPr>
              <w:pStyle w:val="ListParagraph"/>
              <w:numPr>
                <w:ilvl w:val="0"/>
                <w:numId w:val="79"/>
              </w:numPr>
              <w:tabs>
                <w:tab w:val="left" w:pos="630"/>
              </w:tabs>
              <w:spacing w:before="60" w:after="60" w:line="360" w:lineRule="auto"/>
              <w:ind w:left="504"/>
              <w:contextualSpacing/>
              <w:jc w:val="center"/>
              <w:rPr>
                <w:rFonts w:cs="Arial"/>
                <w:sz w:val="20"/>
                <w:szCs w:val="20"/>
              </w:rPr>
            </w:pPr>
          </w:p>
        </w:tc>
        <w:tc>
          <w:tcPr>
            <w:tcW w:w="2160" w:type="dxa"/>
            <w:vAlign w:val="center"/>
          </w:tcPr>
          <w:p w14:paraId="2082573A" w14:textId="77777777" w:rsidR="007F66A6" w:rsidRPr="00C902D4" w:rsidRDefault="007F66A6"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4359181F" w14:textId="77777777" w:rsidR="007F66A6" w:rsidRPr="00C902D4" w:rsidRDefault="007F66A6"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xuất file excel danh mục đã khai báo trong hệ thống.</w:t>
            </w:r>
          </w:p>
        </w:tc>
      </w:tr>
    </w:tbl>
    <w:p w14:paraId="1B0B39F0" w14:textId="77777777" w:rsidR="007F66A6" w:rsidRPr="00C902D4" w:rsidRDefault="007F66A6"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t xml:space="preserve">Màn hình </w:t>
      </w:r>
    </w:p>
    <w:p w14:paraId="18BA5BD8" w14:textId="341ACC20" w:rsidR="007F66A6" w:rsidRPr="00C902D4" w:rsidRDefault="00773A1B" w:rsidP="00AF7805">
      <w:pPr>
        <w:spacing w:line="360" w:lineRule="auto"/>
        <w:rPr>
          <w:rFonts w:ascii="Arial" w:hAnsi="Arial" w:cs="Arial"/>
          <w:i/>
          <w:noProof/>
          <w:color w:val="4F81BD" w:themeColor="accent1"/>
          <w:sz w:val="20"/>
        </w:rPr>
      </w:pPr>
      <w:ins w:id="192" w:author="Admin" w:date="2017-12-03T20:14:00Z">
        <w:r w:rsidRPr="00C902D4">
          <w:rPr>
            <w:rFonts w:ascii="Arial" w:hAnsi="Arial" w:cs="Arial"/>
            <w:noProof/>
            <w:sz w:val="20"/>
            <w:lang w:eastAsia="ja-JP"/>
            <w:rPrChange w:id="193" w:author="Unknown">
              <w:rPr>
                <w:noProof/>
                <w:lang w:eastAsia="ja-JP"/>
              </w:rPr>
            </w:rPrChange>
          </w:rPr>
          <w:drawing>
            <wp:inline distT="0" distB="0" distL="0" distR="0" wp14:anchorId="0315A452" wp14:editId="11CC0FD7">
              <wp:extent cx="5761990" cy="2511358"/>
              <wp:effectExtent l="0" t="0" r="0" b="3810"/>
              <wp:docPr id="51" name="Picture 51" descr="C:\Users\Admin\AppData\Local\Temp\flaBBB8.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flaBBB8.tmp\Snapshot.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61990" cy="2511358"/>
                      </a:xfrm>
                      <a:prstGeom prst="rect">
                        <a:avLst/>
                      </a:prstGeom>
                      <a:noFill/>
                      <a:ln>
                        <a:noFill/>
                      </a:ln>
                    </pic:spPr>
                  </pic:pic>
                </a:graphicData>
              </a:graphic>
            </wp:inline>
          </w:drawing>
        </w:r>
      </w:ins>
    </w:p>
    <w:p w14:paraId="40623507" w14:textId="087B9868" w:rsidR="007F66A6" w:rsidRPr="00C902D4" w:rsidRDefault="007F66A6"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 xml:space="preserve">Màn hình: </w:t>
      </w:r>
      <w:r w:rsidR="00463ACE" w:rsidRPr="00C902D4">
        <w:rPr>
          <w:rFonts w:ascii="Arial" w:hAnsi="Arial" w:cs="Arial"/>
          <w:i/>
          <w:noProof/>
          <w:color w:val="000000" w:themeColor="text1"/>
          <w:sz w:val="20"/>
        </w:rPr>
        <w:t>Thiết lập tiêu chi đánh giá cho cấp nhân viên theo kỳ đánh giá</w:t>
      </w:r>
    </w:p>
    <w:p w14:paraId="136B146E" w14:textId="77777777" w:rsidR="002B1138" w:rsidRPr="00C902D4" w:rsidRDefault="002B1138" w:rsidP="00AF7805">
      <w:pPr>
        <w:pStyle w:val="Heading5"/>
        <w:tabs>
          <w:tab w:val="clear" w:pos="1458"/>
          <w:tab w:val="num" w:pos="1080"/>
        </w:tabs>
        <w:spacing w:line="360" w:lineRule="auto"/>
        <w:ind w:hanging="1458"/>
        <w:rPr>
          <w:rFonts w:ascii="Arial" w:hAnsi="Arial" w:cs="Arial"/>
          <w:sz w:val="20"/>
          <w:szCs w:val="20"/>
        </w:rPr>
      </w:pPr>
      <w:bookmarkStart w:id="194" w:name="_Toc500066014"/>
      <w:bookmarkStart w:id="195" w:name="_Toc500541252"/>
      <w:r w:rsidRPr="00C902D4">
        <w:rPr>
          <w:rFonts w:ascii="Arial" w:hAnsi="Arial" w:cs="Arial"/>
          <w:sz w:val="20"/>
          <w:szCs w:val="20"/>
        </w:rPr>
        <w:t>Gán tiêu chí đánh giá cho CBNV</w:t>
      </w:r>
      <w:bookmarkEnd w:id="194"/>
      <w:bookmarkEnd w:id="195"/>
    </w:p>
    <w:p w14:paraId="7C81AF9B" w14:textId="77777777" w:rsidR="00494F75" w:rsidRPr="00C902D4" w:rsidRDefault="00494F75" w:rsidP="00AF7805">
      <w:pPr>
        <w:pStyle w:val="Heading6"/>
        <w:spacing w:line="360" w:lineRule="auto"/>
        <w:rPr>
          <w:rFonts w:ascii="Arial" w:hAnsi="Arial" w:cs="Arial"/>
          <w:b/>
          <w:i w:val="0"/>
          <w:sz w:val="20"/>
          <w:szCs w:val="20"/>
        </w:rPr>
      </w:pPr>
      <w:r w:rsidRPr="00C902D4">
        <w:rPr>
          <w:rFonts w:ascii="Arial" w:hAnsi="Arial" w:cs="Arial"/>
          <w:b/>
          <w:i w:val="0"/>
          <w:sz w:val="20"/>
          <w:szCs w:val="20"/>
        </w:rPr>
        <w:lastRenderedPageBreak/>
        <w:t>Mối quan hệ giữa các chức năng</w:t>
      </w:r>
    </w:p>
    <w:p w14:paraId="163AD4C8" w14:textId="7153CAA8" w:rsidR="00494F75" w:rsidRPr="00C902D4" w:rsidRDefault="003C6798" w:rsidP="00AF7805">
      <w:pPr>
        <w:spacing w:line="360" w:lineRule="auto"/>
        <w:rPr>
          <w:rFonts w:ascii="Arial" w:hAnsi="Arial" w:cs="Arial"/>
          <w:sz w:val="20"/>
        </w:rPr>
      </w:pPr>
      <w:r w:rsidRPr="00C902D4">
        <w:rPr>
          <w:rFonts w:ascii="Arial" w:hAnsi="Arial" w:cs="Arial"/>
          <w:sz w:val="20"/>
        </w:rPr>
        <w:object w:dxaOrig="14761" w:dyaOrig="5981" w14:anchorId="462437F4">
          <v:shape id="_x0000_i2512" type="#_x0000_t75" style="width:453pt;height:183.5pt" o:ole="">
            <v:imagedata r:id="rId234" o:title=""/>
          </v:shape>
          <o:OLEObject Type="Embed" ProgID="Visio.Drawing.15" ShapeID="_x0000_i2512" DrawAspect="Content" ObjectID="_1574283866" r:id="rId235"/>
        </w:object>
      </w:r>
    </w:p>
    <w:p w14:paraId="6A01BFB7" w14:textId="77777777" w:rsidR="00494F75" w:rsidRPr="00C902D4" w:rsidRDefault="00494F75" w:rsidP="00AF7805">
      <w:pPr>
        <w:pStyle w:val="Heading6"/>
        <w:spacing w:line="360" w:lineRule="auto"/>
        <w:rPr>
          <w:rFonts w:ascii="Arial" w:hAnsi="Arial" w:cs="Arial"/>
          <w:b/>
          <w:i w:val="0"/>
          <w:sz w:val="20"/>
          <w:szCs w:val="20"/>
        </w:rPr>
      </w:pPr>
      <w:r w:rsidRPr="00C902D4">
        <w:rPr>
          <w:rFonts w:ascii="Arial" w:hAnsi="Arial" w:cs="Arial"/>
          <w:b/>
          <w:i w:val="0"/>
          <w:sz w:val="20"/>
          <w:szCs w:val="20"/>
        </w:rPr>
        <w:t>Mục đích, vai trò thực hiện, bước thực hiện</w:t>
      </w:r>
    </w:p>
    <w:p w14:paraId="6024BF1F" w14:textId="77777777" w:rsidR="00494F75" w:rsidRPr="00C902D4" w:rsidRDefault="00494F75" w:rsidP="00AF7805">
      <w:pPr>
        <w:pStyle w:val="atext"/>
        <w:spacing w:line="360" w:lineRule="auto"/>
        <w:ind w:left="360"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09A0BE02" w14:textId="77777777" w:rsidR="002B1138" w:rsidRPr="00C902D4" w:rsidRDefault="002B1138" w:rsidP="00AF7805">
      <w:pPr>
        <w:pStyle w:val="ListParagraph"/>
        <w:keepLines/>
        <w:numPr>
          <w:ilvl w:val="0"/>
          <w:numId w:val="74"/>
        </w:numPr>
        <w:spacing w:before="0" w:after="160" w:line="360" w:lineRule="auto"/>
        <w:contextualSpacing/>
        <w:jc w:val="both"/>
        <w:rPr>
          <w:rFonts w:cs="Arial"/>
          <w:sz w:val="20"/>
          <w:szCs w:val="20"/>
        </w:rPr>
      </w:pPr>
      <w:r w:rsidRPr="00C902D4">
        <w:rPr>
          <w:rFonts w:cs="Arial"/>
          <w:sz w:val="20"/>
          <w:szCs w:val="20"/>
        </w:rPr>
        <w:t>Gán các tiêu chí đánh giá của CBNV, CBNV thuộc chức danh nào thì hệ thống sẽ tự động lấy các tiêu chí đánh giá theo vị trí chức danh và cho phép thay đổi, điều chỉnh các tiêu chí vào trọng số của các tiêu chí.</w:t>
      </w:r>
    </w:p>
    <w:p w14:paraId="2BD76671" w14:textId="77777777" w:rsidR="00494F75" w:rsidRPr="00C902D4" w:rsidRDefault="00494F75"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181C536" w14:textId="35B3485B" w:rsidR="00494F75" w:rsidRPr="00C902D4" w:rsidRDefault="00494F75" w:rsidP="00AF7805">
      <w:pPr>
        <w:pStyle w:val="-Thng"/>
        <w:numPr>
          <w:ilvl w:val="0"/>
          <w:numId w:val="12"/>
        </w:numPr>
        <w:rPr>
          <w:rFonts w:cs="Arial"/>
        </w:rPr>
      </w:pPr>
      <w:r w:rsidRPr="00C902D4">
        <w:rPr>
          <w:rFonts w:cs="Arial"/>
        </w:rPr>
        <w:t xml:space="preserve">Đối tượng được quyền </w:t>
      </w:r>
      <w:r w:rsidR="002B1138" w:rsidRPr="00C902D4">
        <w:rPr>
          <w:rFonts w:cs="Arial"/>
          <w:lang w:val="en-US"/>
        </w:rPr>
        <w:t>được gán tiêu chí đánh giá cho nhân viên</w:t>
      </w:r>
    </w:p>
    <w:p w14:paraId="6A775905" w14:textId="77777777" w:rsidR="00494F75" w:rsidRPr="00C902D4" w:rsidRDefault="00494F75" w:rsidP="00AF7805">
      <w:pPr>
        <w:pStyle w:val="atext"/>
        <w:spacing w:line="360" w:lineRule="auto"/>
        <w:ind w:firstLine="36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7F9EFBB1" w14:textId="37A16626" w:rsidR="00494F75" w:rsidRPr="00C902D4" w:rsidRDefault="00494F75" w:rsidP="00AF7805">
      <w:pPr>
        <w:pStyle w:val="atext"/>
        <w:numPr>
          <w:ilvl w:val="0"/>
          <w:numId w:val="8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Người dùng đăng nhập vào hệ thống để </w:t>
      </w:r>
      <w:r w:rsidR="002B1138" w:rsidRPr="00C902D4">
        <w:rPr>
          <w:rFonts w:ascii="Arial" w:hAnsi="Arial" w:cs="Arial"/>
          <w:color w:val="000000" w:themeColor="text1"/>
          <w:sz w:val="20"/>
          <w:szCs w:val="20"/>
        </w:rPr>
        <w:t>gán tiêu chí đánh giá cho nhân viên</w:t>
      </w:r>
    </w:p>
    <w:p w14:paraId="43286D47" w14:textId="77777777" w:rsidR="002B1138" w:rsidRPr="00C902D4" w:rsidRDefault="00494F75" w:rsidP="00AF7805">
      <w:pPr>
        <w:pStyle w:val="atext"/>
        <w:numPr>
          <w:ilvl w:val="0"/>
          <w:numId w:val="8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 Chọn chức năng: Hoạch định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Hệ thống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Đánh giá</w:t>
      </w:r>
      <w:r w:rsidRPr="00C902D4">
        <w:rPr>
          <w:rFonts w:ascii="Arial" w:hAnsi="Arial" w:cs="Arial"/>
          <w:color w:val="000000" w:themeColor="text1"/>
          <w:sz w:val="20"/>
          <w:szCs w:val="20"/>
        </w:rPr>
        <w:sym w:font="Wingdings" w:char="F0E0"/>
      </w:r>
      <w:r w:rsidR="002B1138" w:rsidRPr="00C902D4">
        <w:rPr>
          <w:rFonts w:ascii="Arial" w:hAnsi="Arial" w:cs="Arial"/>
          <w:color w:val="000000" w:themeColor="text1"/>
          <w:sz w:val="20"/>
          <w:szCs w:val="20"/>
        </w:rPr>
        <w:t xml:space="preserve"> Gán tiêu chí đánh giá cho nhân viên</w:t>
      </w:r>
      <w:r w:rsidRPr="00C902D4">
        <w:rPr>
          <w:rFonts w:ascii="Arial" w:hAnsi="Arial" w:cs="Arial"/>
          <w:color w:val="000000" w:themeColor="text1"/>
          <w:sz w:val="20"/>
          <w:szCs w:val="20"/>
        </w:rPr>
        <w:t xml:space="preserve">. Chương trình hiển thị màn hình </w:t>
      </w:r>
      <w:r w:rsidR="002B1138" w:rsidRPr="00C902D4">
        <w:rPr>
          <w:rFonts w:ascii="Arial" w:hAnsi="Arial" w:cs="Arial"/>
          <w:color w:val="000000" w:themeColor="text1"/>
          <w:sz w:val="20"/>
          <w:szCs w:val="20"/>
        </w:rPr>
        <w:t>gán tiêu chí đánh giá cho nhân viên</w:t>
      </w:r>
      <w:r w:rsidRPr="00C902D4">
        <w:rPr>
          <w:rFonts w:ascii="Arial" w:hAnsi="Arial" w:cs="Arial"/>
          <w:color w:val="000000" w:themeColor="text1"/>
          <w:sz w:val="20"/>
          <w:szCs w:val="20"/>
        </w:rPr>
        <w:t xml:space="preserve">. </w:t>
      </w:r>
      <w:r w:rsidR="002B1138" w:rsidRPr="00C902D4">
        <w:rPr>
          <w:rFonts w:ascii="Arial" w:hAnsi="Arial" w:cs="Arial"/>
          <w:color w:val="000000" w:themeColor="text1"/>
          <w:sz w:val="20"/>
          <w:szCs w:val="20"/>
        </w:rPr>
        <w:t>Các tiêu chí đánh giá gắn cho nhân viên sẽ hiển thị khi CBNV đăng ký vào Cổng thông tin nhân sự để thực hiện đánh giá.</w:t>
      </w:r>
    </w:p>
    <w:p w14:paraId="186496EE" w14:textId="05F25EC6" w:rsidR="002B1138" w:rsidRPr="00C902D4" w:rsidRDefault="002B1138" w:rsidP="00AF7805">
      <w:pPr>
        <w:pStyle w:val="atext"/>
        <w:numPr>
          <w:ilvl w:val="0"/>
          <w:numId w:val="80"/>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 xml:space="preserve">Bước 3 : </w:t>
      </w:r>
      <w:r w:rsidRPr="00C902D4">
        <w:rPr>
          <w:rFonts w:ascii="Arial" w:hAnsi="Arial" w:cs="Arial"/>
          <w:color w:val="000000" w:themeColor="text1"/>
          <w:sz w:val="20"/>
          <w:szCs w:val="20"/>
        </w:rPr>
        <w:t>Hệ thống hiển thị các tiêu chí đánh giá của CBNV theo tiêu chí đánh giá theo chức danh (CBNV thuộc chức danh nào sẽ hiển thị tiêu chí đánh giá theo chức danh đã gán ở phần Thiết lập tiêu chí đánh giá cho vị trí chức danh). Sau khi hiển thị các tiêu chí đánh giá theo chức danh thì người dùng có thể điều chỉnh được các tiêu chí, trọng số cho tiêu chí đánh giá.</w:t>
      </w:r>
    </w:p>
    <w:p w14:paraId="47E0C7EA" w14:textId="77777777" w:rsidR="00494F75" w:rsidRPr="00C902D4" w:rsidRDefault="00494F75" w:rsidP="00AF7805">
      <w:pPr>
        <w:pStyle w:val="Heading6"/>
        <w:spacing w:line="360" w:lineRule="auto"/>
        <w:rPr>
          <w:rFonts w:ascii="Arial" w:hAnsi="Arial" w:cs="Arial"/>
          <w:b/>
          <w:i w:val="0"/>
          <w:sz w:val="20"/>
          <w:szCs w:val="20"/>
        </w:rPr>
      </w:pPr>
      <w:r w:rsidRPr="00C902D4">
        <w:rPr>
          <w:rFonts w:ascii="Arial" w:hAnsi="Arial" w:cs="Arial"/>
          <w:b/>
          <w:i w:val="0"/>
          <w:sz w:val="20"/>
          <w:szCs w:val="20"/>
        </w:rPr>
        <w:t>Trường thông tin</w:t>
      </w:r>
    </w:p>
    <w:p w14:paraId="15624596" w14:textId="77777777" w:rsidR="00494F75" w:rsidRPr="00C902D4" w:rsidRDefault="00494F75" w:rsidP="00AF7805">
      <w:pPr>
        <w:spacing w:line="360" w:lineRule="auto"/>
        <w:rPr>
          <w:rFonts w:ascii="Arial" w:hAnsi="Arial" w:cs="Arial"/>
          <w:b/>
          <w:i/>
          <w:sz w:val="20"/>
        </w:rPr>
      </w:pPr>
      <w:r w:rsidRPr="00C902D4">
        <w:rPr>
          <w:rFonts w:ascii="Arial" w:hAnsi="Arial" w:cs="Arial"/>
          <w:b/>
          <w:i/>
          <w:sz w:val="20"/>
        </w:rPr>
        <w:t>Vùng nhập thông tin:</w:t>
      </w:r>
    </w:p>
    <w:p w14:paraId="76143C58" w14:textId="77777777" w:rsidR="00494F75" w:rsidRPr="00C902D4" w:rsidRDefault="00494F75" w:rsidP="00AF7805">
      <w:pPr>
        <w:spacing w:line="360" w:lineRule="auto"/>
        <w:rPr>
          <w:rFonts w:ascii="Arial" w:hAnsi="Arial" w:cs="Arial"/>
          <w:b/>
          <w:i/>
          <w:sz w:val="20"/>
        </w:rPr>
      </w:pPr>
    </w:p>
    <w:tbl>
      <w:tblPr>
        <w:tblW w:w="9225"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209"/>
        <w:gridCol w:w="818"/>
        <w:gridCol w:w="555"/>
        <w:gridCol w:w="838"/>
        <w:gridCol w:w="1057"/>
        <w:gridCol w:w="939"/>
        <w:gridCol w:w="1927"/>
        <w:gridCol w:w="1288"/>
      </w:tblGrid>
      <w:tr w:rsidR="00BE4444" w:rsidRPr="00C902D4" w14:paraId="79BAD882" w14:textId="77777777" w:rsidTr="00BE4444">
        <w:trPr>
          <w:trHeight w:val="1005"/>
        </w:trPr>
        <w:tc>
          <w:tcPr>
            <w:tcW w:w="0" w:type="auto"/>
            <w:shd w:val="clear" w:color="auto" w:fill="auto"/>
            <w:vAlign w:val="center"/>
            <w:hideMark/>
          </w:tcPr>
          <w:p w14:paraId="015BE64C"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lastRenderedPageBreak/>
              <w:t>STT</w:t>
            </w:r>
          </w:p>
        </w:tc>
        <w:tc>
          <w:tcPr>
            <w:tcW w:w="0" w:type="auto"/>
            <w:shd w:val="clear" w:color="auto" w:fill="auto"/>
            <w:vAlign w:val="center"/>
            <w:hideMark/>
          </w:tcPr>
          <w:p w14:paraId="3D9E9B7F"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08C01F39"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4D7A829B"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6FF15749"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18AE89B4"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7AE56D5E"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4EA1AB14"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288" w:type="dxa"/>
            <w:shd w:val="clear" w:color="auto" w:fill="auto"/>
            <w:vAlign w:val="center"/>
            <w:hideMark/>
          </w:tcPr>
          <w:p w14:paraId="2B2D08E4" w14:textId="77777777" w:rsidR="00494F75" w:rsidRPr="00C902D4" w:rsidRDefault="00494F7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BE4444" w:rsidRPr="00C902D4" w14:paraId="0A14FF88" w14:textId="77777777" w:rsidTr="00BE4444">
        <w:trPr>
          <w:trHeight w:val="503"/>
          <w:tblHeader/>
        </w:trPr>
        <w:tc>
          <w:tcPr>
            <w:tcW w:w="9225" w:type="dxa"/>
            <w:gridSpan w:val="9"/>
            <w:shd w:val="clear" w:color="auto" w:fill="auto"/>
            <w:vAlign w:val="center"/>
          </w:tcPr>
          <w:p w14:paraId="49D84D29" w14:textId="4487FA19" w:rsidR="00BE4444" w:rsidRPr="00C902D4" w:rsidRDefault="00BE4444" w:rsidP="00AF7805">
            <w:pPr>
              <w:spacing w:before="0" w:after="0" w:line="360" w:lineRule="auto"/>
              <w:rPr>
                <w:rFonts w:ascii="Arial" w:hAnsi="Arial" w:cs="Arial"/>
                <w:b/>
                <w:bCs/>
                <w:color w:val="000000"/>
                <w:sz w:val="20"/>
                <w:lang w:eastAsia="ja-JP"/>
              </w:rPr>
            </w:pPr>
            <w:r w:rsidRPr="00C902D4">
              <w:rPr>
                <w:rFonts w:ascii="Arial" w:hAnsi="Arial" w:cs="Arial"/>
                <w:b/>
                <w:bCs/>
                <w:color w:val="000000"/>
                <w:sz w:val="20"/>
                <w:lang w:eastAsia="ja-JP"/>
              </w:rPr>
              <w:t>Tìm kiếm</w:t>
            </w:r>
          </w:p>
        </w:tc>
      </w:tr>
      <w:tr w:rsidR="00BE4444" w:rsidRPr="00C902D4" w14:paraId="62E50D1E" w14:textId="77777777" w:rsidTr="00494F75">
        <w:trPr>
          <w:trHeight w:val="313"/>
        </w:trPr>
        <w:tc>
          <w:tcPr>
            <w:tcW w:w="0" w:type="auto"/>
            <w:shd w:val="clear" w:color="auto" w:fill="auto"/>
            <w:vAlign w:val="center"/>
          </w:tcPr>
          <w:p w14:paraId="1010F096" w14:textId="77777777" w:rsidR="00532CC2" w:rsidRPr="00C902D4" w:rsidRDefault="00532CC2" w:rsidP="00AF7805">
            <w:pPr>
              <w:pStyle w:val="ListParagraph"/>
              <w:numPr>
                <w:ilvl w:val="0"/>
                <w:numId w:val="81"/>
              </w:numPr>
              <w:spacing w:before="0" w:after="0" w:line="360" w:lineRule="auto"/>
              <w:ind w:left="504"/>
              <w:rPr>
                <w:rFonts w:cs="Arial"/>
                <w:color w:val="000000"/>
                <w:sz w:val="20"/>
                <w:szCs w:val="20"/>
                <w:lang w:eastAsia="ja-JP"/>
              </w:rPr>
            </w:pPr>
          </w:p>
        </w:tc>
        <w:tc>
          <w:tcPr>
            <w:tcW w:w="0" w:type="auto"/>
            <w:shd w:val="clear" w:color="auto" w:fill="auto"/>
            <w:vAlign w:val="center"/>
          </w:tcPr>
          <w:p w14:paraId="74EA599F" w14:textId="0DB68DBB" w:rsidR="00532CC2" w:rsidRPr="00C902D4" w:rsidRDefault="00BE4444" w:rsidP="00AF7805">
            <w:pPr>
              <w:spacing w:before="0" w:after="0" w:line="360" w:lineRule="auto"/>
              <w:rPr>
                <w:rFonts w:ascii="Arial" w:hAnsi="Arial" w:cs="Arial"/>
                <w:color w:val="000000"/>
                <w:sz w:val="20"/>
                <w:lang w:val="vi-VN" w:eastAsia="ja-JP"/>
              </w:rPr>
            </w:pPr>
            <w:r w:rsidRPr="00C902D4">
              <w:rPr>
                <w:rFonts w:ascii="Arial" w:hAnsi="Arial" w:cs="Arial"/>
                <w:color w:val="000000"/>
                <w:sz w:val="20"/>
              </w:rPr>
              <w:t>Năm</w:t>
            </w:r>
          </w:p>
        </w:tc>
        <w:tc>
          <w:tcPr>
            <w:tcW w:w="0" w:type="auto"/>
            <w:shd w:val="clear" w:color="auto" w:fill="auto"/>
            <w:vAlign w:val="center"/>
          </w:tcPr>
          <w:p w14:paraId="5D7D0C44" w14:textId="75874B15" w:rsidR="00532CC2"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sz w:val="20"/>
              </w:rPr>
              <w:t>Date</w:t>
            </w:r>
          </w:p>
        </w:tc>
        <w:tc>
          <w:tcPr>
            <w:tcW w:w="0" w:type="auto"/>
            <w:shd w:val="clear" w:color="auto" w:fill="auto"/>
            <w:vAlign w:val="center"/>
          </w:tcPr>
          <w:p w14:paraId="214C6EF0" w14:textId="1D3BC37D" w:rsidR="00532CC2" w:rsidRPr="00C902D4" w:rsidRDefault="00532CC2"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C48A5B0" w14:textId="4692965D" w:rsidR="00532CC2" w:rsidRPr="00C902D4" w:rsidRDefault="00532CC2" w:rsidP="00AF7805">
            <w:pPr>
              <w:spacing w:before="0" w:after="0" w:line="360" w:lineRule="auto"/>
              <w:rPr>
                <w:rFonts w:ascii="Arial" w:hAnsi="Arial" w:cs="Arial"/>
                <w:color w:val="000000"/>
                <w:sz w:val="20"/>
                <w:lang w:eastAsia="ja-JP"/>
              </w:rPr>
            </w:pPr>
            <w:r w:rsidRPr="00C902D4">
              <w:rPr>
                <w:rFonts w:ascii="Arial" w:hAnsi="Arial" w:cs="Arial"/>
                <w:sz w:val="20"/>
              </w:rPr>
              <w:t>Có</w:t>
            </w:r>
          </w:p>
        </w:tc>
        <w:tc>
          <w:tcPr>
            <w:tcW w:w="0" w:type="auto"/>
            <w:shd w:val="clear" w:color="auto" w:fill="auto"/>
            <w:vAlign w:val="center"/>
          </w:tcPr>
          <w:p w14:paraId="5A0902C3" w14:textId="3A8F2A20" w:rsidR="00532CC2"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kỳ đánh giá</w:t>
            </w:r>
          </w:p>
        </w:tc>
        <w:tc>
          <w:tcPr>
            <w:tcW w:w="0" w:type="auto"/>
            <w:shd w:val="clear" w:color="auto" w:fill="auto"/>
            <w:vAlign w:val="center"/>
          </w:tcPr>
          <w:p w14:paraId="26BBEB07" w14:textId="77777777" w:rsidR="00532CC2" w:rsidRPr="00C902D4" w:rsidRDefault="00532CC2"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2342C82" w14:textId="72BB34FE" w:rsidR="00532CC2" w:rsidRPr="00C902D4" w:rsidRDefault="00532CC2" w:rsidP="00AF7805">
            <w:pPr>
              <w:spacing w:before="0" w:after="0" w:line="360" w:lineRule="auto"/>
              <w:rPr>
                <w:rFonts w:ascii="Arial" w:hAnsi="Arial" w:cs="Arial"/>
                <w:sz w:val="20"/>
              </w:rPr>
            </w:pPr>
            <w:r w:rsidRPr="00C902D4">
              <w:rPr>
                <w:rFonts w:ascii="Arial" w:hAnsi="Arial" w:cs="Arial"/>
                <w:color w:val="000000"/>
                <w:sz w:val="20"/>
                <w:lang w:val="vi-VN"/>
              </w:rPr>
              <w:t xml:space="preserve">Chọn </w:t>
            </w:r>
            <w:r w:rsidR="00BE4444" w:rsidRPr="00C902D4">
              <w:rPr>
                <w:rFonts w:ascii="Arial" w:hAnsi="Arial" w:cs="Arial"/>
                <w:color w:val="000000"/>
                <w:sz w:val="20"/>
              </w:rPr>
              <w:t>năm đánh giá</w:t>
            </w:r>
          </w:p>
        </w:tc>
        <w:tc>
          <w:tcPr>
            <w:tcW w:w="1288" w:type="dxa"/>
            <w:shd w:val="clear" w:color="auto" w:fill="auto"/>
            <w:vAlign w:val="center"/>
          </w:tcPr>
          <w:p w14:paraId="769C3D35" w14:textId="6FA7DD99" w:rsidR="00532CC2" w:rsidRPr="00C902D4" w:rsidRDefault="00532CC2"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 box</w:t>
            </w:r>
          </w:p>
        </w:tc>
      </w:tr>
      <w:tr w:rsidR="00BE4444" w:rsidRPr="00C902D4" w14:paraId="2742D4AA" w14:textId="77777777" w:rsidTr="00494F75">
        <w:trPr>
          <w:trHeight w:val="313"/>
        </w:trPr>
        <w:tc>
          <w:tcPr>
            <w:tcW w:w="0" w:type="auto"/>
            <w:shd w:val="clear" w:color="auto" w:fill="auto"/>
            <w:vAlign w:val="center"/>
          </w:tcPr>
          <w:p w14:paraId="218AD02D" w14:textId="77777777" w:rsidR="00BE4444" w:rsidRPr="00C902D4" w:rsidRDefault="00BE4444" w:rsidP="00AF7805">
            <w:pPr>
              <w:pStyle w:val="ListParagraph"/>
              <w:numPr>
                <w:ilvl w:val="0"/>
                <w:numId w:val="81"/>
              </w:numPr>
              <w:spacing w:before="0" w:after="0" w:line="360" w:lineRule="auto"/>
              <w:ind w:left="504"/>
              <w:rPr>
                <w:rFonts w:cs="Arial"/>
                <w:color w:val="000000"/>
                <w:sz w:val="20"/>
                <w:szCs w:val="20"/>
                <w:lang w:eastAsia="ja-JP"/>
              </w:rPr>
            </w:pPr>
          </w:p>
        </w:tc>
        <w:tc>
          <w:tcPr>
            <w:tcW w:w="0" w:type="auto"/>
            <w:shd w:val="clear" w:color="auto" w:fill="auto"/>
            <w:vAlign w:val="center"/>
          </w:tcPr>
          <w:p w14:paraId="6561189A" w14:textId="4575026A"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Kỳ đánh giá</w:t>
            </w:r>
          </w:p>
        </w:tc>
        <w:tc>
          <w:tcPr>
            <w:tcW w:w="0" w:type="auto"/>
            <w:shd w:val="clear" w:color="auto" w:fill="auto"/>
            <w:vAlign w:val="center"/>
          </w:tcPr>
          <w:p w14:paraId="58F9A602" w14:textId="2F0A8669" w:rsidR="00BE4444" w:rsidRPr="00C902D4" w:rsidRDefault="00BE4444"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7C62814D"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A075A5C" w14:textId="1F7AEE82"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7227123" w14:textId="1C19ABD7"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kỳ đánh giá</w:t>
            </w:r>
          </w:p>
        </w:tc>
        <w:tc>
          <w:tcPr>
            <w:tcW w:w="0" w:type="auto"/>
            <w:shd w:val="clear" w:color="auto" w:fill="auto"/>
            <w:vAlign w:val="center"/>
          </w:tcPr>
          <w:p w14:paraId="3F5B0CE7"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30AD4CF" w14:textId="4A1CC05A" w:rsidR="00BE4444" w:rsidRPr="00C902D4" w:rsidRDefault="00BE4444"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Chọn kỳ đánh giá</w:t>
            </w:r>
          </w:p>
        </w:tc>
        <w:tc>
          <w:tcPr>
            <w:tcW w:w="1288" w:type="dxa"/>
            <w:shd w:val="clear" w:color="auto" w:fill="auto"/>
            <w:vAlign w:val="center"/>
          </w:tcPr>
          <w:p w14:paraId="7192C956" w14:textId="4C0C0F5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Combo box</w:t>
            </w:r>
          </w:p>
        </w:tc>
      </w:tr>
      <w:tr w:rsidR="00BE4444" w:rsidRPr="00C902D4" w14:paraId="27B16BF9" w14:textId="77777777" w:rsidTr="00494F75">
        <w:trPr>
          <w:trHeight w:val="323"/>
        </w:trPr>
        <w:tc>
          <w:tcPr>
            <w:tcW w:w="0" w:type="auto"/>
            <w:shd w:val="clear" w:color="auto" w:fill="auto"/>
            <w:vAlign w:val="center"/>
          </w:tcPr>
          <w:p w14:paraId="08352346" w14:textId="77777777" w:rsidR="00BE4444" w:rsidRPr="00C902D4" w:rsidRDefault="00BE4444" w:rsidP="00AF7805">
            <w:pPr>
              <w:pStyle w:val="ListParagraph"/>
              <w:numPr>
                <w:ilvl w:val="0"/>
                <w:numId w:val="81"/>
              </w:numPr>
              <w:spacing w:before="0" w:after="0" w:line="360" w:lineRule="auto"/>
              <w:ind w:left="504"/>
              <w:rPr>
                <w:rFonts w:cs="Arial"/>
                <w:color w:val="000000"/>
                <w:sz w:val="20"/>
                <w:szCs w:val="20"/>
                <w:lang w:eastAsia="ja-JP"/>
              </w:rPr>
            </w:pPr>
          </w:p>
        </w:tc>
        <w:tc>
          <w:tcPr>
            <w:tcW w:w="0" w:type="auto"/>
            <w:shd w:val="clear" w:color="auto" w:fill="auto"/>
            <w:vAlign w:val="center"/>
          </w:tcPr>
          <w:p w14:paraId="7996F311" w14:textId="16FAB478"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Phòng ban</w:t>
            </w:r>
          </w:p>
        </w:tc>
        <w:tc>
          <w:tcPr>
            <w:tcW w:w="0" w:type="auto"/>
            <w:shd w:val="clear" w:color="auto" w:fill="auto"/>
            <w:vAlign w:val="center"/>
          </w:tcPr>
          <w:p w14:paraId="2EF7CDAF" w14:textId="0EB2304E" w:rsidR="00BE4444" w:rsidRPr="00C902D4" w:rsidRDefault="00BE4444" w:rsidP="00AF7805">
            <w:pPr>
              <w:spacing w:before="0" w:after="0" w:line="360" w:lineRule="auto"/>
              <w:rPr>
                <w:rFonts w:ascii="Arial" w:hAnsi="Arial" w:cs="Arial"/>
                <w:color w:val="000000"/>
                <w:sz w:val="20"/>
              </w:rPr>
            </w:pPr>
            <w:r w:rsidRPr="00C902D4">
              <w:rPr>
                <w:rFonts w:ascii="Arial" w:hAnsi="Arial" w:cs="Arial"/>
                <w:sz w:val="20"/>
              </w:rPr>
              <w:t>Text</w:t>
            </w:r>
          </w:p>
        </w:tc>
        <w:tc>
          <w:tcPr>
            <w:tcW w:w="0" w:type="auto"/>
            <w:shd w:val="clear" w:color="auto" w:fill="auto"/>
            <w:vAlign w:val="center"/>
          </w:tcPr>
          <w:p w14:paraId="739A8BD0" w14:textId="18C74271" w:rsidR="00BE4444" w:rsidRPr="00C902D4" w:rsidRDefault="00BE4444" w:rsidP="00AF7805">
            <w:pPr>
              <w:spacing w:before="0" w:after="0" w:line="360" w:lineRule="auto"/>
              <w:rPr>
                <w:rFonts w:ascii="Arial" w:hAnsi="Arial" w:cs="Arial"/>
                <w:color w:val="000000"/>
                <w:sz w:val="20"/>
              </w:rPr>
            </w:pPr>
          </w:p>
        </w:tc>
        <w:tc>
          <w:tcPr>
            <w:tcW w:w="0" w:type="auto"/>
            <w:shd w:val="clear" w:color="auto" w:fill="auto"/>
            <w:vAlign w:val="center"/>
          </w:tcPr>
          <w:p w14:paraId="0AF29138" w14:textId="79C7F414" w:rsidR="00BE4444" w:rsidRPr="00C902D4" w:rsidRDefault="00BE4444" w:rsidP="00AF7805">
            <w:pPr>
              <w:spacing w:before="0" w:after="0" w:line="360" w:lineRule="auto"/>
              <w:rPr>
                <w:rFonts w:ascii="Arial" w:hAnsi="Arial" w:cs="Arial"/>
                <w:color w:val="000000"/>
                <w:sz w:val="20"/>
              </w:rPr>
            </w:pPr>
            <w:r w:rsidRPr="00C902D4">
              <w:rPr>
                <w:rFonts w:ascii="Arial" w:hAnsi="Arial" w:cs="Arial"/>
                <w:sz w:val="20"/>
              </w:rPr>
              <w:t>Không</w:t>
            </w:r>
          </w:p>
        </w:tc>
        <w:tc>
          <w:tcPr>
            <w:tcW w:w="0" w:type="auto"/>
            <w:shd w:val="clear" w:color="auto" w:fill="auto"/>
            <w:vAlign w:val="center"/>
          </w:tcPr>
          <w:p w14:paraId="16B9BF21" w14:textId="3491C0AF"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Danh mục cơ cấu tổ chức</w:t>
            </w:r>
          </w:p>
        </w:tc>
        <w:tc>
          <w:tcPr>
            <w:tcW w:w="0" w:type="auto"/>
            <w:shd w:val="clear" w:color="auto" w:fill="auto"/>
            <w:vAlign w:val="center"/>
          </w:tcPr>
          <w:p w14:paraId="6EE607CA" w14:textId="77777777" w:rsidR="00BE4444" w:rsidRPr="00C902D4" w:rsidRDefault="00BE4444" w:rsidP="00AF7805">
            <w:pPr>
              <w:spacing w:before="0" w:after="0" w:line="360" w:lineRule="auto"/>
              <w:rPr>
                <w:rFonts w:ascii="Arial" w:hAnsi="Arial" w:cs="Arial"/>
                <w:color w:val="000000"/>
                <w:sz w:val="20"/>
              </w:rPr>
            </w:pPr>
          </w:p>
        </w:tc>
        <w:tc>
          <w:tcPr>
            <w:tcW w:w="0" w:type="auto"/>
            <w:shd w:val="clear" w:color="auto" w:fill="auto"/>
            <w:vAlign w:val="center"/>
          </w:tcPr>
          <w:p w14:paraId="09C5B012" w14:textId="35EB52AC"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Chọn danh sách phòng ban để chọn</w:t>
            </w:r>
          </w:p>
        </w:tc>
        <w:tc>
          <w:tcPr>
            <w:tcW w:w="1288" w:type="dxa"/>
            <w:shd w:val="clear" w:color="auto" w:fill="auto"/>
            <w:vAlign w:val="center"/>
          </w:tcPr>
          <w:p w14:paraId="0000545F" w14:textId="7777777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Combo box</w:t>
            </w:r>
          </w:p>
        </w:tc>
      </w:tr>
      <w:tr w:rsidR="00BE4444" w:rsidRPr="00C902D4" w14:paraId="5D5265A3" w14:textId="77777777" w:rsidTr="00494F75">
        <w:trPr>
          <w:trHeight w:val="323"/>
        </w:trPr>
        <w:tc>
          <w:tcPr>
            <w:tcW w:w="0" w:type="auto"/>
            <w:shd w:val="clear" w:color="auto" w:fill="auto"/>
            <w:vAlign w:val="center"/>
          </w:tcPr>
          <w:p w14:paraId="5C87F06B"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661F3301" w14:textId="6FD397C1" w:rsidR="00BE4444" w:rsidRPr="00C902D4" w:rsidRDefault="00BE4444" w:rsidP="00AF7805">
            <w:pPr>
              <w:spacing w:before="0" w:after="0" w:line="360" w:lineRule="auto"/>
              <w:rPr>
                <w:rFonts w:ascii="Arial" w:hAnsi="Arial" w:cs="Arial"/>
                <w:sz w:val="20"/>
              </w:rPr>
            </w:pPr>
            <w:r w:rsidRPr="00C902D4">
              <w:rPr>
                <w:rFonts w:ascii="Arial" w:hAnsi="Arial" w:cs="Arial"/>
                <w:color w:val="000000"/>
                <w:sz w:val="20"/>
              </w:rPr>
              <w:t>Mã/Tên CBNV</w:t>
            </w:r>
          </w:p>
        </w:tc>
        <w:tc>
          <w:tcPr>
            <w:tcW w:w="0" w:type="auto"/>
            <w:shd w:val="clear" w:color="auto" w:fill="auto"/>
            <w:vAlign w:val="center"/>
          </w:tcPr>
          <w:p w14:paraId="55F48A0C" w14:textId="5A46D23B"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shd w:val="clear" w:color="auto" w:fill="auto"/>
            <w:vAlign w:val="center"/>
          </w:tcPr>
          <w:p w14:paraId="2160E2A6" w14:textId="2F4CAD16"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CE3D08D" w14:textId="17614186"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shd w:val="clear" w:color="auto" w:fill="auto"/>
            <w:vAlign w:val="center"/>
          </w:tcPr>
          <w:p w14:paraId="6AC46752" w14:textId="73B7CADD"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rPr>
              <w:t>Danh mục cơ cấu tổ chức</w:t>
            </w:r>
          </w:p>
        </w:tc>
        <w:tc>
          <w:tcPr>
            <w:tcW w:w="0" w:type="auto"/>
            <w:shd w:val="clear" w:color="auto" w:fill="auto"/>
            <w:vAlign w:val="center"/>
          </w:tcPr>
          <w:p w14:paraId="0BBC942D"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C8D3EAA" w14:textId="73542224"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rPr>
              <w:t>Tìm kiếm theo mã và tên nhân viên</w:t>
            </w:r>
          </w:p>
        </w:tc>
        <w:tc>
          <w:tcPr>
            <w:tcW w:w="1288" w:type="dxa"/>
            <w:shd w:val="clear" w:color="auto" w:fill="auto"/>
            <w:vAlign w:val="center"/>
          </w:tcPr>
          <w:p w14:paraId="31A9E211" w14:textId="77777777"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 box</w:t>
            </w:r>
          </w:p>
        </w:tc>
      </w:tr>
      <w:tr w:rsidR="00BE4444" w:rsidRPr="00C902D4" w14:paraId="67739E8A" w14:textId="77777777" w:rsidTr="00494F75">
        <w:trPr>
          <w:trHeight w:val="80"/>
        </w:trPr>
        <w:tc>
          <w:tcPr>
            <w:tcW w:w="9225" w:type="dxa"/>
            <w:gridSpan w:val="9"/>
            <w:shd w:val="clear" w:color="auto" w:fill="auto"/>
            <w:vAlign w:val="center"/>
          </w:tcPr>
          <w:p w14:paraId="700769D2" w14:textId="515A5DB8" w:rsidR="00BE4444" w:rsidRPr="00C902D4" w:rsidRDefault="00BE4444" w:rsidP="00AF7805">
            <w:pPr>
              <w:spacing w:before="0" w:after="0" w:line="360" w:lineRule="auto"/>
              <w:rPr>
                <w:rFonts w:ascii="Arial" w:hAnsi="Arial" w:cs="Arial"/>
                <w:b/>
                <w:color w:val="000000"/>
                <w:sz w:val="20"/>
              </w:rPr>
            </w:pPr>
            <w:r w:rsidRPr="00C902D4">
              <w:rPr>
                <w:rFonts w:ascii="Arial" w:hAnsi="Arial" w:cs="Arial"/>
                <w:b/>
                <w:sz w:val="20"/>
              </w:rPr>
              <w:t>Danh sách CBNV</w:t>
            </w:r>
          </w:p>
        </w:tc>
      </w:tr>
      <w:tr w:rsidR="00BE4444" w:rsidRPr="00C902D4" w14:paraId="0FE59537" w14:textId="77777777" w:rsidTr="004E1E55">
        <w:trPr>
          <w:trHeight w:val="80"/>
        </w:trPr>
        <w:tc>
          <w:tcPr>
            <w:tcW w:w="0" w:type="auto"/>
            <w:shd w:val="clear" w:color="auto" w:fill="auto"/>
            <w:vAlign w:val="center"/>
          </w:tcPr>
          <w:p w14:paraId="5995FAB5"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69BFE524" w14:textId="60E32041"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Chọn</w:t>
            </w:r>
          </w:p>
        </w:tc>
        <w:tc>
          <w:tcPr>
            <w:tcW w:w="0" w:type="auto"/>
            <w:shd w:val="clear" w:color="auto" w:fill="auto"/>
            <w:vAlign w:val="center"/>
          </w:tcPr>
          <w:p w14:paraId="01C68BCB" w14:textId="362631A4" w:rsidR="00BE4444" w:rsidRPr="00C902D4" w:rsidRDefault="00BE4444" w:rsidP="00AF7805">
            <w:pPr>
              <w:spacing w:before="0" w:after="0" w:line="360" w:lineRule="auto"/>
              <w:rPr>
                <w:rFonts w:ascii="Arial" w:hAnsi="Arial" w:cs="Arial"/>
                <w:sz w:val="20"/>
              </w:rPr>
            </w:pPr>
            <w:r w:rsidRPr="00C902D4">
              <w:rPr>
                <w:rFonts w:ascii="Arial" w:hAnsi="Arial" w:cs="Arial"/>
                <w:sz w:val="20"/>
              </w:rPr>
              <w:t>Tích chọn</w:t>
            </w:r>
          </w:p>
        </w:tc>
        <w:tc>
          <w:tcPr>
            <w:tcW w:w="0" w:type="auto"/>
            <w:shd w:val="clear" w:color="auto" w:fill="auto"/>
            <w:vAlign w:val="center"/>
          </w:tcPr>
          <w:p w14:paraId="38EDABEF" w14:textId="070DC114"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0E9CAB8" w14:textId="2775142B" w:rsidR="00BE4444" w:rsidRPr="00C902D4" w:rsidRDefault="00BE4444"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0A68A81F" w14:textId="4DAC020B"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C065B57" w14:textId="232A4477" w:rsidR="00BE4444" w:rsidRPr="00C902D4" w:rsidRDefault="00BE4444"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 tích</w:t>
            </w:r>
          </w:p>
        </w:tc>
        <w:tc>
          <w:tcPr>
            <w:tcW w:w="0" w:type="auto"/>
            <w:shd w:val="clear" w:color="auto" w:fill="auto"/>
            <w:vAlign w:val="center"/>
          </w:tcPr>
          <w:p w14:paraId="3677424B" w14:textId="667C7391"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 xml:space="preserve">Tích chọn một CBNV </w:t>
            </w:r>
          </w:p>
        </w:tc>
        <w:tc>
          <w:tcPr>
            <w:tcW w:w="1288" w:type="dxa"/>
            <w:shd w:val="clear" w:color="auto" w:fill="auto"/>
            <w:vAlign w:val="center"/>
          </w:tcPr>
          <w:p w14:paraId="1836F870" w14:textId="620B49DA"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2A88C2D6" w14:textId="77777777" w:rsidTr="004E1E55">
        <w:trPr>
          <w:trHeight w:val="80"/>
        </w:trPr>
        <w:tc>
          <w:tcPr>
            <w:tcW w:w="0" w:type="auto"/>
            <w:shd w:val="clear" w:color="auto" w:fill="auto"/>
            <w:vAlign w:val="center"/>
          </w:tcPr>
          <w:p w14:paraId="759A1F1E"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4A8AE52" w14:textId="04594D56"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Mã nhân viên</w:t>
            </w:r>
          </w:p>
        </w:tc>
        <w:tc>
          <w:tcPr>
            <w:tcW w:w="0" w:type="auto"/>
            <w:shd w:val="clear" w:color="auto" w:fill="auto"/>
            <w:vAlign w:val="center"/>
          </w:tcPr>
          <w:p w14:paraId="46345356" w14:textId="724B27FB"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606DD206"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01F0A77" w14:textId="51938A37"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1E172B6" w14:textId="52F849C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0FA9724"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88536FD" w14:textId="4F6A6D6C"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Mã nhân viên</w:t>
            </w:r>
          </w:p>
        </w:tc>
        <w:tc>
          <w:tcPr>
            <w:tcW w:w="1288" w:type="dxa"/>
            <w:shd w:val="clear" w:color="auto" w:fill="auto"/>
            <w:vAlign w:val="center"/>
          </w:tcPr>
          <w:p w14:paraId="099B6BF1" w14:textId="7F92C74A"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024A6754" w14:textId="77777777" w:rsidTr="004E1E55">
        <w:trPr>
          <w:trHeight w:val="80"/>
        </w:trPr>
        <w:tc>
          <w:tcPr>
            <w:tcW w:w="0" w:type="auto"/>
            <w:shd w:val="clear" w:color="auto" w:fill="auto"/>
            <w:vAlign w:val="center"/>
          </w:tcPr>
          <w:p w14:paraId="5BA74DC1"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C5EBFED" w14:textId="70F8890C"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Họ tên</w:t>
            </w:r>
          </w:p>
        </w:tc>
        <w:tc>
          <w:tcPr>
            <w:tcW w:w="0" w:type="auto"/>
            <w:shd w:val="clear" w:color="auto" w:fill="auto"/>
            <w:vAlign w:val="center"/>
          </w:tcPr>
          <w:p w14:paraId="19F5C6A2" w14:textId="4849CC5B"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04D1FF09"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731A901" w14:textId="242A3C98"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172D4FB3"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05752AE"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10BB014" w14:textId="40F4A9B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Họ tên nhân viên</w:t>
            </w:r>
          </w:p>
        </w:tc>
        <w:tc>
          <w:tcPr>
            <w:tcW w:w="1288" w:type="dxa"/>
            <w:shd w:val="clear" w:color="auto" w:fill="auto"/>
          </w:tcPr>
          <w:p w14:paraId="686EEB6B" w14:textId="6BC9E3B2"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4A04E8F6" w14:textId="77777777" w:rsidTr="004E1E55">
        <w:trPr>
          <w:trHeight w:val="80"/>
        </w:trPr>
        <w:tc>
          <w:tcPr>
            <w:tcW w:w="0" w:type="auto"/>
            <w:shd w:val="clear" w:color="auto" w:fill="auto"/>
            <w:vAlign w:val="center"/>
          </w:tcPr>
          <w:p w14:paraId="7B6AB3DD"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478327E3" w14:textId="09AE830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Chức danh</w:t>
            </w:r>
          </w:p>
        </w:tc>
        <w:tc>
          <w:tcPr>
            <w:tcW w:w="0" w:type="auto"/>
            <w:shd w:val="clear" w:color="auto" w:fill="auto"/>
          </w:tcPr>
          <w:p w14:paraId="0D9E10F3" w14:textId="5231A8C8"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03FCF9D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B08A1F7" w14:textId="03635A2E"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53A4ECF"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8EE1905"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14282AD" w14:textId="051FB763"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Chức danh của CBNV</w:t>
            </w:r>
          </w:p>
        </w:tc>
        <w:tc>
          <w:tcPr>
            <w:tcW w:w="1288" w:type="dxa"/>
            <w:shd w:val="clear" w:color="auto" w:fill="auto"/>
          </w:tcPr>
          <w:p w14:paraId="6F9BE09D" w14:textId="3B312212"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5F330A35" w14:textId="77777777" w:rsidTr="004E1E55">
        <w:trPr>
          <w:trHeight w:val="80"/>
        </w:trPr>
        <w:tc>
          <w:tcPr>
            <w:tcW w:w="0" w:type="auto"/>
            <w:shd w:val="clear" w:color="auto" w:fill="auto"/>
            <w:vAlign w:val="center"/>
          </w:tcPr>
          <w:p w14:paraId="396A0966"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3F75457" w14:textId="06E56C2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Phòng ban</w:t>
            </w:r>
          </w:p>
        </w:tc>
        <w:tc>
          <w:tcPr>
            <w:tcW w:w="0" w:type="auto"/>
            <w:shd w:val="clear" w:color="auto" w:fill="auto"/>
          </w:tcPr>
          <w:p w14:paraId="326B4F9E" w14:textId="5624E5CF"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59DA3B36"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41E6627" w14:textId="15874AB7"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D41B059"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C17196E"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D37554C" w14:textId="2CCB05A4"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Phòng ban của CBNV</w:t>
            </w:r>
          </w:p>
        </w:tc>
        <w:tc>
          <w:tcPr>
            <w:tcW w:w="1288" w:type="dxa"/>
            <w:shd w:val="clear" w:color="auto" w:fill="auto"/>
          </w:tcPr>
          <w:p w14:paraId="0ED01144" w14:textId="66F4D07F" w:rsidR="00BE4444" w:rsidRPr="00C902D4" w:rsidRDefault="00BE4444" w:rsidP="00AF7805">
            <w:pPr>
              <w:spacing w:before="0" w:after="0" w:line="360" w:lineRule="auto"/>
              <w:rPr>
                <w:rFonts w:ascii="Arial" w:hAnsi="Arial" w:cs="Arial"/>
                <w:b/>
                <w:color w:val="000000"/>
                <w:sz w:val="20"/>
              </w:rPr>
            </w:pPr>
            <w:r w:rsidRPr="00C902D4">
              <w:rPr>
                <w:rFonts w:ascii="Arial" w:hAnsi="Arial" w:cs="Arial"/>
                <w:color w:val="000000"/>
                <w:sz w:val="20"/>
              </w:rPr>
              <w:t>Grid</w:t>
            </w:r>
          </w:p>
        </w:tc>
      </w:tr>
      <w:tr w:rsidR="00BE4444" w:rsidRPr="00C902D4" w14:paraId="34A16B4A" w14:textId="77777777" w:rsidTr="00494F75">
        <w:trPr>
          <w:trHeight w:val="80"/>
        </w:trPr>
        <w:tc>
          <w:tcPr>
            <w:tcW w:w="0" w:type="auto"/>
            <w:shd w:val="clear" w:color="auto" w:fill="auto"/>
            <w:vAlign w:val="center"/>
          </w:tcPr>
          <w:p w14:paraId="441B8F69"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0598828" w14:textId="2A72C805"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Ngày vào</w:t>
            </w:r>
          </w:p>
        </w:tc>
        <w:tc>
          <w:tcPr>
            <w:tcW w:w="0" w:type="auto"/>
            <w:shd w:val="clear" w:color="auto" w:fill="auto"/>
            <w:vAlign w:val="center"/>
          </w:tcPr>
          <w:p w14:paraId="35C95EA4" w14:textId="60911847" w:rsidR="00BE4444" w:rsidRPr="00C902D4" w:rsidRDefault="00BE4444" w:rsidP="00AF7805">
            <w:pPr>
              <w:spacing w:before="0" w:after="0" w:line="360" w:lineRule="auto"/>
              <w:rPr>
                <w:rFonts w:ascii="Arial" w:hAnsi="Arial" w:cs="Arial"/>
                <w:sz w:val="20"/>
              </w:rPr>
            </w:pPr>
            <w:r w:rsidRPr="00C902D4">
              <w:rPr>
                <w:rFonts w:ascii="Arial" w:hAnsi="Arial" w:cs="Arial"/>
                <w:sz w:val="20"/>
              </w:rPr>
              <w:t>Ngày tháng</w:t>
            </w:r>
          </w:p>
        </w:tc>
        <w:tc>
          <w:tcPr>
            <w:tcW w:w="0" w:type="auto"/>
            <w:shd w:val="clear" w:color="auto" w:fill="auto"/>
            <w:vAlign w:val="center"/>
          </w:tcPr>
          <w:p w14:paraId="09409A04"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E61362A" w14:textId="024A0435"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267B144"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F084689"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B86BE87" w14:textId="03A432A8"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ngày vào của CBNV</w:t>
            </w:r>
          </w:p>
        </w:tc>
        <w:tc>
          <w:tcPr>
            <w:tcW w:w="1288" w:type="dxa"/>
            <w:shd w:val="clear" w:color="auto" w:fill="auto"/>
            <w:vAlign w:val="center"/>
          </w:tcPr>
          <w:p w14:paraId="1B4802D5" w14:textId="14792F35"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06E561F1" w14:textId="77777777" w:rsidTr="004E1E55">
        <w:trPr>
          <w:trHeight w:val="80"/>
        </w:trPr>
        <w:tc>
          <w:tcPr>
            <w:tcW w:w="9225" w:type="dxa"/>
            <w:gridSpan w:val="9"/>
            <w:shd w:val="clear" w:color="auto" w:fill="auto"/>
            <w:vAlign w:val="center"/>
          </w:tcPr>
          <w:p w14:paraId="5C9979E0" w14:textId="46C1C489" w:rsidR="00BE4444" w:rsidRPr="00C902D4" w:rsidRDefault="00BE4444" w:rsidP="00AF7805">
            <w:pPr>
              <w:spacing w:before="0" w:after="0" w:line="360" w:lineRule="auto"/>
              <w:rPr>
                <w:rFonts w:ascii="Arial" w:hAnsi="Arial" w:cs="Arial"/>
                <w:b/>
                <w:color w:val="000000"/>
                <w:sz w:val="20"/>
              </w:rPr>
            </w:pPr>
            <w:r w:rsidRPr="00C902D4">
              <w:rPr>
                <w:rFonts w:ascii="Arial" w:hAnsi="Arial" w:cs="Arial"/>
                <w:b/>
                <w:sz w:val="20"/>
              </w:rPr>
              <w:t>Tiêu chí theo từng CBNV (Thông tin là dạng chỉ đọc)</w:t>
            </w:r>
          </w:p>
        </w:tc>
      </w:tr>
      <w:tr w:rsidR="00BE4444" w:rsidRPr="00C902D4" w14:paraId="16DA08A0" w14:textId="77777777" w:rsidTr="004E1E55">
        <w:trPr>
          <w:trHeight w:val="80"/>
        </w:trPr>
        <w:tc>
          <w:tcPr>
            <w:tcW w:w="0" w:type="auto"/>
            <w:shd w:val="clear" w:color="auto" w:fill="auto"/>
            <w:vAlign w:val="center"/>
          </w:tcPr>
          <w:p w14:paraId="6BAD4C7A"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25BDE27" w14:textId="2F68AC7C" w:rsidR="00BE4444" w:rsidRPr="00C902D4" w:rsidRDefault="00BE4444"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 xml:space="preserve">Nhóm tiêu chí đánh giá </w:t>
            </w:r>
          </w:p>
        </w:tc>
        <w:tc>
          <w:tcPr>
            <w:tcW w:w="0" w:type="auto"/>
            <w:shd w:val="clear" w:color="auto" w:fill="auto"/>
            <w:vAlign w:val="center"/>
          </w:tcPr>
          <w:p w14:paraId="4966657E" w14:textId="35902C9F"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8507F31"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32C74A2" w14:textId="158C84FF"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1B83522E"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7F474B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82D9D2B" w14:textId="6D3860EE"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 xml:space="preserve">Hiển thị nhóm tiêu chí đánh giá theo chức danh và cho </w:t>
            </w:r>
            <w:r w:rsidRPr="00C902D4">
              <w:rPr>
                <w:rFonts w:ascii="Arial" w:hAnsi="Arial" w:cs="Arial"/>
                <w:color w:val="000000"/>
                <w:sz w:val="20"/>
              </w:rPr>
              <w:lastRenderedPageBreak/>
              <w:t>phép người dùng thay đổi</w:t>
            </w:r>
          </w:p>
        </w:tc>
        <w:tc>
          <w:tcPr>
            <w:tcW w:w="1288" w:type="dxa"/>
            <w:shd w:val="clear" w:color="auto" w:fill="auto"/>
          </w:tcPr>
          <w:p w14:paraId="28F33F8F" w14:textId="5153A96E"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lastRenderedPageBreak/>
              <w:t>Grid</w:t>
            </w:r>
          </w:p>
        </w:tc>
      </w:tr>
      <w:tr w:rsidR="00BE4444" w:rsidRPr="00C902D4" w14:paraId="459C14E5" w14:textId="77777777" w:rsidTr="004E1E55">
        <w:trPr>
          <w:trHeight w:val="80"/>
        </w:trPr>
        <w:tc>
          <w:tcPr>
            <w:tcW w:w="0" w:type="auto"/>
            <w:shd w:val="clear" w:color="auto" w:fill="auto"/>
            <w:vAlign w:val="center"/>
          </w:tcPr>
          <w:p w14:paraId="023BABDF"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463D3C37" w14:textId="5DADD60E" w:rsidR="00BE4444" w:rsidRPr="00C902D4" w:rsidRDefault="00BE4444"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Trọng số của nhóm tiêu chí</w:t>
            </w:r>
          </w:p>
        </w:tc>
        <w:tc>
          <w:tcPr>
            <w:tcW w:w="0" w:type="auto"/>
            <w:shd w:val="clear" w:color="auto" w:fill="auto"/>
            <w:vAlign w:val="center"/>
          </w:tcPr>
          <w:p w14:paraId="363BD849" w14:textId="770C9EE2"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30E52BE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2D13BE4" w14:textId="4AD6F963"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0FF37BEA"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AE56A9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E361D1C" w14:textId="26EB6C05"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trọng số của nhóm tiêu chí theo chức danh và cho phép người dùng thay đổi</w:t>
            </w:r>
          </w:p>
        </w:tc>
        <w:tc>
          <w:tcPr>
            <w:tcW w:w="1288" w:type="dxa"/>
            <w:shd w:val="clear" w:color="auto" w:fill="auto"/>
          </w:tcPr>
          <w:p w14:paraId="1D078C3F" w14:textId="1197CF7C"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7F22E81F" w14:textId="77777777" w:rsidTr="004E1E55">
        <w:trPr>
          <w:trHeight w:val="80"/>
        </w:trPr>
        <w:tc>
          <w:tcPr>
            <w:tcW w:w="0" w:type="auto"/>
            <w:shd w:val="clear" w:color="auto" w:fill="auto"/>
            <w:vAlign w:val="center"/>
          </w:tcPr>
          <w:p w14:paraId="4FEAAA1C"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88CC22B" w14:textId="70F9BC16"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Tiêu chí đánh giá</w:t>
            </w:r>
          </w:p>
        </w:tc>
        <w:tc>
          <w:tcPr>
            <w:tcW w:w="0" w:type="auto"/>
            <w:shd w:val="clear" w:color="auto" w:fill="auto"/>
            <w:vAlign w:val="center"/>
          </w:tcPr>
          <w:p w14:paraId="4B01EF32" w14:textId="3A383D1D"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2442298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93F19A0" w14:textId="342A2122"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24C6C7D9"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8ED9690"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DB5FE22" w14:textId="309BC27A"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tiêu chí đánh giá theo đã gán cho chức danh  và cho phép người dùng thay đổi</w:t>
            </w:r>
          </w:p>
        </w:tc>
        <w:tc>
          <w:tcPr>
            <w:tcW w:w="1288" w:type="dxa"/>
            <w:shd w:val="clear" w:color="auto" w:fill="auto"/>
          </w:tcPr>
          <w:p w14:paraId="59E346E0" w14:textId="07FF7874"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290EEC32" w14:textId="77777777" w:rsidTr="004E1E55">
        <w:trPr>
          <w:trHeight w:val="80"/>
        </w:trPr>
        <w:tc>
          <w:tcPr>
            <w:tcW w:w="0" w:type="auto"/>
            <w:shd w:val="clear" w:color="auto" w:fill="auto"/>
            <w:vAlign w:val="center"/>
          </w:tcPr>
          <w:p w14:paraId="3A9EC315"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7AECA8D" w14:textId="37B19280" w:rsidR="00BE4444" w:rsidRPr="00C902D4" w:rsidRDefault="00BE4444"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Trọng số tiêu chí đánh giá</w:t>
            </w:r>
          </w:p>
        </w:tc>
        <w:tc>
          <w:tcPr>
            <w:tcW w:w="0" w:type="auto"/>
            <w:shd w:val="clear" w:color="auto" w:fill="auto"/>
            <w:vAlign w:val="center"/>
          </w:tcPr>
          <w:p w14:paraId="079D7FD5" w14:textId="1A8D4280"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403DC48D"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CAA3B94" w14:textId="4F45EAD8" w:rsidR="00BE4444" w:rsidRPr="00C902D4" w:rsidRDefault="00BE4444"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9BC54E3"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911642D"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B3CF8C7" w14:textId="628080CF"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Trọng số tiêu chí đánh giá theo chức danh và cho phép người dùng thay đổi</w:t>
            </w:r>
          </w:p>
        </w:tc>
        <w:tc>
          <w:tcPr>
            <w:tcW w:w="1288" w:type="dxa"/>
            <w:shd w:val="clear" w:color="auto" w:fill="auto"/>
          </w:tcPr>
          <w:p w14:paraId="3D20A962" w14:textId="6EBCBAA7"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0C645B57" w14:textId="77777777" w:rsidTr="004E1E55">
        <w:trPr>
          <w:trHeight w:val="80"/>
        </w:trPr>
        <w:tc>
          <w:tcPr>
            <w:tcW w:w="0" w:type="auto"/>
            <w:shd w:val="clear" w:color="auto" w:fill="auto"/>
            <w:vAlign w:val="center"/>
          </w:tcPr>
          <w:p w14:paraId="25B3DDAB"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004BA4FF" w14:textId="324E11BE"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Định mức L1</w:t>
            </w:r>
          </w:p>
        </w:tc>
        <w:tc>
          <w:tcPr>
            <w:tcW w:w="0" w:type="auto"/>
            <w:shd w:val="clear" w:color="auto" w:fill="auto"/>
            <w:vAlign w:val="center"/>
          </w:tcPr>
          <w:p w14:paraId="71056845" w14:textId="383CEE7C"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77E05E7"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8B57604" w14:textId="484F43F9" w:rsidR="00BE4444" w:rsidRPr="00C902D4" w:rsidRDefault="00BE4444"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247D3E1D"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3C49D06"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8C8DBC0" w14:textId="76DA71C4"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định mức L1 theo tiêu chí gán cho chức danh và cho phép người dùng thay đổi</w:t>
            </w:r>
          </w:p>
        </w:tc>
        <w:tc>
          <w:tcPr>
            <w:tcW w:w="1288" w:type="dxa"/>
            <w:shd w:val="clear" w:color="auto" w:fill="auto"/>
          </w:tcPr>
          <w:p w14:paraId="2CA3363C" w14:textId="59518191"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264AEA58" w14:textId="77777777" w:rsidTr="004E1E55">
        <w:trPr>
          <w:trHeight w:val="80"/>
        </w:trPr>
        <w:tc>
          <w:tcPr>
            <w:tcW w:w="0" w:type="auto"/>
            <w:shd w:val="clear" w:color="auto" w:fill="auto"/>
            <w:vAlign w:val="center"/>
          </w:tcPr>
          <w:p w14:paraId="4D5E784B"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C39B322" w14:textId="780B664F"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Định mức L2</w:t>
            </w:r>
          </w:p>
        </w:tc>
        <w:tc>
          <w:tcPr>
            <w:tcW w:w="0" w:type="auto"/>
            <w:shd w:val="clear" w:color="auto" w:fill="auto"/>
            <w:vAlign w:val="center"/>
          </w:tcPr>
          <w:p w14:paraId="0C99E9AF" w14:textId="1495D78D"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07A6993F"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D51C1FB" w14:textId="23EF89B1" w:rsidR="00BE4444" w:rsidRPr="00C902D4" w:rsidRDefault="00BE4444"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648B8795"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7DD5152"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08589BC" w14:textId="354B73F9"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định mức L2 theo tiêu chí gán cho chức danh và cho phép người dùng thay đổi</w:t>
            </w:r>
          </w:p>
        </w:tc>
        <w:tc>
          <w:tcPr>
            <w:tcW w:w="1288" w:type="dxa"/>
            <w:shd w:val="clear" w:color="auto" w:fill="auto"/>
          </w:tcPr>
          <w:p w14:paraId="7E01CE0E" w14:textId="26E47CE8"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BE4444" w:rsidRPr="00C902D4" w14:paraId="1488252D" w14:textId="77777777" w:rsidTr="00494F75">
        <w:trPr>
          <w:trHeight w:val="80"/>
        </w:trPr>
        <w:tc>
          <w:tcPr>
            <w:tcW w:w="0" w:type="auto"/>
            <w:shd w:val="clear" w:color="auto" w:fill="auto"/>
            <w:vAlign w:val="center"/>
          </w:tcPr>
          <w:p w14:paraId="2F9DBB6B" w14:textId="77777777" w:rsidR="00BE4444" w:rsidRPr="00C902D4" w:rsidRDefault="00BE4444" w:rsidP="00AF7805">
            <w:pPr>
              <w:pStyle w:val="ListParagraph"/>
              <w:numPr>
                <w:ilvl w:val="0"/>
                <w:numId w:val="81"/>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512BC0ED" w14:textId="6860DF0E"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Lũy kế kỳ sau</w:t>
            </w:r>
          </w:p>
        </w:tc>
        <w:tc>
          <w:tcPr>
            <w:tcW w:w="0" w:type="auto"/>
            <w:shd w:val="clear" w:color="auto" w:fill="auto"/>
            <w:vAlign w:val="center"/>
          </w:tcPr>
          <w:p w14:paraId="169521C3" w14:textId="537B0128" w:rsidR="00BE4444" w:rsidRPr="00C902D4" w:rsidRDefault="00BE4444"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723CEB43"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61A56BD" w14:textId="378203CC" w:rsidR="00BE4444" w:rsidRPr="00C902D4" w:rsidRDefault="00BE4444"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5B7E4BA1" w14:textId="77777777"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7283775" w14:textId="27DA054B" w:rsidR="00BE4444" w:rsidRPr="00C902D4" w:rsidRDefault="00BE4444"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CE4406B" w14:textId="2AACF665"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Hiển thị dữ liệu theo trường “lũy kế kỳ sau” và được modify</w:t>
            </w:r>
          </w:p>
        </w:tc>
        <w:tc>
          <w:tcPr>
            <w:tcW w:w="1288" w:type="dxa"/>
            <w:shd w:val="clear" w:color="auto" w:fill="auto"/>
            <w:vAlign w:val="center"/>
          </w:tcPr>
          <w:p w14:paraId="5B883C8F" w14:textId="69D71B56" w:rsidR="00BE4444" w:rsidRPr="00C902D4" w:rsidRDefault="00BE4444"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bl>
    <w:p w14:paraId="76A9CCE0" w14:textId="77777777" w:rsidR="00BE4444" w:rsidRPr="00C902D4" w:rsidRDefault="00BE4444" w:rsidP="00AF7805">
      <w:pPr>
        <w:spacing w:before="60" w:after="60" w:line="360" w:lineRule="auto"/>
        <w:jc w:val="both"/>
        <w:rPr>
          <w:rFonts w:ascii="Arial" w:hAnsi="Arial" w:cs="Arial"/>
          <w:b/>
          <w:i/>
          <w:sz w:val="20"/>
        </w:rPr>
      </w:pPr>
    </w:p>
    <w:p w14:paraId="0B2C550E" w14:textId="77777777" w:rsidR="00494F75" w:rsidRPr="00C902D4" w:rsidRDefault="00494F75" w:rsidP="00AF7805">
      <w:pPr>
        <w:pStyle w:val="-Thng"/>
        <w:ind w:firstLine="0"/>
        <w:jc w:val="left"/>
        <w:rPr>
          <w:rFonts w:cs="Arial"/>
        </w:rPr>
      </w:pPr>
    </w:p>
    <w:p w14:paraId="19C55756" w14:textId="77777777" w:rsidR="00C42585" w:rsidRPr="00C902D4" w:rsidRDefault="00C42585" w:rsidP="00AF7805">
      <w:pPr>
        <w:pStyle w:val="AutoNumDescription"/>
        <w:spacing w:line="360" w:lineRule="auto"/>
        <w:rPr>
          <w:rFonts w:ascii="Arial" w:hAnsi="Arial" w:cs="Arial"/>
          <w:b/>
          <w:sz w:val="20"/>
          <w:szCs w:val="20"/>
        </w:rPr>
      </w:pPr>
      <w:r w:rsidRPr="00C902D4">
        <w:rPr>
          <w:rFonts w:ascii="Arial" w:hAnsi="Arial" w:cs="Arial"/>
          <w:b/>
          <w:sz w:val="20"/>
          <w:szCs w:val="20"/>
        </w:rPr>
        <w:t>Mô tả nghiệp vụ:</w:t>
      </w:r>
    </w:p>
    <w:p w14:paraId="42B43324" w14:textId="77777777" w:rsidR="00C42585" w:rsidRPr="00C902D4" w:rsidRDefault="00C42585"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lastRenderedPageBreak/>
        <w:t>Khi tìm kiến theo phòng ban hệ thống hiển thị danh sách CBNV của phòng ban ở màn hình bên trái, khi tích chọn 1 CBNV thì hiển thị các tiêu chí đánh giá theo chức năng “Thiết lập tiêu chí đánh giá cho vị trí chức danh” (CBNV thuộc chức danh nào thì hiển thị tiêu chí đánh giá của chức danh đó) và cho phép người dùng có thể thay đổi được các nhóm tiêu chí, trọng số của nhóm tiêu chí, tiêu chí, trọng số của tiêu chí, định mức L1 L2 phù hợp với từng CBNV.</w:t>
      </w:r>
    </w:p>
    <w:p w14:paraId="161ACF10" w14:textId="77777777" w:rsidR="00C42585" w:rsidRPr="00C902D4" w:rsidRDefault="00C42585"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Các tiêu chí được gán cho từng CBNV sẽ hiển thị tương ứng khi CBNV thực hiện đánh giá trên Cổng thông nhân sự.</w:t>
      </w:r>
    </w:p>
    <w:p w14:paraId="0FE44362" w14:textId="77777777" w:rsidR="00494F75" w:rsidRPr="00C902D4" w:rsidRDefault="00494F75" w:rsidP="00AF7805">
      <w:pPr>
        <w:pStyle w:val="-Gch"/>
        <w:ind w:firstLine="0"/>
        <w:rPr>
          <w:rFonts w:cs="Arial"/>
          <w:szCs w:val="20"/>
        </w:rPr>
      </w:pPr>
    </w:p>
    <w:p w14:paraId="42F9CED5" w14:textId="77777777" w:rsidR="00494F75" w:rsidRPr="00C902D4" w:rsidRDefault="00494F75" w:rsidP="00AF7805">
      <w:pPr>
        <w:pStyle w:val="Heading6"/>
        <w:spacing w:line="360" w:lineRule="auto"/>
        <w:rPr>
          <w:rFonts w:ascii="Arial" w:hAnsi="Arial" w:cs="Arial"/>
          <w:b/>
          <w:i w:val="0"/>
          <w:sz w:val="20"/>
          <w:szCs w:val="20"/>
        </w:rPr>
      </w:pPr>
      <w:r w:rsidRPr="00C902D4">
        <w:rPr>
          <w:rFonts w:ascii="Arial" w:hAnsi="Arial" w:cs="Arial"/>
          <w:b/>
          <w:i w:val="0"/>
          <w:sz w:val="20"/>
          <w:szCs w:val="20"/>
        </w:rPr>
        <w:t>Thao tác chức năng</w:t>
      </w:r>
    </w:p>
    <w:tbl>
      <w:tblPr>
        <w:tblStyle w:val="TableGrid"/>
        <w:tblW w:w="9985" w:type="dxa"/>
        <w:tblLook w:val="04A0" w:firstRow="1" w:lastRow="0" w:firstColumn="1" w:lastColumn="0" w:noHBand="0" w:noVBand="1"/>
      </w:tblPr>
      <w:tblGrid>
        <w:gridCol w:w="715"/>
        <w:gridCol w:w="2160"/>
        <w:gridCol w:w="7110"/>
      </w:tblGrid>
      <w:tr w:rsidR="00494F75" w:rsidRPr="00C902D4" w14:paraId="209C4E3D" w14:textId="77777777" w:rsidTr="00494F75">
        <w:trPr>
          <w:trHeight w:val="377"/>
        </w:trPr>
        <w:tc>
          <w:tcPr>
            <w:tcW w:w="715" w:type="dxa"/>
            <w:vAlign w:val="center"/>
          </w:tcPr>
          <w:p w14:paraId="04809F1E" w14:textId="77777777" w:rsidR="00494F75" w:rsidRPr="00C902D4" w:rsidRDefault="00494F7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2160" w:type="dxa"/>
            <w:vAlign w:val="center"/>
          </w:tcPr>
          <w:p w14:paraId="5564FE4A" w14:textId="77777777" w:rsidR="00494F75" w:rsidRPr="00C902D4" w:rsidRDefault="00494F7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7110" w:type="dxa"/>
            <w:vAlign w:val="center"/>
          </w:tcPr>
          <w:p w14:paraId="1E7C4629" w14:textId="77777777" w:rsidR="00494F75" w:rsidRPr="00C902D4" w:rsidRDefault="00494F7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C42585" w:rsidRPr="00C902D4" w14:paraId="3B925100" w14:textId="77777777" w:rsidTr="00494F75">
        <w:tc>
          <w:tcPr>
            <w:tcW w:w="715" w:type="dxa"/>
            <w:vAlign w:val="center"/>
          </w:tcPr>
          <w:p w14:paraId="27724E9B" w14:textId="77777777" w:rsidR="00C42585" w:rsidRPr="00C902D4" w:rsidRDefault="00C42585" w:rsidP="00AF7805">
            <w:pPr>
              <w:pStyle w:val="ListParagraph"/>
              <w:numPr>
                <w:ilvl w:val="0"/>
                <w:numId w:val="82"/>
              </w:numPr>
              <w:tabs>
                <w:tab w:val="left" w:pos="360"/>
                <w:tab w:val="left" w:pos="630"/>
              </w:tabs>
              <w:spacing w:before="60" w:after="60" w:line="360" w:lineRule="auto"/>
              <w:contextualSpacing/>
              <w:jc w:val="center"/>
              <w:rPr>
                <w:rFonts w:cs="Arial"/>
                <w:sz w:val="20"/>
                <w:szCs w:val="20"/>
              </w:rPr>
            </w:pPr>
          </w:p>
        </w:tc>
        <w:tc>
          <w:tcPr>
            <w:tcW w:w="2160" w:type="dxa"/>
            <w:vAlign w:val="center"/>
          </w:tcPr>
          <w:p w14:paraId="673E5EFB" w14:textId="0EC4251A" w:rsidR="00C42585" w:rsidRPr="00C902D4" w:rsidRDefault="00C42585" w:rsidP="00AF7805">
            <w:pPr>
              <w:tabs>
                <w:tab w:val="left" w:pos="630"/>
              </w:tabs>
              <w:spacing w:before="60" w:after="60" w:line="360" w:lineRule="auto"/>
              <w:contextualSpacing/>
              <w:rPr>
                <w:rFonts w:ascii="Arial" w:hAnsi="Arial" w:cs="Arial"/>
                <w:sz w:val="20"/>
              </w:rPr>
            </w:pPr>
            <w:r w:rsidRPr="00C902D4">
              <w:rPr>
                <w:rFonts w:ascii="Arial" w:hAnsi="Arial" w:cs="Arial"/>
                <w:sz w:val="20"/>
              </w:rPr>
              <w:t>Tìm kiếm</w:t>
            </w:r>
          </w:p>
        </w:tc>
        <w:tc>
          <w:tcPr>
            <w:tcW w:w="7110" w:type="dxa"/>
            <w:vAlign w:val="center"/>
          </w:tcPr>
          <w:p w14:paraId="5ECEB8BF" w14:textId="6D6A4D59" w:rsidR="00C42585" w:rsidRPr="00C902D4" w:rsidRDefault="00C42585"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chức năng tìm kiếm theo các dữ liệu tìm kiếm -&gt; hệ thống hiển thị dữ liệu theo điều kiện tìm kiếm</w:t>
            </w:r>
          </w:p>
        </w:tc>
      </w:tr>
      <w:tr w:rsidR="00C42585" w:rsidRPr="00C902D4" w14:paraId="62BE4E2E" w14:textId="77777777" w:rsidTr="00494F75">
        <w:tc>
          <w:tcPr>
            <w:tcW w:w="715" w:type="dxa"/>
            <w:vAlign w:val="center"/>
          </w:tcPr>
          <w:p w14:paraId="773A5021" w14:textId="77777777" w:rsidR="00C42585" w:rsidRPr="00C902D4" w:rsidRDefault="00C42585" w:rsidP="00AF7805">
            <w:pPr>
              <w:pStyle w:val="ListParagraph"/>
              <w:numPr>
                <w:ilvl w:val="0"/>
                <w:numId w:val="82"/>
              </w:numPr>
              <w:tabs>
                <w:tab w:val="left" w:pos="630"/>
              </w:tabs>
              <w:spacing w:before="60" w:after="60" w:line="360" w:lineRule="auto"/>
              <w:ind w:left="504"/>
              <w:contextualSpacing/>
              <w:jc w:val="center"/>
              <w:rPr>
                <w:rFonts w:cs="Arial"/>
                <w:sz w:val="20"/>
                <w:szCs w:val="20"/>
              </w:rPr>
            </w:pPr>
          </w:p>
        </w:tc>
        <w:tc>
          <w:tcPr>
            <w:tcW w:w="2160" w:type="dxa"/>
            <w:vAlign w:val="center"/>
          </w:tcPr>
          <w:p w14:paraId="1320E7BE" w14:textId="77777777" w:rsidR="00C42585" w:rsidRPr="00C902D4" w:rsidRDefault="00C42585"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7110" w:type="dxa"/>
            <w:vAlign w:val="center"/>
          </w:tcPr>
          <w:p w14:paraId="0AB1B874" w14:textId="77777777" w:rsidR="004E1E55" w:rsidRPr="00C902D4" w:rsidRDefault="004E1E55" w:rsidP="00AF7805">
            <w:pPr>
              <w:spacing w:before="240" w:line="360" w:lineRule="auto"/>
              <w:rPr>
                <w:rFonts w:ascii="Arial" w:hAnsi="Arial" w:cs="Arial"/>
                <w:sz w:val="20"/>
              </w:rPr>
            </w:pPr>
            <w:r w:rsidRPr="00C902D4">
              <w:rPr>
                <w:rFonts w:ascii="Arial" w:hAnsi="Arial" w:cs="Arial"/>
                <w:sz w:val="20"/>
              </w:rPr>
              <w:t>Người dùng sử dụng chức năng này để Lưu thông tin về các tiêu chí đánh giá thay đổi cho CBNV theo các tiêu chí của phân loại nhân viên.</w:t>
            </w:r>
          </w:p>
          <w:p w14:paraId="04043FC3" w14:textId="77777777" w:rsidR="00C42585" w:rsidRPr="00C902D4" w:rsidRDefault="004E1E55" w:rsidP="00AF7805">
            <w:pPr>
              <w:spacing w:before="0" w:after="0" w:line="360" w:lineRule="auto"/>
              <w:rPr>
                <w:rFonts w:ascii="Arial" w:hAnsi="Arial" w:cs="Arial"/>
                <w:sz w:val="20"/>
              </w:rPr>
            </w:pPr>
            <w:r w:rsidRPr="00C902D4">
              <w:rPr>
                <w:rFonts w:ascii="Arial" w:hAnsi="Arial" w:cs="Arial"/>
                <w:sz w:val="20"/>
              </w:rPr>
              <w:t>Khi chọn 1 CBNV bên màn hình ở bên trái hệ thống hiển thị các nhóm tiêu chí và tiêu chí đánh giá sang màn hình bên phải mặc định theo tiêu chí đánh giá cho phân loại CBNV và CBQL vào chỉnh sửa tiêu chí, trọng số cho CBNV.</w:t>
            </w:r>
          </w:p>
          <w:p w14:paraId="27402453" w14:textId="65B24B6B" w:rsidR="004E1E55" w:rsidRPr="00C902D4" w:rsidRDefault="004E1E55" w:rsidP="00AF7805">
            <w:pPr>
              <w:spacing w:before="0" w:after="0" w:line="360" w:lineRule="auto"/>
              <w:rPr>
                <w:rFonts w:ascii="Arial" w:hAnsi="Arial" w:cs="Arial"/>
                <w:sz w:val="20"/>
              </w:rPr>
            </w:pPr>
          </w:p>
        </w:tc>
      </w:tr>
      <w:tr w:rsidR="00C42585" w:rsidRPr="00C902D4" w14:paraId="6DBEBA34" w14:textId="77777777" w:rsidTr="00494F75">
        <w:tc>
          <w:tcPr>
            <w:tcW w:w="715" w:type="dxa"/>
            <w:vAlign w:val="center"/>
          </w:tcPr>
          <w:p w14:paraId="39CA263C" w14:textId="77777777" w:rsidR="00C42585" w:rsidRPr="00C902D4" w:rsidRDefault="00C42585" w:rsidP="00AF7805">
            <w:pPr>
              <w:pStyle w:val="ListParagraph"/>
              <w:numPr>
                <w:ilvl w:val="0"/>
                <w:numId w:val="82"/>
              </w:numPr>
              <w:tabs>
                <w:tab w:val="left" w:pos="630"/>
              </w:tabs>
              <w:spacing w:before="60" w:after="60" w:line="360" w:lineRule="auto"/>
              <w:ind w:left="504"/>
              <w:contextualSpacing/>
              <w:jc w:val="center"/>
              <w:rPr>
                <w:rFonts w:cs="Arial"/>
                <w:sz w:val="20"/>
                <w:szCs w:val="20"/>
              </w:rPr>
            </w:pPr>
          </w:p>
        </w:tc>
        <w:tc>
          <w:tcPr>
            <w:tcW w:w="2160" w:type="dxa"/>
            <w:vAlign w:val="center"/>
          </w:tcPr>
          <w:p w14:paraId="1B299860" w14:textId="7A134077" w:rsidR="00C42585" w:rsidRPr="00C902D4" w:rsidRDefault="004E1E55" w:rsidP="00AF7805">
            <w:pPr>
              <w:tabs>
                <w:tab w:val="left" w:pos="630"/>
              </w:tabs>
              <w:spacing w:before="60" w:after="60" w:line="360" w:lineRule="auto"/>
              <w:contextualSpacing/>
              <w:rPr>
                <w:rFonts w:ascii="Arial" w:hAnsi="Arial" w:cs="Arial"/>
                <w:sz w:val="20"/>
              </w:rPr>
            </w:pPr>
            <w:r w:rsidRPr="00C902D4">
              <w:rPr>
                <w:rFonts w:ascii="Arial" w:hAnsi="Arial" w:cs="Arial"/>
                <w:sz w:val="20"/>
              </w:rPr>
              <w:t>Cắt</w:t>
            </w:r>
          </w:p>
        </w:tc>
        <w:tc>
          <w:tcPr>
            <w:tcW w:w="7110" w:type="dxa"/>
            <w:vAlign w:val="center"/>
          </w:tcPr>
          <w:p w14:paraId="25C766C7" w14:textId="1714D90A" w:rsidR="00C42585" w:rsidRPr="00C902D4" w:rsidRDefault="004E1E55"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chức năng này để cắt bớt dòng đi – bao gồm cắt bớt cả nhóm tiêu chí và tiêu chí</w:t>
            </w:r>
          </w:p>
        </w:tc>
      </w:tr>
      <w:tr w:rsidR="00C42585" w:rsidRPr="00C902D4" w14:paraId="0C7B0015" w14:textId="77777777" w:rsidTr="00494F75">
        <w:tc>
          <w:tcPr>
            <w:tcW w:w="715" w:type="dxa"/>
            <w:vAlign w:val="center"/>
          </w:tcPr>
          <w:p w14:paraId="2F0CE5A8" w14:textId="77777777" w:rsidR="00C42585" w:rsidRPr="00C902D4" w:rsidRDefault="00C42585" w:rsidP="00AF7805">
            <w:pPr>
              <w:pStyle w:val="ListParagraph"/>
              <w:numPr>
                <w:ilvl w:val="0"/>
                <w:numId w:val="82"/>
              </w:numPr>
              <w:tabs>
                <w:tab w:val="left" w:pos="630"/>
              </w:tabs>
              <w:spacing w:before="60" w:after="60" w:line="360" w:lineRule="auto"/>
              <w:ind w:left="504"/>
              <w:contextualSpacing/>
              <w:jc w:val="center"/>
              <w:rPr>
                <w:rFonts w:cs="Arial"/>
                <w:sz w:val="20"/>
                <w:szCs w:val="20"/>
              </w:rPr>
            </w:pPr>
          </w:p>
        </w:tc>
        <w:tc>
          <w:tcPr>
            <w:tcW w:w="2160" w:type="dxa"/>
            <w:vAlign w:val="center"/>
          </w:tcPr>
          <w:p w14:paraId="1CD3207F" w14:textId="77777777" w:rsidR="00C42585" w:rsidRPr="00C902D4" w:rsidRDefault="00C42585"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Xuất excel</w:t>
            </w:r>
          </w:p>
        </w:tc>
        <w:tc>
          <w:tcPr>
            <w:tcW w:w="7110" w:type="dxa"/>
            <w:vAlign w:val="center"/>
          </w:tcPr>
          <w:p w14:paraId="6A926008" w14:textId="6E918CCC" w:rsidR="00C42585" w:rsidRPr="00C902D4" w:rsidRDefault="004E1E55" w:rsidP="00AF7805">
            <w:pPr>
              <w:tabs>
                <w:tab w:val="left" w:pos="630"/>
              </w:tabs>
              <w:spacing w:before="60" w:after="60" w:line="360" w:lineRule="auto"/>
              <w:contextualSpacing/>
              <w:rPr>
                <w:rFonts w:ascii="Arial" w:hAnsi="Arial" w:cs="Arial"/>
                <w:sz w:val="20"/>
                <w:lang w:val="vi-VN"/>
              </w:rPr>
            </w:pPr>
            <w:r w:rsidRPr="00C902D4">
              <w:rPr>
                <w:rFonts w:ascii="Arial" w:hAnsi="Arial" w:cs="Arial"/>
                <w:sz w:val="20"/>
                <w:lang w:val="vi-VN"/>
              </w:rPr>
              <w:t>Người dùng sử dụng chức năng này để chọn 1 CBNV và xuất ra dữ liệu tiêu chí đánh giá của CBNV</w:t>
            </w:r>
            <w:r w:rsidR="00C42585" w:rsidRPr="00C902D4">
              <w:rPr>
                <w:rFonts w:ascii="Arial" w:hAnsi="Arial" w:cs="Arial"/>
                <w:sz w:val="20"/>
                <w:lang w:val="vi-VN"/>
              </w:rPr>
              <w:t>.</w:t>
            </w:r>
          </w:p>
        </w:tc>
      </w:tr>
    </w:tbl>
    <w:p w14:paraId="65BECBB1" w14:textId="77777777" w:rsidR="00494F75" w:rsidRPr="00C902D4" w:rsidRDefault="00494F75"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t xml:space="preserve">Màn hình </w:t>
      </w:r>
    </w:p>
    <w:p w14:paraId="639929A1" w14:textId="1CAE5FB3" w:rsidR="00494F75" w:rsidRPr="00C902D4" w:rsidRDefault="004E1E55" w:rsidP="00AF7805">
      <w:pPr>
        <w:spacing w:line="360" w:lineRule="auto"/>
        <w:rPr>
          <w:rFonts w:ascii="Arial" w:hAnsi="Arial" w:cs="Arial"/>
          <w:i/>
          <w:noProof/>
          <w:color w:val="4F81BD" w:themeColor="accent1"/>
          <w:sz w:val="20"/>
        </w:rPr>
      </w:pPr>
      <w:ins w:id="196" w:author="Admin" w:date="2017-12-03T20:41:00Z">
        <w:r w:rsidRPr="00C902D4">
          <w:rPr>
            <w:rFonts w:ascii="Arial" w:hAnsi="Arial" w:cs="Arial"/>
            <w:noProof/>
            <w:sz w:val="20"/>
            <w:lang w:eastAsia="ja-JP"/>
            <w:rPrChange w:id="197" w:author="Unknown">
              <w:rPr>
                <w:noProof/>
                <w:lang w:eastAsia="ja-JP"/>
              </w:rPr>
            </w:rPrChange>
          </w:rPr>
          <w:lastRenderedPageBreak/>
          <w:drawing>
            <wp:inline distT="0" distB="0" distL="0" distR="0" wp14:anchorId="689A291F" wp14:editId="507831D7">
              <wp:extent cx="5761990" cy="3019831"/>
              <wp:effectExtent l="0" t="0" r="0" b="9525"/>
              <wp:docPr id="53" name="Picture 53" descr="C:\Users\Admin\AppData\Local\Temp\fla4210.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Temp\fla4210.tmp\Snapshot.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1990" cy="3019831"/>
                      </a:xfrm>
                      <a:prstGeom prst="rect">
                        <a:avLst/>
                      </a:prstGeom>
                      <a:noFill/>
                      <a:ln>
                        <a:noFill/>
                      </a:ln>
                    </pic:spPr>
                  </pic:pic>
                </a:graphicData>
              </a:graphic>
            </wp:inline>
          </w:drawing>
        </w:r>
      </w:ins>
    </w:p>
    <w:p w14:paraId="05DEE7A6" w14:textId="5DCCA0F7" w:rsidR="00494F75" w:rsidRPr="00C902D4" w:rsidRDefault="00494F75"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 xml:space="preserve">Màn hình: </w:t>
      </w:r>
      <w:r w:rsidR="004E1E55" w:rsidRPr="00C902D4">
        <w:rPr>
          <w:rFonts w:ascii="Arial" w:hAnsi="Arial" w:cs="Arial"/>
          <w:i/>
          <w:noProof/>
          <w:color w:val="000000" w:themeColor="text1"/>
          <w:sz w:val="20"/>
        </w:rPr>
        <w:t>Gán tiêu chí đánh giá cho nhân viên</w:t>
      </w:r>
    </w:p>
    <w:p w14:paraId="593C17C1" w14:textId="77777777" w:rsidR="004E1E55" w:rsidRPr="00C902D4" w:rsidRDefault="004E1E55" w:rsidP="00AF7805">
      <w:pPr>
        <w:pStyle w:val="Heading5"/>
        <w:tabs>
          <w:tab w:val="clear" w:pos="1458"/>
          <w:tab w:val="num" w:pos="1080"/>
        </w:tabs>
        <w:spacing w:line="360" w:lineRule="auto"/>
        <w:ind w:hanging="1458"/>
        <w:rPr>
          <w:rFonts w:ascii="Arial" w:hAnsi="Arial" w:cs="Arial"/>
          <w:sz w:val="20"/>
          <w:szCs w:val="20"/>
        </w:rPr>
      </w:pPr>
      <w:bookmarkStart w:id="198" w:name="_Toc500066020"/>
      <w:bookmarkStart w:id="199" w:name="_Toc500541253"/>
      <w:r w:rsidRPr="00C902D4">
        <w:rPr>
          <w:rFonts w:ascii="Arial" w:hAnsi="Arial" w:cs="Arial"/>
          <w:sz w:val="20"/>
          <w:szCs w:val="20"/>
        </w:rPr>
        <w:t>Thiết lập công thức tính kết quả, xếp loại đánh giá</w:t>
      </w:r>
      <w:bookmarkEnd w:id="198"/>
      <w:bookmarkEnd w:id="199"/>
    </w:p>
    <w:p w14:paraId="4C4E54D8" w14:textId="77777777" w:rsidR="004E1E55" w:rsidRPr="00C902D4" w:rsidRDefault="004E1E55" w:rsidP="00AF7805">
      <w:pPr>
        <w:spacing w:line="360" w:lineRule="auto"/>
        <w:rPr>
          <w:rFonts w:ascii="Arial" w:hAnsi="Arial" w:cs="Arial"/>
          <w:sz w:val="20"/>
        </w:rPr>
      </w:pPr>
    </w:p>
    <w:p w14:paraId="62BEC0BF" w14:textId="77777777" w:rsidR="004E1E55" w:rsidRPr="00C902D4" w:rsidRDefault="004E1E55" w:rsidP="00AF7805">
      <w:pPr>
        <w:pStyle w:val="Heading6"/>
        <w:spacing w:line="360" w:lineRule="auto"/>
        <w:rPr>
          <w:rFonts w:ascii="Arial" w:hAnsi="Arial" w:cs="Arial"/>
          <w:b/>
          <w:i w:val="0"/>
          <w:sz w:val="20"/>
          <w:szCs w:val="20"/>
        </w:rPr>
      </w:pPr>
      <w:r w:rsidRPr="00C902D4">
        <w:rPr>
          <w:rFonts w:ascii="Arial" w:hAnsi="Arial" w:cs="Arial"/>
          <w:b/>
          <w:i w:val="0"/>
          <w:sz w:val="20"/>
          <w:szCs w:val="20"/>
        </w:rPr>
        <w:t>Mối quan hệ giữa các chức năng</w:t>
      </w:r>
    </w:p>
    <w:p w14:paraId="4AF55553" w14:textId="45D7385C" w:rsidR="004E1E55" w:rsidRPr="00C902D4" w:rsidRDefault="003C6798" w:rsidP="00AF7805">
      <w:pPr>
        <w:spacing w:line="360" w:lineRule="auto"/>
        <w:rPr>
          <w:rFonts w:ascii="Arial" w:hAnsi="Arial" w:cs="Arial"/>
          <w:sz w:val="20"/>
        </w:rPr>
      </w:pPr>
      <w:r w:rsidRPr="00C902D4">
        <w:rPr>
          <w:rFonts w:ascii="Arial" w:hAnsi="Arial" w:cs="Arial"/>
          <w:sz w:val="20"/>
        </w:rPr>
        <w:object w:dxaOrig="14531" w:dyaOrig="6071" w14:anchorId="040EFFFF">
          <v:shape id="_x0000_i2513" type="#_x0000_t75" style="width:453.5pt;height:189.5pt" o:ole="">
            <v:imagedata r:id="rId237" o:title=""/>
          </v:shape>
          <o:OLEObject Type="Embed" ProgID="Visio.Drawing.15" ShapeID="_x0000_i2513" DrawAspect="Content" ObjectID="_1574283867" r:id="rId238"/>
        </w:object>
      </w:r>
    </w:p>
    <w:p w14:paraId="40D7273F" w14:textId="77777777" w:rsidR="004E1E55" w:rsidRPr="00C902D4" w:rsidRDefault="004E1E55" w:rsidP="00AF7805">
      <w:pPr>
        <w:pStyle w:val="Heading6"/>
        <w:spacing w:line="360" w:lineRule="auto"/>
        <w:rPr>
          <w:rFonts w:ascii="Arial" w:hAnsi="Arial" w:cs="Arial"/>
          <w:b/>
          <w:i w:val="0"/>
          <w:sz w:val="20"/>
          <w:szCs w:val="20"/>
        </w:rPr>
      </w:pPr>
      <w:r w:rsidRPr="00C902D4">
        <w:rPr>
          <w:rFonts w:ascii="Arial" w:hAnsi="Arial" w:cs="Arial"/>
          <w:b/>
          <w:i w:val="0"/>
          <w:sz w:val="20"/>
          <w:szCs w:val="20"/>
        </w:rPr>
        <w:t>Mục đích, vai trò thực hiện, bước thực hiện</w:t>
      </w:r>
    </w:p>
    <w:p w14:paraId="19096A6A" w14:textId="77777777" w:rsidR="004E1E55" w:rsidRPr="00C902D4" w:rsidRDefault="004E1E55" w:rsidP="00AF7805">
      <w:pPr>
        <w:pStyle w:val="atext"/>
        <w:spacing w:line="360" w:lineRule="auto"/>
        <w:ind w:firstLine="0"/>
        <w:rPr>
          <w:rFonts w:ascii="Arial" w:hAnsi="Arial" w:cs="Arial"/>
          <w:b/>
          <w:color w:val="000000" w:themeColor="text1"/>
          <w:sz w:val="20"/>
          <w:szCs w:val="20"/>
        </w:rPr>
      </w:pPr>
      <w:r w:rsidRPr="00C902D4">
        <w:rPr>
          <w:rFonts w:ascii="Arial" w:hAnsi="Arial" w:cs="Arial"/>
          <w:b/>
          <w:color w:val="000000" w:themeColor="text1"/>
          <w:sz w:val="20"/>
          <w:szCs w:val="20"/>
        </w:rPr>
        <w:t>Mục đích, ý nghĩa:</w:t>
      </w:r>
    </w:p>
    <w:p w14:paraId="6D48C788" w14:textId="1C6131AD" w:rsidR="004E1E55" w:rsidRPr="00C902D4" w:rsidRDefault="004E1E55" w:rsidP="00AF7805">
      <w:pPr>
        <w:keepLines/>
        <w:spacing w:before="0" w:after="160" w:line="360" w:lineRule="auto"/>
        <w:contextualSpacing/>
        <w:jc w:val="both"/>
        <w:rPr>
          <w:rFonts w:ascii="Arial" w:hAnsi="Arial" w:cs="Arial"/>
          <w:sz w:val="20"/>
        </w:rPr>
      </w:pPr>
      <w:r w:rsidRPr="00C902D4">
        <w:rPr>
          <w:rFonts w:ascii="Arial" w:hAnsi="Arial" w:cs="Arial"/>
          <w:sz w:val="20"/>
        </w:rPr>
        <w:t>Người dùng tự thiết lập công thức tính kết quả, xếp loại đánh giá để linh động tính ra kết quả theo từng tiêu chí và xếp loại đánh giá của từng CBNV</w:t>
      </w:r>
    </w:p>
    <w:p w14:paraId="30B356F1" w14:textId="77777777" w:rsidR="004E1E55" w:rsidRPr="00C902D4" w:rsidRDefault="004E1E55" w:rsidP="00AF7805">
      <w:pPr>
        <w:pStyle w:val="AutoNumDescription"/>
        <w:numPr>
          <w:ilvl w:val="0"/>
          <w:numId w:val="74"/>
        </w:numPr>
        <w:spacing w:after="0" w:line="360" w:lineRule="auto"/>
        <w:rPr>
          <w:rFonts w:ascii="Arial" w:hAnsi="Arial" w:cs="Arial"/>
          <w:sz w:val="20"/>
          <w:szCs w:val="20"/>
        </w:rPr>
      </w:pPr>
      <w:r w:rsidRPr="00C902D4">
        <w:rPr>
          <w:rFonts w:ascii="Arial" w:hAnsi="Arial" w:cs="Arial"/>
          <w:sz w:val="20"/>
          <w:szCs w:val="20"/>
        </w:rPr>
        <w:t>Thiết lập các công thức kết quả đánh giá theo từng tiêu chí đánh giá</w:t>
      </w:r>
    </w:p>
    <w:p w14:paraId="6B1B2A00" w14:textId="77777777" w:rsidR="004E1E55" w:rsidRPr="00C902D4" w:rsidRDefault="004E1E55" w:rsidP="00AF7805">
      <w:pPr>
        <w:pStyle w:val="AutoNumDescription"/>
        <w:numPr>
          <w:ilvl w:val="0"/>
          <w:numId w:val="74"/>
        </w:numPr>
        <w:spacing w:after="0" w:line="360" w:lineRule="auto"/>
        <w:rPr>
          <w:rFonts w:ascii="Arial" w:hAnsi="Arial" w:cs="Arial"/>
          <w:sz w:val="20"/>
          <w:szCs w:val="20"/>
        </w:rPr>
      </w:pPr>
      <w:r w:rsidRPr="00C902D4">
        <w:rPr>
          <w:rFonts w:ascii="Arial" w:hAnsi="Arial" w:cs="Arial"/>
          <w:sz w:val="20"/>
          <w:szCs w:val="20"/>
        </w:rPr>
        <w:lastRenderedPageBreak/>
        <w:t>Thiết lập công thức kết quả đánh giá theo nhóm tiêu chí</w:t>
      </w:r>
    </w:p>
    <w:p w14:paraId="57BB703F" w14:textId="03D14E95" w:rsidR="004E1E55" w:rsidRPr="00C902D4" w:rsidRDefault="004E1E55" w:rsidP="00AF7805">
      <w:pPr>
        <w:pStyle w:val="AutoNumDescription"/>
        <w:numPr>
          <w:ilvl w:val="0"/>
          <w:numId w:val="74"/>
        </w:numPr>
        <w:spacing w:after="0" w:line="360" w:lineRule="auto"/>
        <w:rPr>
          <w:rFonts w:ascii="Arial" w:hAnsi="Arial" w:cs="Arial"/>
          <w:sz w:val="20"/>
          <w:szCs w:val="20"/>
        </w:rPr>
      </w:pPr>
      <w:r w:rsidRPr="00C902D4">
        <w:rPr>
          <w:rFonts w:ascii="Arial" w:hAnsi="Arial" w:cs="Arial"/>
          <w:sz w:val="20"/>
          <w:szCs w:val="20"/>
        </w:rPr>
        <w:t>Thiết lập công thức tính kết quả</w:t>
      </w:r>
    </w:p>
    <w:p w14:paraId="0FC06F5E" w14:textId="1AC5C447" w:rsidR="004E1E55" w:rsidRPr="00C902D4" w:rsidRDefault="004E1E55" w:rsidP="00AF7805">
      <w:pPr>
        <w:pStyle w:val="AutoNumDescription"/>
        <w:spacing w:after="0" w:line="360" w:lineRule="auto"/>
        <w:rPr>
          <w:rFonts w:ascii="Arial" w:hAnsi="Arial" w:cs="Arial"/>
          <w:sz w:val="20"/>
          <w:szCs w:val="20"/>
        </w:rPr>
      </w:pPr>
      <w:r w:rsidRPr="00C902D4">
        <w:rPr>
          <w:rFonts w:ascii="Arial" w:hAnsi="Arial" w:cs="Arial"/>
          <w:sz w:val="20"/>
          <w:szCs w:val="20"/>
        </w:rPr>
        <w:t>Hệ thống hỗ trợ để người dùng tự thiết lập được công thức của các hàm: cộng, trừ, nhân, chia, if, sum, nvl(null,0), +,-,*,/ round(giatri,2)</w:t>
      </w:r>
    </w:p>
    <w:p w14:paraId="6669D86C" w14:textId="77777777" w:rsidR="004E1E55" w:rsidRPr="00C902D4" w:rsidRDefault="004E1E55" w:rsidP="00AF7805">
      <w:pPr>
        <w:pStyle w:val="atext"/>
        <w:spacing w:line="360" w:lineRule="auto"/>
        <w:ind w:firstLine="0"/>
        <w:rPr>
          <w:rFonts w:ascii="Arial" w:hAnsi="Arial" w:cs="Arial"/>
          <w:b/>
          <w:color w:val="000000" w:themeColor="text1"/>
          <w:sz w:val="20"/>
          <w:szCs w:val="20"/>
        </w:rPr>
      </w:pPr>
      <w:r w:rsidRPr="00C902D4">
        <w:rPr>
          <w:rFonts w:ascii="Arial" w:hAnsi="Arial" w:cs="Arial"/>
          <w:b/>
          <w:color w:val="000000" w:themeColor="text1"/>
          <w:sz w:val="20"/>
          <w:szCs w:val="20"/>
        </w:rPr>
        <w:t>Vai trò thực hiện:</w:t>
      </w:r>
    </w:p>
    <w:p w14:paraId="05A0899E" w14:textId="796770C1" w:rsidR="004E1E55" w:rsidRPr="00C902D4" w:rsidRDefault="004E1E55" w:rsidP="00AF7805">
      <w:pPr>
        <w:pStyle w:val="-Thng"/>
        <w:numPr>
          <w:ilvl w:val="0"/>
          <w:numId w:val="12"/>
        </w:numPr>
        <w:rPr>
          <w:rFonts w:cs="Arial"/>
        </w:rPr>
      </w:pPr>
      <w:r w:rsidRPr="00C902D4">
        <w:rPr>
          <w:rFonts w:cs="Arial"/>
        </w:rPr>
        <w:t xml:space="preserve">Đối tượng được quyền </w:t>
      </w:r>
      <w:r w:rsidRPr="00C902D4">
        <w:rPr>
          <w:rFonts w:cs="Arial"/>
          <w:lang w:val="en-US"/>
        </w:rPr>
        <w:t>thiết lập công thức tính kết quả, xếp loại đánh giá</w:t>
      </w:r>
    </w:p>
    <w:p w14:paraId="7ACC38D4" w14:textId="77777777" w:rsidR="004E1E55" w:rsidRPr="00C902D4" w:rsidRDefault="004E1E55" w:rsidP="00AF7805">
      <w:pPr>
        <w:pStyle w:val="atext"/>
        <w:spacing w:line="360" w:lineRule="auto"/>
        <w:ind w:firstLine="0"/>
        <w:rPr>
          <w:rFonts w:ascii="Arial" w:hAnsi="Arial" w:cs="Arial"/>
          <w:b/>
          <w:color w:val="000000" w:themeColor="text1"/>
          <w:sz w:val="20"/>
          <w:szCs w:val="20"/>
        </w:rPr>
      </w:pPr>
      <w:r w:rsidRPr="00C902D4">
        <w:rPr>
          <w:rFonts w:ascii="Arial" w:hAnsi="Arial" w:cs="Arial"/>
          <w:b/>
          <w:color w:val="000000" w:themeColor="text1"/>
          <w:sz w:val="20"/>
          <w:szCs w:val="20"/>
        </w:rPr>
        <w:t>Các bước thực hiện:</w:t>
      </w:r>
    </w:p>
    <w:p w14:paraId="07AD1355" w14:textId="77777777" w:rsidR="004E1E55" w:rsidRPr="00C902D4" w:rsidRDefault="004E1E55" w:rsidP="00AF7805">
      <w:pPr>
        <w:pStyle w:val="atext"/>
        <w:numPr>
          <w:ilvl w:val="0"/>
          <w:numId w:val="8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1:</w:t>
      </w:r>
      <w:r w:rsidRPr="00C902D4">
        <w:rPr>
          <w:rFonts w:ascii="Arial" w:hAnsi="Arial" w:cs="Arial"/>
          <w:color w:val="000000" w:themeColor="text1"/>
          <w:sz w:val="20"/>
          <w:szCs w:val="20"/>
        </w:rPr>
        <w:t xml:space="preserve"> Người dùng đăng nhập vào hệ thống để gán tiêu chí đánh giá cho nhân viên</w:t>
      </w:r>
    </w:p>
    <w:p w14:paraId="029EA120" w14:textId="77777777" w:rsidR="004E1E55" w:rsidRPr="00C902D4" w:rsidRDefault="004E1E55" w:rsidP="00AF7805">
      <w:pPr>
        <w:pStyle w:val="atext"/>
        <w:numPr>
          <w:ilvl w:val="0"/>
          <w:numId w:val="8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Bước 2</w:t>
      </w:r>
      <w:r w:rsidRPr="00C902D4">
        <w:rPr>
          <w:rFonts w:ascii="Arial" w:hAnsi="Arial" w:cs="Arial"/>
          <w:color w:val="000000" w:themeColor="text1"/>
          <w:sz w:val="20"/>
          <w:szCs w:val="20"/>
        </w:rPr>
        <w:t xml:space="preserve"> : Chọn chức năng: Hoạch định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Hệ thống danh mục </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Đánh giá</w:t>
      </w:r>
      <w:r w:rsidRPr="00C902D4">
        <w:rPr>
          <w:rFonts w:ascii="Arial" w:hAnsi="Arial" w:cs="Arial"/>
          <w:color w:val="000000" w:themeColor="text1"/>
          <w:sz w:val="20"/>
          <w:szCs w:val="20"/>
        </w:rPr>
        <w:sym w:font="Wingdings" w:char="F0E0"/>
      </w:r>
      <w:r w:rsidRPr="00C902D4">
        <w:rPr>
          <w:rFonts w:ascii="Arial" w:hAnsi="Arial" w:cs="Arial"/>
          <w:color w:val="000000" w:themeColor="text1"/>
          <w:sz w:val="20"/>
          <w:szCs w:val="20"/>
        </w:rPr>
        <w:t xml:space="preserve"> T</w:t>
      </w:r>
      <w:r w:rsidRPr="00C902D4">
        <w:rPr>
          <w:rFonts w:ascii="Arial" w:hAnsi="Arial" w:cs="Arial"/>
          <w:sz w:val="20"/>
          <w:szCs w:val="20"/>
        </w:rPr>
        <w:t>hiết lập công thức tính kết quả, xếp loại đánh giá</w:t>
      </w:r>
      <w:r w:rsidRPr="00C902D4">
        <w:rPr>
          <w:rFonts w:ascii="Arial" w:hAnsi="Arial" w:cs="Arial"/>
          <w:color w:val="000000" w:themeColor="text1"/>
          <w:sz w:val="20"/>
          <w:szCs w:val="20"/>
        </w:rPr>
        <w:t>. Chương trình hiển thị màn hình T</w:t>
      </w:r>
      <w:r w:rsidRPr="00C902D4">
        <w:rPr>
          <w:rFonts w:ascii="Arial" w:hAnsi="Arial" w:cs="Arial"/>
          <w:sz w:val="20"/>
          <w:szCs w:val="20"/>
        </w:rPr>
        <w:t>hiết lập công thức tính kết quả, xếp loại đánh giá</w:t>
      </w:r>
      <w:r w:rsidRPr="00C902D4">
        <w:rPr>
          <w:rFonts w:ascii="Arial" w:hAnsi="Arial" w:cs="Arial"/>
          <w:color w:val="000000" w:themeColor="text1"/>
          <w:sz w:val="20"/>
          <w:szCs w:val="20"/>
        </w:rPr>
        <w:t xml:space="preserve">. </w:t>
      </w:r>
    </w:p>
    <w:p w14:paraId="15CB502A" w14:textId="485EFC17" w:rsidR="004E1E55" w:rsidRPr="00C902D4" w:rsidRDefault="004E1E55" w:rsidP="00AF7805">
      <w:pPr>
        <w:pStyle w:val="atext"/>
        <w:numPr>
          <w:ilvl w:val="0"/>
          <w:numId w:val="83"/>
        </w:numPr>
        <w:spacing w:line="360" w:lineRule="auto"/>
        <w:rPr>
          <w:rFonts w:ascii="Arial" w:hAnsi="Arial" w:cs="Arial"/>
          <w:b/>
          <w:color w:val="000000" w:themeColor="text1"/>
          <w:sz w:val="20"/>
          <w:szCs w:val="20"/>
        </w:rPr>
      </w:pPr>
      <w:r w:rsidRPr="00C902D4">
        <w:rPr>
          <w:rFonts w:ascii="Arial" w:hAnsi="Arial" w:cs="Arial"/>
          <w:b/>
          <w:color w:val="000000" w:themeColor="text1"/>
          <w:sz w:val="20"/>
          <w:szCs w:val="20"/>
        </w:rPr>
        <w:t xml:space="preserve">Bước 3 </w:t>
      </w:r>
      <w:r w:rsidRPr="00C902D4">
        <w:rPr>
          <w:rFonts w:ascii="Arial" w:hAnsi="Arial" w:cs="Arial"/>
          <w:sz w:val="20"/>
          <w:szCs w:val="20"/>
        </w:rPr>
        <w:t>: Người dùng thực hiện thiết lập công thức và công thức thiết lập thành công sẽ dùng tự động tính ra kết quả đánh giá theo tiêu chí, theo nhóm tiêu chí và xếp loại của CBNV.</w:t>
      </w:r>
    </w:p>
    <w:p w14:paraId="2B779CD2" w14:textId="77777777" w:rsidR="004E1E55" w:rsidRPr="00C902D4" w:rsidRDefault="004E1E55" w:rsidP="00AF7805">
      <w:pPr>
        <w:pStyle w:val="Heading6"/>
        <w:spacing w:line="360" w:lineRule="auto"/>
        <w:rPr>
          <w:rFonts w:ascii="Arial" w:hAnsi="Arial" w:cs="Arial"/>
          <w:b/>
          <w:i w:val="0"/>
          <w:sz w:val="20"/>
          <w:szCs w:val="20"/>
        </w:rPr>
      </w:pPr>
      <w:r w:rsidRPr="00C902D4">
        <w:rPr>
          <w:rFonts w:ascii="Arial" w:hAnsi="Arial" w:cs="Arial"/>
          <w:b/>
          <w:i w:val="0"/>
          <w:sz w:val="20"/>
          <w:szCs w:val="20"/>
        </w:rPr>
        <w:t>Trường thông tin</w:t>
      </w:r>
    </w:p>
    <w:p w14:paraId="26C7F4EA" w14:textId="77777777" w:rsidR="004E1E55" w:rsidRPr="00C902D4" w:rsidRDefault="004E1E55" w:rsidP="00AF7805">
      <w:pPr>
        <w:spacing w:line="360" w:lineRule="auto"/>
        <w:rPr>
          <w:rFonts w:ascii="Arial" w:hAnsi="Arial" w:cs="Arial"/>
          <w:b/>
          <w:i/>
          <w:sz w:val="20"/>
        </w:rPr>
      </w:pPr>
      <w:r w:rsidRPr="00C902D4">
        <w:rPr>
          <w:rFonts w:ascii="Arial" w:hAnsi="Arial" w:cs="Arial"/>
          <w:b/>
          <w:i/>
          <w:sz w:val="20"/>
        </w:rPr>
        <w:t>Vùng nhập thông tin:</w:t>
      </w:r>
    </w:p>
    <w:p w14:paraId="600B7991" w14:textId="77777777" w:rsidR="004E1E55" w:rsidRPr="00C902D4" w:rsidRDefault="004E1E55" w:rsidP="00AF7805">
      <w:pPr>
        <w:spacing w:line="360" w:lineRule="auto"/>
        <w:rPr>
          <w:rFonts w:ascii="Arial" w:hAnsi="Arial" w:cs="Arial"/>
          <w:b/>
          <w:i/>
          <w:sz w:val="20"/>
        </w:rPr>
      </w:pPr>
    </w:p>
    <w:tbl>
      <w:tblPr>
        <w:tblW w:w="9225" w:type="dxa"/>
        <w:tblInd w:w="-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
        <w:gridCol w:w="1123"/>
        <w:gridCol w:w="741"/>
        <w:gridCol w:w="546"/>
        <w:gridCol w:w="830"/>
        <w:gridCol w:w="1024"/>
        <w:gridCol w:w="913"/>
        <w:gridCol w:w="2166"/>
        <w:gridCol w:w="1288"/>
      </w:tblGrid>
      <w:tr w:rsidR="004E1E55" w:rsidRPr="00C902D4" w14:paraId="7BE1395E" w14:textId="77777777" w:rsidTr="004E1E55">
        <w:trPr>
          <w:trHeight w:val="1005"/>
        </w:trPr>
        <w:tc>
          <w:tcPr>
            <w:tcW w:w="0" w:type="auto"/>
            <w:shd w:val="clear" w:color="auto" w:fill="auto"/>
            <w:vAlign w:val="center"/>
            <w:hideMark/>
          </w:tcPr>
          <w:p w14:paraId="3343913C"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STT</w:t>
            </w:r>
          </w:p>
        </w:tc>
        <w:tc>
          <w:tcPr>
            <w:tcW w:w="0" w:type="auto"/>
            <w:shd w:val="clear" w:color="auto" w:fill="auto"/>
            <w:vAlign w:val="center"/>
            <w:hideMark/>
          </w:tcPr>
          <w:p w14:paraId="4227714E"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Trường thông tin</w:t>
            </w:r>
          </w:p>
        </w:tc>
        <w:tc>
          <w:tcPr>
            <w:tcW w:w="0" w:type="auto"/>
            <w:shd w:val="clear" w:color="auto" w:fill="auto"/>
            <w:vAlign w:val="center"/>
            <w:hideMark/>
          </w:tcPr>
          <w:p w14:paraId="7E329440"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Kiểu dữ liệu</w:t>
            </w:r>
          </w:p>
        </w:tc>
        <w:tc>
          <w:tcPr>
            <w:tcW w:w="0" w:type="auto"/>
            <w:shd w:val="clear" w:color="auto" w:fill="auto"/>
            <w:vAlign w:val="center"/>
            <w:hideMark/>
          </w:tcPr>
          <w:p w14:paraId="756E500F"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Độ dài</w:t>
            </w:r>
          </w:p>
        </w:tc>
        <w:tc>
          <w:tcPr>
            <w:tcW w:w="0" w:type="auto"/>
            <w:shd w:val="clear" w:color="auto" w:fill="auto"/>
            <w:vAlign w:val="center"/>
            <w:hideMark/>
          </w:tcPr>
          <w:p w14:paraId="2402568C"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Bắt buộc</w:t>
            </w:r>
          </w:p>
        </w:tc>
        <w:tc>
          <w:tcPr>
            <w:tcW w:w="0" w:type="auto"/>
            <w:shd w:val="clear" w:color="auto" w:fill="auto"/>
            <w:vAlign w:val="center"/>
            <w:hideMark/>
          </w:tcPr>
          <w:p w14:paraId="08BEFF85"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Tham chiếu đến danh mục</w:t>
            </w:r>
          </w:p>
        </w:tc>
        <w:tc>
          <w:tcPr>
            <w:tcW w:w="0" w:type="auto"/>
            <w:shd w:val="clear" w:color="auto" w:fill="auto"/>
            <w:vAlign w:val="center"/>
            <w:hideMark/>
          </w:tcPr>
          <w:p w14:paraId="225D4FCF"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Giá trị mặc định</w:t>
            </w:r>
          </w:p>
        </w:tc>
        <w:tc>
          <w:tcPr>
            <w:tcW w:w="0" w:type="auto"/>
            <w:shd w:val="clear" w:color="auto" w:fill="auto"/>
            <w:vAlign w:val="center"/>
            <w:hideMark/>
          </w:tcPr>
          <w:p w14:paraId="70CB7E68"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Ghi chú</w:t>
            </w:r>
          </w:p>
        </w:tc>
        <w:tc>
          <w:tcPr>
            <w:tcW w:w="1288" w:type="dxa"/>
            <w:shd w:val="clear" w:color="auto" w:fill="auto"/>
            <w:vAlign w:val="center"/>
            <w:hideMark/>
          </w:tcPr>
          <w:p w14:paraId="49BD3D30" w14:textId="77777777" w:rsidR="004E1E55" w:rsidRPr="00C902D4" w:rsidRDefault="004E1E55" w:rsidP="00AF7805">
            <w:pPr>
              <w:spacing w:before="0" w:after="0" w:line="360" w:lineRule="auto"/>
              <w:jc w:val="center"/>
              <w:rPr>
                <w:rFonts w:ascii="Arial" w:hAnsi="Arial" w:cs="Arial"/>
                <w:b/>
                <w:bCs/>
                <w:color w:val="000000"/>
                <w:sz w:val="20"/>
                <w:lang w:eastAsia="ja-JP"/>
              </w:rPr>
            </w:pPr>
            <w:r w:rsidRPr="00C902D4">
              <w:rPr>
                <w:rFonts w:ascii="Arial" w:hAnsi="Arial" w:cs="Arial"/>
                <w:b/>
                <w:bCs/>
                <w:color w:val="000000"/>
                <w:sz w:val="20"/>
                <w:lang w:eastAsia="ja-JP"/>
              </w:rPr>
              <w:t>Đối tượng trên giao diện</w:t>
            </w:r>
          </w:p>
        </w:tc>
      </w:tr>
      <w:tr w:rsidR="004E1E55" w:rsidRPr="00C902D4" w14:paraId="0BEC2457" w14:textId="77777777" w:rsidTr="004E1E55">
        <w:trPr>
          <w:trHeight w:val="503"/>
          <w:tblHeader/>
        </w:trPr>
        <w:tc>
          <w:tcPr>
            <w:tcW w:w="9225" w:type="dxa"/>
            <w:gridSpan w:val="9"/>
            <w:shd w:val="clear" w:color="auto" w:fill="auto"/>
            <w:vAlign w:val="center"/>
          </w:tcPr>
          <w:p w14:paraId="0A62D0AD" w14:textId="62821164" w:rsidR="004E1E55" w:rsidRPr="00C902D4" w:rsidRDefault="004E1E55" w:rsidP="00AF7805">
            <w:pPr>
              <w:spacing w:before="0" w:after="0" w:line="360" w:lineRule="auto"/>
              <w:rPr>
                <w:rFonts w:ascii="Arial" w:hAnsi="Arial" w:cs="Arial"/>
                <w:b/>
                <w:bCs/>
                <w:color w:val="000000"/>
                <w:sz w:val="20"/>
                <w:lang w:eastAsia="ja-JP"/>
              </w:rPr>
            </w:pPr>
            <w:r w:rsidRPr="00C902D4">
              <w:rPr>
                <w:rFonts w:ascii="Arial" w:hAnsi="Arial" w:cs="Arial"/>
                <w:b/>
                <w:sz w:val="20"/>
              </w:rPr>
              <w:t>Thông tin chọn để thiết lập công thức</w:t>
            </w:r>
          </w:p>
        </w:tc>
      </w:tr>
      <w:tr w:rsidR="004E1E55" w:rsidRPr="00C902D4" w14:paraId="48D95DFC" w14:textId="77777777" w:rsidTr="004E1E55">
        <w:trPr>
          <w:trHeight w:val="313"/>
        </w:trPr>
        <w:tc>
          <w:tcPr>
            <w:tcW w:w="0" w:type="auto"/>
            <w:shd w:val="clear" w:color="auto" w:fill="auto"/>
            <w:vAlign w:val="center"/>
          </w:tcPr>
          <w:p w14:paraId="44088A1F" w14:textId="77777777" w:rsidR="004E1E55" w:rsidRPr="00C902D4" w:rsidRDefault="004E1E55" w:rsidP="00AF7805">
            <w:pPr>
              <w:pStyle w:val="ListParagraph"/>
              <w:numPr>
                <w:ilvl w:val="0"/>
                <w:numId w:val="84"/>
              </w:numPr>
              <w:spacing w:before="0" w:after="0" w:line="360" w:lineRule="auto"/>
              <w:ind w:left="504"/>
              <w:rPr>
                <w:rFonts w:cs="Arial"/>
                <w:color w:val="000000"/>
                <w:sz w:val="20"/>
                <w:szCs w:val="20"/>
                <w:lang w:eastAsia="ja-JP"/>
              </w:rPr>
            </w:pPr>
          </w:p>
        </w:tc>
        <w:tc>
          <w:tcPr>
            <w:tcW w:w="0" w:type="auto"/>
            <w:shd w:val="clear" w:color="auto" w:fill="auto"/>
            <w:vAlign w:val="center"/>
          </w:tcPr>
          <w:p w14:paraId="16A792F1"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Kỳ đánh giá</w:t>
            </w:r>
          </w:p>
        </w:tc>
        <w:tc>
          <w:tcPr>
            <w:tcW w:w="0" w:type="auto"/>
            <w:shd w:val="clear" w:color="auto" w:fill="auto"/>
            <w:vAlign w:val="center"/>
          </w:tcPr>
          <w:p w14:paraId="35BCEC90" w14:textId="77777777" w:rsidR="004E1E55" w:rsidRPr="00C902D4" w:rsidRDefault="004E1E55"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2BCC0EF4"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E667AC9" w14:textId="7DDAD09E" w:rsidR="004E1E55" w:rsidRPr="00C902D4" w:rsidRDefault="004E1E55"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4C814A2F" w14:textId="77777777"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Danh mục kỳ đánh giá</w:t>
            </w:r>
          </w:p>
        </w:tc>
        <w:tc>
          <w:tcPr>
            <w:tcW w:w="0" w:type="auto"/>
            <w:shd w:val="clear" w:color="auto" w:fill="auto"/>
            <w:vAlign w:val="center"/>
          </w:tcPr>
          <w:p w14:paraId="1707CCC3"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1470698" w14:textId="7F6EE636" w:rsidR="004E1E55" w:rsidRPr="00C902D4" w:rsidRDefault="004E1E55"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Chọn kỳ đánh giá</w:t>
            </w:r>
          </w:p>
        </w:tc>
        <w:tc>
          <w:tcPr>
            <w:tcW w:w="1288" w:type="dxa"/>
            <w:shd w:val="clear" w:color="auto" w:fill="auto"/>
            <w:vAlign w:val="center"/>
          </w:tcPr>
          <w:p w14:paraId="3CD4C013"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Combo box</w:t>
            </w:r>
          </w:p>
        </w:tc>
      </w:tr>
      <w:tr w:rsidR="004E1E55" w:rsidRPr="00C902D4" w14:paraId="349F5470" w14:textId="77777777" w:rsidTr="00241258">
        <w:trPr>
          <w:trHeight w:val="674"/>
        </w:trPr>
        <w:tc>
          <w:tcPr>
            <w:tcW w:w="0" w:type="auto"/>
            <w:shd w:val="clear" w:color="auto" w:fill="auto"/>
            <w:vAlign w:val="center"/>
          </w:tcPr>
          <w:p w14:paraId="55F77884" w14:textId="77777777" w:rsidR="004E1E55" w:rsidRPr="00C902D4" w:rsidRDefault="004E1E55" w:rsidP="00AF7805">
            <w:pPr>
              <w:pStyle w:val="ListParagraph"/>
              <w:numPr>
                <w:ilvl w:val="0"/>
                <w:numId w:val="84"/>
              </w:numPr>
              <w:spacing w:before="0" w:after="0" w:line="360" w:lineRule="auto"/>
              <w:ind w:left="504"/>
              <w:rPr>
                <w:rFonts w:cs="Arial"/>
                <w:color w:val="000000"/>
                <w:sz w:val="20"/>
                <w:szCs w:val="20"/>
                <w:lang w:eastAsia="ja-JP"/>
              </w:rPr>
            </w:pPr>
          </w:p>
        </w:tc>
        <w:tc>
          <w:tcPr>
            <w:tcW w:w="0" w:type="auto"/>
            <w:shd w:val="clear" w:color="auto" w:fill="auto"/>
            <w:vAlign w:val="center"/>
          </w:tcPr>
          <w:p w14:paraId="11D75658" w14:textId="70724ED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Phân loại nhân viên</w:t>
            </w:r>
          </w:p>
        </w:tc>
        <w:tc>
          <w:tcPr>
            <w:tcW w:w="0" w:type="auto"/>
            <w:shd w:val="clear" w:color="auto" w:fill="auto"/>
            <w:vAlign w:val="center"/>
          </w:tcPr>
          <w:p w14:paraId="0D182126"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sz w:val="20"/>
              </w:rPr>
              <w:t>Text</w:t>
            </w:r>
          </w:p>
        </w:tc>
        <w:tc>
          <w:tcPr>
            <w:tcW w:w="0" w:type="auto"/>
            <w:shd w:val="clear" w:color="auto" w:fill="auto"/>
            <w:vAlign w:val="center"/>
          </w:tcPr>
          <w:p w14:paraId="71BC649A" w14:textId="77777777" w:rsidR="004E1E55" w:rsidRPr="00C902D4" w:rsidRDefault="004E1E55" w:rsidP="00AF7805">
            <w:pPr>
              <w:spacing w:before="0" w:after="0" w:line="360" w:lineRule="auto"/>
              <w:rPr>
                <w:rFonts w:ascii="Arial" w:hAnsi="Arial" w:cs="Arial"/>
                <w:color w:val="000000"/>
                <w:sz w:val="20"/>
              </w:rPr>
            </w:pPr>
          </w:p>
        </w:tc>
        <w:tc>
          <w:tcPr>
            <w:tcW w:w="0" w:type="auto"/>
            <w:shd w:val="clear" w:color="auto" w:fill="auto"/>
            <w:vAlign w:val="center"/>
          </w:tcPr>
          <w:p w14:paraId="636C51D1" w14:textId="74BBB7B0" w:rsidR="004E1E55" w:rsidRPr="00C902D4" w:rsidRDefault="004E1E55" w:rsidP="00AF7805">
            <w:pPr>
              <w:spacing w:before="0" w:after="0" w:line="360" w:lineRule="auto"/>
              <w:rPr>
                <w:rFonts w:ascii="Arial" w:hAnsi="Arial" w:cs="Arial"/>
                <w:color w:val="000000"/>
                <w:sz w:val="20"/>
              </w:rPr>
            </w:pPr>
            <w:r w:rsidRPr="00C902D4">
              <w:rPr>
                <w:rFonts w:ascii="Arial" w:hAnsi="Arial" w:cs="Arial"/>
                <w:sz w:val="20"/>
              </w:rPr>
              <w:t>Có</w:t>
            </w:r>
          </w:p>
        </w:tc>
        <w:tc>
          <w:tcPr>
            <w:tcW w:w="0" w:type="auto"/>
            <w:shd w:val="clear" w:color="auto" w:fill="auto"/>
            <w:vAlign w:val="center"/>
          </w:tcPr>
          <w:p w14:paraId="4D8BB217" w14:textId="37FC8CE9"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Danh mục phân loại nhân viên</w:t>
            </w:r>
          </w:p>
        </w:tc>
        <w:tc>
          <w:tcPr>
            <w:tcW w:w="0" w:type="auto"/>
            <w:shd w:val="clear" w:color="auto" w:fill="auto"/>
            <w:vAlign w:val="center"/>
          </w:tcPr>
          <w:p w14:paraId="033BFD2B" w14:textId="77777777" w:rsidR="004E1E55" w:rsidRPr="00C902D4" w:rsidRDefault="004E1E55" w:rsidP="00AF7805">
            <w:pPr>
              <w:spacing w:before="0" w:after="0" w:line="360" w:lineRule="auto"/>
              <w:rPr>
                <w:rFonts w:ascii="Arial" w:hAnsi="Arial" w:cs="Arial"/>
                <w:color w:val="000000"/>
                <w:sz w:val="20"/>
              </w:rPr>
            </w:pPr>
          </w:p>
        </w:tc>
        <w:tc>
          <w:tcPr>
            <w:tcW w:w="0" w:type="auto"/>
            <w:shd w:val="clear" w:color="auto" w:fill="auto"/>
            <w:vAlign w:val="center"/>
          </w:tcPr>
          <w:p w14:paraId="2F6C01CF" w14:textId="445ECBD3"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Chọn phân loại nhân viên</w:t>
            </w:r>
          </w:p>
        </w:tc>
        <w:tc>
          <w:tcPr>
            <w:tcW w:w="1288" w:type="dxa"/>
            <w:shd w:val="clear" w:color="auto" w:fill="auto"/>
            <w:vAlign w:val="center"/>
          </w:tcPr>
          <w:p w14:paraId="5D8E3BF7"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Combo box</w:t>
            </w:r>
          </w:p>
        </w:tc>
      </w:tr>
      <w:tr w:rsidR="004E1E55" w:rsidRPr="00C902D4" w14:paraId="0B7C8A86" w14:textId="77777777" w:rsidTr="004E1E55">
        <w:trPr>
          <w:trHeight w:val="323"/>
        </w:trPr>
        <w:tc>
          <w:tcPr>
            <w:tcW w:w="0" w:type="auto"/>
            <w:shd w:val="clear" w:color="auto" w:fill="auto"/>
            <w:vAlign w:val="center"/>
          </w:tcPr>
          <w:p w14:paraId="5F772121" w14:textId="77777777" w:rsidR="004E1E55" w:rsidRPr="00C902D4" w:rsidRDefault="004E1E55"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83EE406" w14:textId="0FAFA3EF" w:rsidR="004E1E55" w:rsidRPr="00C902D4" w:rsidRDefault="004E1E55" w:rsidP="00AF7805">
            <w:pPr>
              <w:spacing w:before="0" w:after="0" w:line="360" w:lineRule="auto"/>
              <w:rPr>
                <w:rFonts w:ascii="Arial" w:hAnsi="Arial" w:cs="Arial"/>
                <w:sz w:val="20"/>
              </w:rPr>
            </w:pPr>
            <w:r w:rsidRPr="00C902D4">
              <w:rPr>
                <w:rFonts w:ascii="Arial" w:hAnsi="Arial" w:cs="Arial"/>
                <w:color w:val="000000"/>
                <w:sz w:val="20"/>
              </w:rPr>
              <w:t>Cấp nhân viên</w:t>
            </w:r>
          </w:p>
        </w:tc>
        <w:tc>
          <w:tcPr>
            <w:tcW w:w="0" w:type="auto"/>
            <w:shd w:val="clear" w:color="auto" w:fill="auto"/>
            <w:vAlign w:val="center"/>
          </w:tcPr>
          <w:p w14:paraId="1FBEAFBF" w14:textId="77777777"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sz w:val="20"/>
              </w:rPr>
              <w:t>Ký tự</w:t>
            </w:r>
          </w:p>
        </w:tc>
        <w:tc>
          <w:tcPr>
            <w:tcW w:w="0" w:type="auto"/>
            <w:shd w:val="clear" w:color="auto" w:fill="auto"/>
            <w:vAlign w:val="center"/>
          </w:tcPr>
          <w:p w14:paraId="7168E5B6"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0416137" w14:textId="15C1F58D"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sz w:val="20"/>
              </w:rPr>
              <w:t>Không</w:t>
            </w:r>
          </w:p>
        </w:tc>
        <w:tc>
          <w:tcPr>
            <w:tcW w:w="0" w:type="auto"/>
            <w:shd w:val="clear" w:color="auto" w:fill="auto"/>
            <w:vAlign w:val="center"/>
          </w:tcPr>
          <w:p w14:paraId="473B5C9D" w14:textId="5D64B6E8"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color w:val="000000"/>
                <w:sz w:val="20"/>
              </w:rPr>
              <w:t>Danh mục phân loại nhân viên</w:t>
            </w:r>
          </w:p>
        </w:tc>
        <w:tc>
          <w:tcPr>
            <w:tcW w:w="0" w:type="auto"/>
            <w:shd w:val="clear" w:color="auto" w:fill="auto"/>
            <w:vAlign w:val="center"/>
          </w:tcPr>
          <w:p w14:paraId="4B5CC083"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0523463" w14:textId="1759F103"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color w:val="000000"/>
                <w:sz w:val="20"/>
              </w:rPr>
              <w:t>Hiển thị cấp nhân viên theo phân loại nhân viên chọn</w:t>
            </w:r>
          </w:p>
        </w:tc>
        <w:tc>
          <w:tcPr>
            <w:tcW w:w="1288" w:type="dxa"/>
            <w:shd w:val="clear" w:color="auto" w:fill="auto"/>
            <w:vAlign w:val="center"/>
          </w:tcPr>
          <w:p w14:paraId="2CB088CA" w14:textId="77777777"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color w:val="000000"/>
                <w:sz w:val="20"/>
              </w:rPr>
              <w:t>Combo box</w:t>
            </w:r>
          </w:p>
        </w:tc>
      </w:tr>
      <w:tr w:rsidR="004E1E55" w:rsidRPr="00C902D4" w14:paraId="3F1100D1" w14:textId="77777777" w:rsidTr="004E1E55">
        <w:trPr>
          <w:trHeight w:val="80"/>
        </w:trPr>
        <w:tc>
          <w:tcPr>
            <w:tcW w:w="9225" w:type="dxa"/>
            <w:gridSpan w:val="9"/>
            <w:shd w:val="clear" w:color="auto" w:fill="auto"/>
            <w:vAlign w:val="center"/>
          </w:tcPr>
          <w:p w14:paraId="43DAE1B0" w14:textId="3B1CADA9" w:rsidR="004E1E55" w:rsidRPr="00C902D4" w:rsidRDefault="004E1E55" w:rsidP="00AF7805">
            <w:pPr>
              <w:spacing w:before="0" w:after="0" w:line="360" w:lineRule="auto"/>
              <w:rPr>
                <w:rFonts w:ascii="Arial" w:hAnsi="Arial" w:cs="Arial"/>
                <w:b/>
                <w:color w:val="000000"/>
                <w:sz w:val="20"/>
              </w:rPr>
            </w:pPr>
            <w:r w:rsidRPr="00C902D4">
              <w:rPr>
                <w:rFonts w:ascii="Arial" w:hAnsi="Arial" w:cs="Arial"/>
                <w:b/>
                <w:sz w:val="20"/>
              </w:rPr>
              <w:t>Các trường thông tin để thiết lập công thức</w:t>
            </w:r>
          </w:p>
        </w:tc>
      </w:tr>
      <w:tr w:rsidR="004E1E55" w:rsidRPr="00C902D4" w14:paraId="20DFFE48" w14:textId="77777777" w:rsidTr="004E1E55">
        <w:trPr>
          <w:trHeight w:val="80"/>
        </w:trPr>
        <w:tc>
          <w:tcPr>
            <w:tcW w:w="0" w:type="auto"/>
            <w:shd w:val="clear" w:color="auto" w:fill="auto"/>
            <w:vAlign w:val="center"/>
          </w:tcPr>
          <w:p w14:paraId="0A5930A4" w14:textId="77777777" w:rsidR="004E1E55" w:rsidRPr="00C902D4" w:rsidRDefault="004E1E55"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1AABA779" w14:textId="1ACB9D4A"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Chọn</w:t>
            </w:r>
          </w:p>
        </w:tc>
        <w:tc>
          <w:tcPr>
            <w:tcW w:w="0" w:type="auto"/>
            <w:shd w:val="clear" w:color="auto" w:fill="auto"/>
            <w:vAlign w:val="center"/>
          </w:tcPr>
          <w:p w14:paraId="464480A8" w14:textId="6905A73E" w:rsidR="004E1E55" w:rsidRPr="00C902D4" w:rsidRDefault="004E1E55" w:rsidP="00AF7805">
            <w:pPr>
              <w:spacing w:before="0" w:after="0" w:line="360" w:lineRule="auto"/>
              <w:rPr>
                <w:rFonts w:ascii="Arial" w:hAnsi="Arial" w:cs="Arial"/>
                <w:sz w:val="20"/>
              </w:rPr>
            </w:pPr>
            <w:r w:rsidRPr="00C902D4">
              <w:rPr>
                <w:rFonts w:ascii="Arial" w:hAnsi="Arial" w:cs="Arial"/>
                <w:sz w:val="20"/>
              </w:rPr>
              <w:t>Tích chọn</w:t>
            </w:r>
          </w:p>
        </w:tc>
        <w:tc>
          <w:tcPr>
            <w:tcW w:w="0" w:type="auto"/>
            <w:shd w:val="clear" w:color="auto" w:fill="auto"/>
            <w:vAlign w:val="center"/>
          </w:tcPr>
          <w:p w14:paraId="4D08939C"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D1394B2" w14:textId="5E7C054F" w:rsidR="004E1E55" w:rsidRPr="00C902D4" w:rsidRDefault="004E1E55" w:rsidP="00AF7805">
            <w:pPr>
              <w:spacing w:before="0" w:after="0" w:line="360" w:lineRule="auto"/>
              <w:rPr>
                <w:rFonts w:ascii="Arial" w:hAnsi="Arial" w:cs="Arial"/>
                <w:sz w:val="20"/>
              </w:rPr>
            </w:pPr>
            <w:r w:rsidRPr="00C902D4">
              <w:rPr>
                <w:rFonts w:ascii="Arial" w:hAnsi="Arial" w:cs="Arial"/>
                <w:sz w:val="20"/>
              </w:rPr>
              <w:t>Không</w:t>
            </w:r>
          </w:p>
        </w:tc>
        <w:tc>
          <w:tcPr>
            <w:tcW w:w="0" w:type="auto"/>
            <w:shd w:val="clear" w:color="auto" w:fill="auto"/>
            <w:vAlign w:val="center"/>
          </w:tcPr>
          <w:p w14:paraId="533C6660"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F30586D" w14:textId="77777777" w:rsidR="004E1E55" w:rsidRPr="00C902D4" w:rsidRDefault="004E1E55" w:rsidP="00AF7805">
            <w:pPr>
              <w:spacing w:before="0" w:after="0" w:line="360" w:lineRule="auto"/>
              <w:rPr>
                <w:rFonts w:ascii="Arial" w:hAnsi="Arial" w:cs="Arial"/>
                <w:color w:val="000000"/>
                <w:sz w:val="20"/>
                <w:lang w:eastAsia="ja-JP"/>
              </w:rPr>
            </w:pPr>
            <w:r w:rsidRPr="00C902D4">
              <w:rPr>
                <w:rFonts w:ascii="Arial" w:hAnsi="Arial" w:cs="Arial"/>
                <w:color w:val="000000"/>
                <w:sz w:val="20"/>
                <w:lang w:eastAsia="ja-JP"/>
              </w:rPr>
              <w:t>Không tích</w:t>
            </w:r>
          </w:p>
        </w:tc>
        <w:tc>
          <w:tcPr>
            <w:tcW w:w="0" w:type="auto"/>
            <w:shd w:val="clear" w:color="auto" w:fill="auto"/>
            <w:vAlign w:val="center"/>
          </w:tcPr>
          <w:p w14:paraId="0CBD287D" w14:textId="54E8A7E3"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Tích chọn một hoặc nhiều cột dữ liệu để thiết lập công thức</w:t>
            </w:r>
          </w:p>
        </w:tc>
        <w:tc>
          <w:tcPr>
            <w:tcW w:w="1288" w:type="dxa"/>
            <w:shd w:val="clear" w:color="auto" w:fill="auto"/>
            <w:vAlign w:val="center"/>
          </w:tcPr>
          <w:p w14:paraId="4FC7038C"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4E1E55" w:rsidRPr="00C902D4" w14:paraId="463C19C7" w14:textId="77777777" w:rsidTr="004E1E55">
        <w:trPr>
          <w:trHeight w:val="80"/>
        </w:trPr>
        <w:tc>
          <w:tcPr>
            <w:tcW w:w="0" w:type="auto"/>
            <w:shd w:val="clear" w:color="auto" w:fill="auto"/>
            <w:vAlign w:val="center"/>
          </w:tcPr>
          <w:p w14:paraId="4C2AE3A0" w14:textId="77777777" w:rsidR="004E1E55" w:rsidRPr="00C902D4" w:rsidRDefault="004E1E55"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246B584E" w14:textId="7AAA8048" w:rsidR="004E1E55" w:rsidRPr="00C902D4" w:rsidRDefault="004E1E55" w:rsidP="00AF7805">
            <w:pPr>
              <w:spacing w:before="0" w:after="0" w:line="360" w:lineRule="auto"/>
              <w:rPr>
                <w:rFonts w:ascii="Arial" w:hAnsi="Arial" w:cs="Arial"/>
                <w:color w:val="000000"/>
                <w:sz w:val="20"/>
                <w:lang w:val="vi-VN"/>
              </w:rPr>
            </w:pPr>
            <w:r w:rsidRPr="00C902D4">
              <w:rPr>
                <w:rFonts w:ascii="Arial" w:hAnsi="Arial" w:cs="Arial"/>
                <w:color w:val="000000"/>
                <w:sz w:val="20"/>
                <w:lang w:val="vi-VN"/>
              </w:rPr>
              <w:t>Tên các cột dữ liệu</w:t>
            </w:r>
          </w:p>
        </w:tc>
        <w:tc>
          <w:tcPr>
            <w:tcW w:w="0" w:type="auto"/>
            <w:shd w:val="clear" w:color="auto" w:fill="auto"/>
            <w:vAlign w:val="center"/>
          </w:tcPr>
          <w:p w14:paraId="45276062" w14:textId="788BF9AF" w:rsidR="004E1E55" w:rsidRPr="00C902D4" w:rsidRDefault="004E1E55"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12A96459"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77B6E85" w14:textId="16C622C2" w:rsidR="004E1E55" w:rsidRPr="00C902D4" w:rsidRDefault="004E1E55"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254BA309"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61BA4504" w14:textId="77777777" w:rsidR="004E1E55" w:rsidRPr="00C902D4" w:rsidRDefault="004E1E55"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1F6A5DC" w14:textId="7B2557AC"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Hiển thị các cột dữ liệu thông tin gồm: Nhóm tiêu chí, Trọng số nhóm tiêu chí, Tiêu chí, Trọng số tiêu chí, Định mức L1, Định mức L2</w:t>
            </w:r>
          </w:p>
        </w:tc>
        <w:tc>
          <w:tcPr>
            <w:tcW w:w="1288" w:type="dxa"/>
            <w:shd w:val="clear" w:color="auto" w:fill="auto"/>
            <w:vAlign w:val="center"/>
          </w:tcPr>
          <w:p w14:paraId="2E45C8FB" w14:textId="77777777" w:rsidR="004E1E55" w:rsidRPr="00C902D4" w:rsidRDefault="004E1E55"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4E1E55" w:rsidRPr="00C902D4" w14:paraId="77BA01F6" w14:textId="77777777" w:rsidTr="004E1E55">
        <w:trPr>
          <w:trHeight w:val="80"/>
        </w:trPr>
        <w:tc>
          <w:tcPr>
            <w:tcW w:w="9225" w:type="dxa"/>
            <w:gridSpan w:val="9"/>
            <w:shd w:val="clear" w:color="auto" w:fill="auto"/>
            <w:vAlign w:val="center"/>
          </w:tcPr>
          <w:p w14:paraId="575BCC50" w14:textId="486C8AB5" w:rsidR="004E1E55" w:rsidRPr="00C902D4" w:rsidRDefault="009D1EFB" w:rsidP="00AF7805">
            <w:pPr>
              <w:spacing w:before="0" w:after="0" w:line="360" w:lineRule="auto"/>
              <w:rPr>
                <w:rFonts w:ascii="Arial" w:hAnsi="Arial" w:cs="Arial"/>
                <w:b/>
                <w:color w:val="000000"/>
                <w:sz w:val="20"/>
              </w:rPr>
            </w:pPr>
            <w:r w:rsidRPr="00C902D4">
              <w:rPr>
                <w:rFonts w:ascii="Arial" w:hAnsi="Arial" w:cs="Arial"/>
                <w:b/>
                <w:sz w:val="20"/>
              </w:rPr>
              <w:t>Công thức</w:t>
            </w:r>
          </w:p>
        </w:tc>
      </w:tr>
      <w:tr w:rsidR="009D1EFB" w:rsidRPr="00C902D4" w14:paraId="297878ED" w14:textId="77777777" w:rsidTr="004F5ABB">
        <w:trPr>
          <w:trHeight w:val="80"/>
        </w:trPr>
        <w:tc>
          <w:tcPr>
            <w:tcW w:w="0" w:type="auto"/>
            <w:shd w:val="clear" w:color="auto" w:fill="auto"/>
            <w:vAlign w:val="center"/>
          </w:tcPr>
          <w:p w14:paraId="35EA1F99"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71CAF357" w14:textId="40023EE3"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Tên công thức</w:t>
            </w:r>
          </w:p>
        </w:tc>
        <w:tc>
          <w:tcPr>
            <w:tcW w:w="0" w:type="auto"/>
            <w:shd w:val="clear" w:color="auto" w:fill="auto"/>
          </w:tcPr>
          <w:p w14:paraId="11E64ABE" w14:textId="2A83CFB7" w:rsidR="009D1EFB" w:rsidRPr="00C902D4" w:rsidRDefault="009D1EFB"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4ACE117F"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E8210FF" w14:textId="775C3954" w:rsidR="009D1EFB" w:rsidRPr="00C902D4" w:rsidRDefault="009D1EFB"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3ED2FB00"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EF40C36"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3F046B64" w14:textId="0BC891DF" w:rsidR="00241258" w:rsidRPr="00C902D4" w:rsidRDefault="00241258" w:rsidP="00AF7805">
            <w:pPr>
              <w:spacing w:before="0" w:after="0" w:line="360" w:lineRule="auto"/>
              <w:rPr>
                <w:rFonts w:ascii="Arial" w:hAnsi="Arial" w:cs="Arial"/>
                <w:color w:val="000000"/>
                <w:sz w:val="20"/>
              </w:rPr>
            </w:pPr>
            <w:r w:rsidRPr="00C902D4">
              <w:rPr>
                <w:rFonts w:ascii="Arial" w:hAnsi="Arial" w:cs="Arial"/>
                <w:color w:val="000000"/>
                <w:sz w:val="20"/>
              </w:rPr>
              <w:t>Chỉ đọc</w:t>
            </w:r>
          </w:p>
          <w:p w14:paraId="33854BF5" w14:textId="228AB9BE"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Hiển thị tên công thức để thiết lập: công thức tính kết quả tiêu chí, công thưc tính kết quả nhóm tiêu chí, công thức xếp loại đánh giá</w:t>
            </w:r>
          </w:p>
        </w:tc>
        <w:tc>
          <w:tcPr>
            <w:tcW w:w="1288" w:type="dxa"/>
            <w:shd w:val="clear" w:color="auto" w:fill="auto"/>
          </w:tcPr>
          <w:p w14:paraId="1BBFD5C4" w14:textId="77777777"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9D1EFB" w:rsidRPr="00C902D4" w14:paraId="5AC0116A" w14:textId="77777777" w:rsidTr="004F5ABB">
        <w:trPr>
          <w:trHeight w:val="80"/>
        </w:trPr>
        <w:tc>
          <w:tcPr>
            <w:tcW w:w="0" w:type="auto"/>
            <w:shd w:val="clear" w:color="auto" w:fill="auto"/>
            <w:vAlign w:val="center"/>
          </w:tcPr>
          <w:p w14:paraId="0DC3E2D5"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2EE1CAD7" w14:textId="1C622D16"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Vùng hiển thị công thức</w:t>
            </w:r>
          </w:p>
        </w:tc>
        <w:tc>
          <w:tcPr>
            <w:tcW w:w="0" w:type="auto"/>
            <w:shd w:val="clear" w:color="auto" w:fill="auto"/>
          </w:tcPr>
          <w:p w14:paraId="272F5C32" w14:textId="153B52CB" w:rsidR="009D1EFB" w:rsidRPr="00C902D4" w:rsidRDefault="009D1EFB" w:rsidP="00AF7805">
            <w:pPr>
              <w:spacing w:before="0" w:after="0" w:line="360" w:lineRule="auto"/>
              <w:rPr>
                <w:rFonts w:ascii="Arial" w:hAnsi="Arial" w:cs="Arial"/>
                <w:sz w:val="20"/>
              </w:rPr>
            </w:pPr>
            <w:r w:rsidRPr="00C902D4">
              <w:rPr>
                <w:rFonts w:ascii="Arial" w:hAnsi="Arial" w:cs="Arial"/>
                <w:sz w:val="20"/>
              </w:rPr>
              <w:t>Ký tự</w:t>
            </w:r>
          </w:p>
        </w:tc>
        <w:tc>
          <w:tcPr>
            <w:tcW w:w="0" w:type="auto"/>
            <w:shd w:val="clear" w:color="auto" w:fill="auto"/>
            <w:vAlign w:val="center"/>
          </w:tcPr>
          <w:p w14:paraId="5EF0A595"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10D208A" w14:textId="107E2E53" w:rsidR="009D1EFB" w:rsidRPr="00C902D4" w:rsidRDefault="009D1EFB" w:rsidP="00AF7805">
            <w:pPr>
              <w:spacing w:before="0" w:after="0" w:line="360" w:lineRule="auto"/>
              <w:rPr>
                <w:rFonts w:ascii="Arial" w:hAnsi="Arial" w:cs="Arial"/>
                <w:sz w:val="20"/>
              </w:rPr>
            </w:pPr>
            <w:r w:rsidRPr="00C902D4">
              <w:rPr>
                <w:rFonts w:ascii="Arial" w:hAnsi="Arial" w:cs="Arial"/>
                <w:sz w:val="20"/>
              </w:rPr>
              <w:t>Có</w:t>
            </w:r>
          </w:p>
        </w:tc>
        <w:tc>
          <w:tcPr>
            <w:tcW w:w="0" w:type="auto"/>
            <w:shd w:val="clear" w:color="auto" w:fill="auto"/>
            <w:vAlign w:val="center"/>
          </w:tcPr>
          <w:p w14:paraId="7FA63F0C"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7CDA54C"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90294B9" w14:textId="7DEFAE6E" w:rsidR="00A9559A" w:rsidRPr="00C902D4" w:rsidRDefault="00A9559A" w:rsidP="00AF7805">
            <w:pPr>
              <w:spacing w:before="0" w:after="0" w:line="360" w:lineRule="auto"/>
              <w:rPr>
                <w:rFonts w:ascii="Arial" w:hAnsi="Arial" w:cs="Arial"/>
                <w:color w:val="000000"/>
                <w:sz w:val="20"/>
              </w:rPr>
            </w:pPr>
            <w:r w:rsidRPr="00C902D4">
              <w:rPr>
                <w:rFonts w:ascii="Arial" w:hAnsi="Arial" w:cs="Arial"/>
                <w:color w:val="000000"/>
                <w:sz w:val="20"/>
              </w:rPr>
              <w:t>Chỉ đọc</w:t>
            </w:r>
          </w:p>
          <w:p w14:paraId="174B2ADB" w14:textId="0C5E4ED2"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Hiển thị công thức đã thiết lập</w:t>
            </w:r>
          </w:p>
        </w:tc>
        <w:tc>
          <w:tcPr>
            <w:tcW w:w="1288" w:type="dxa"/>
            <w:shd w:val="clear" w:color="auto" w:fill="auto"/>
          </w:tcPr>
          <w:p w14:paraId="39B7C9A8" w14:textId="77777777"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Grid</w:t>
            </w:r>
          </w:p>
        </w:tc>
      </w:tr>
      <w:tr w:rsidR="009D1EFB" w:rsidRPr="00C902D4" w14:paraId="6096DBD3" w14:textId="77777777" w:rsidTr="004F5ABB">
        <w:trPr>
          <w:trHeight w:val="80"/>
        </w:trPr>
        <w:tc>
          <w:tcPr>
            <w:tcW w:w="9225" w:type="dxa"/>
            <w:gridSpan w:val="9"/>
            <w:shd w:val="clear" w:color="auto" w:fill="auto"/>
            <w:vAlign w:val="center"/>
          </w:tcPr>
          <w:p w14:paraId="0B0BD92A" w14:textId="19BAD29B" w:rsidR="009D1EFB" w:rsidRPr="00C902D4" w:rsidRDefault="009D1EFB" w:rsidP="00AF7805">
            <w:pPr>
              <w:spacing w:before="0" w:after="0" w:line="360" w:lineRule="auto"/>
              <w:rPr>
                <w:rFonts w:ascii="Arial" w:hAnsi="Arial" w:cs="Arial"/>
                <w:b/>
                <w:color w:val="000000"/>
                <w:sz w:val="20"/>
              </w:rPr>
            </w:pPr>
            <w:r w:rsidRPr="00C902D4">
              <w:rPr>
                <w:rFonts w:ascii="Arial" w:hAnsi="Arial" w:cs="Arial"/>
                <w:b/>
                <w:color w:val="000000"/>
                <w:sz w:val="20"/>
              </w:rPr>
              <w:t>Nút công thức</w:t>
            </w:r>
          </w:p>
        </w:tc>
      </w:tr>
      <w:tr w:rsidR="009D1EFB" w:rsidRPr="00C902D4" w14:paraId="5A35038B" w14:textId="77777777" w:rsidTr="004F5ABB">
        <w:trPr>
          <w:trHeight w:val="80"/>
        </w:trPr>
        <w:tc>
          <w:tcPr>
            <w:tcW w:w="0" w:type="auto"/>
            <w:shd w:val="clear" w:color="auto" w:fill="auto"/>
            <w:vAlign w:val="center"/>
          </w:tcPr>
          <w:p w14:paraId="0D5CDD71"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3EA7FF02" w14:textId="5CEA1DCE"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 xml:space="preserve">Cộng </w:t>
            </w:r>
          </w:p>
        </w:tc>
        <w:tc>
          <w:tcPr>
            <w:tcW w:w="0" w:type="auto"/>
            <w:shd w:val="clear" w:color="auto" w:fill="auto"/>
          </w:tcPr>
          <w:p w14:paraId="4DEECA17" w14:textId="0ADFBCA2" w:rsidR="009D1EFB" w:rsidRPr="00C902D4" w:rsidRDefault="009D1EFB"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5CCBB071"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D3CC1F6" w14:textId="77777777" w:rsidR="009D1EFB" w:rsidRPr="00C902D4" w:rsidRDefault="009D1EFB" w:rsidP="00AF7805">
            <w:pPr>
              <w:spacing w:before="0" w:after="0" w:line="360" w:lineRule="auto"/>
              <w:rPr>
                <w:rFonts w:ascii="Arial" w:hAnsi="Arial" w:cs="Arial"/>
                <w:sz w:val="20"/>
              </w:rPr>
            </w:pPr>
          </w:p>
        </w:tc>
        <w:tc>
          <w:tcPr>
            <w:tcW w:w="0" w:type="auto"/>
            <w:shd w:val="clear" w:color="auto" w:fill="auto"/>
            <w:vAlign w:val="center"/>
          </w:tcPr>
          <w:p w14:paraId="6EE9A4D9"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46618AA"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BCCE0BD" w14:textId="38A05FCA"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Thực hiện chức năng cộng</w:t>
            </w:r>
          </w:p>
        </w:tc>
        <w:tc>
          <w:tcPr>
            <w:tcW w:w="1288" w:type="dxa"/>
            <w:shd w:val="clear" w:color="auto" w:fill="auto"/>
          </w:tcPr>
          <w:p w14:paraId="6DD6883A" w14:textId="7D4E4288"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Button</w:t>
            </w:r>
          </w:p>
        </w:tc>
      </w:tr>
      <w:tr w:rsidR="009D1EFB" w:rsidRPr="00C902D4" w14:paraId="3ED0B9F2" w14:textId="77777777" w:rsidTr="004F5ABB">
        <w:trPr>
          <w:trHeight w:val="80"/>
        </w:trPr>
        <w:tc>
          <w:tcPr>
            <w:tcW w:w="0" w:type="auto"/>
            <w:shd w:val="clear" w:color="auto" w:fill="auto"/>
            <w:vAlign w:val="center"/>
          </w:tcPr>
          <w:p w14:paraId="761D85E5"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65A68B04" w14:textId="1987A950"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 xml:space="preserve">Trừ </w:t>
            </w:r>
          </w:p>
        </w:tc>
        <w:tc>
          <w:tcPr>
            <w:tcW w:w="0" w:type="auto"/>
            <w:shd w:val="clear" w:color="auto" w:fill="auto"/>
          </w:tcPr>
          <w:p w14:paraId="412FF6CA" w14:textId="14CEF3F2" w:rsidR="009D1EFB" w:rsidRPr="00C902D4" w:rsidRDefault="009D1EFB"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681B7128"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FD0FA32" w14:textId="77777777" w:rsidR="009D1EFB" w:rsidRPr="00C902D4" w:rsidRDefault="009D1EFB" w:rsidP="00AF7805">
            <w:pPr>
              <w:spacing w:before="0" w:after="0" w:line="360" w:lineRule="auto"/>
              <w:rPr>
                <w:rFonts w:ascii="Arial" w:hAnsi="Arial" w:cs="Arial"/>
                <w:sz w:val="20"/>
              </w:rPr>
            </w:pPr>
          </w:p>
        </w:tc>
        <w:tc>
          <w:tcPr>
            <w:tcW w:w="0" w:type="auto"/>
            <w:shd w:val="clear" w:color="auto" w:fill="auto"/>
            <w:vAlign w:val="center"/>
          </w:tcPr>
          <w:p w14:paraId="0F1B5B3C"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2787C512"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EA006D4" w14:textId="2FB8222D"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Thực hiện chức năng trừ</w:t>
            </w:r>
          </w:p>
        </w:tc>
        <w:tc>
          <w:tcPr>
            <w:tcW w:w="1288" w:type="dxa"/>
            <w:shd w:val="clear" w:color="auto" w:fill="auto"/>
          </w:tcPr>
          <w:p w14:paraId="7C32AAD5" w14:textId="436B1A9C"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Button</w:t>
            </w:r>
          </w:p>
        </w:tc>
      </w:tr>
      <w:tr w:rsidR="009D1EFB" w:rsidRPr="00C902D4" w14:paraId="5B459F6C" w14:textId="77777777" w:rsidTr="004F5ABB">
        <w:trPr>
          <w:trHeight w:val="80"/>
        </w:trPr>
        <w:tc>
          <w:tcPr>
            <w:tcW w:w="0" w:type="auto"/>
            <w:shd w:val="clear" w:color="auto" w:fill="auto"/>
            <w:vAlign w:val="center"/>
          </w:tcPr>
          <w:p w14:paraId="747F7E68"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5A215F6E" w14:textId="29A94030"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 xml:space="preserve">Nhân </w:t>
            </w:r>
          </w:p>
        </w:tc>
        <w:tc>
          <w:tcPr>
            <w:tcW w:w="0" w:type="auto"/>
            <w:shd w:val="clear" w:color="auto" w:fill="auto"/>
          </w:tcPr>
          <w:p w14:paraId="4D56DE58" w14:textId="389C76A8" w:rsidR="009D1EFB" w:rsidRPr="00C902D4" w:rsidRDefault="009D1EFB"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189CB894"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F61BABD" w14:textId="77777777" w:rsidR="009D1EFB" w:rsidRPr="00C902D4" w:rsidRDefault="009D1EFB" w:rsidP="00AF7805">
            <w:pPr>
              <w:spacing w:before="0" w:after="0" w:line="360" w:lineRule="auto"/>
              <w:rPr>
                <w:rFonts w:ascii="Arial" w:hAnsi="Arial" w:cs="Arial"/>
                <w:sz w:val="20"/>
              </w:rPr>
            </w:pPr>
          </w:p>
        </w:tc>
        <w:tc>
          <w:tcPr>
            <w:tcW w:w="0" w:type="auto"/>
            <w:shd w:val="clear" w:color="auto" w:fill="auto"/>
            <w:vAlign w:val="center"/>
          </w:tcPr>
          <w:p w14:paraId="7345CE9B"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58140A5E"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13DE8DF2" w14:textId="1B381B32"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Thực hiện chức năng nhân</w:t>
            </w:r>
          </w:p>
        </w:tc>
        <w:tc>
          <w:tcPr>
            <w:tcW w:w="1288" w:type="dxa"/>
            <w:shd w:val="clear" w:color="auto" w:fill="auto"/>
          </w:tcPr>
          <w:p w14:paraId="5BF82F90" w14:textId="38D3B742"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Button</w:t>
            </w:r>
          </w:p>
        </w:tc>
      </w:tr>
      <w:tr w:rsidR="009D1EFB" w:rsidRPr="00C902D4" w14:paraId="64CFD512" w14:textId="77777777" w:rsidTr="004F5ABB">
        <w:trPr>
          <w:trHeight w:val="80"/>
        </w:trPr>
        <w:tc>
          <w:tcPr>
            <w:tcW w:w="0" w:type="auto"/>
            <w:shd w:val="clear" w:color="auto" w:fill="auto"/>
            <w:vAlign w:val="center"/>
          </w:tcPr>
          <w:p w14:paraId="017CBDEC" w14:textId="77777777" w:rsidR="009D1EFB" w:rsidRPr="00C902D4" w:rsidRDefault="009D1EFB" w:rsidP="00AF7805">
            <w:pPr>
              <w:pStyle w:val="ListParagraph"/>
              <w:numPr>
                <w:ilvl w:val="0"/>
                <w:numId w:val="84"/>
              </w:numPr>
              <w:spacing w:before="0" w:after="0" w:line="360" w:lineRule="auto"/>
              <w:ind w:left="504"/>
              <w:jc w:val="center"/>
              <w:rPr>
                <w:rFonts w:cs="Arial"/>
                <w:color w:val="000000"/>
                <w:sz w:val="20"/>
                <w:szCs w:val="20"/>
                <w:lang w:eastAsia="ja-JP"/>
              </w:rPr>
            </w:pPr>
          </w:p>
        </w:tc>
        <w:tc>
          <w:tcPr>
            <w:tcW w:w="0" w:type="auto"/>
            <w:shd w:val="clear" w:color="auto" w:fill="auto"/>
            <w:vAlign w:val="center"/>
          </w:tcPr>
          <w:p w14:paraId="298EB604" w14:textId="0D325C15"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Chi</w:t>
            </w:r>
          </w:p>
        </w:tc>
        <w:tc>
          <w:tcPr>
            <w:tcW w:w="0" w:type="auto"/>
            <w:shd w:val="clear" w:color="auto" w:fill="auto"/>
          </w:tcPr>
          <w:p w14:paraId="62E98288" w14:textId="5BD8CD98" w:rsidR="009D1EFB" w:rsidRPr="00C902D4" w:rsidRDefault="009D1EFB" w:rsidP="00AF7805">
            <w:pPr>
              <w:spacing w:before="0" w:after="0" w:line="360" w:lineRule="auto"/>
              <w:rPr>
                <w:rFonts w:ascii="Arial" w:hAnsi="Arial" w:cs="Arial"/>
                <w:sz w:val="20"/>
              </w:rPr>
            </w:pPr>
            <w:r w:rsidRPr="00C902D4">
              <w:rPr>
                <w:rFonts w:ascii="Arial" w:hAnsi="Arial" w:cs="Arial"/>
                <w:sz w:val="20"/>
              </w:rPr>
              <w:t>Text</w:t>
            </w:r>
          </w:p>
        </w:tc>
        <w:tc>
          <w:tcPr>
            <w:tcW w:w="0" w:type="auto"/>
            <w:shd w:val="clear" w:color="auto" w:fill="auto"/>
            <w:vAlign w:val="center"/>
          </w:tcPr>
          <w:p w14:paraId="334180E6"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72FABF7C" w14:textId="77777777" w:rsidR="009D1EFB" w:rsidRPr="00C902D4" w:rsidRDefault="009D1EFB" w:rsidP="00AF7805">
            <w:pPr>
              <w:spacing w:before="0" w:after="0" w:line="360" w:lineRule="auto"/>
              <w:rPr>
                <w:rFonts w:ascii="Arial" w:hAnsi="Arial" w:cs="Arial"/>
                <w:sz w:val="20"/>
              </w:rPr>
            </w:pPr>
          </w:p>
        </w:tc>
        <w:tc>
          <w:tcPr>
            <w:tcW w:w="0" w:type="auto"/>
            <w:shd w:val="clear" w:color="auto" w:fill="auto"/>
            <w:vAlign w:val="center"/>
          </w:tcPr>
          <w:p w14:paraId="1890E046"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08F8AA62" w14:textId="77777777" w:rsidR="009D1EFB" w:rsidRPr="00C902D4" w:rsidRDefault="009D1EFB" w:rsidP="00AF7805">
            <w:pPr>
              <w:spacing w:before="0" w:after="0" w:line="360" w:lineRule="auto"/>
              <w:rPr>
                <w:rFonts w:ascii="Arial" w:hAnsi="Arial" w:cs="Arial"/>
                <w:color w:val="000000"/>
                <w:sz w:val="20"/>
                <w:lang w:eastAsia="ja-JP"/>
              </w:rPr>
            </w:pPr>
          </w:p>
        </w:tc>
        <w:tc>
          <w:tcPr>
            <w:tcW w:w="0" w:type="auto"/>
            <w:shd w:val="clear" w:color="auto" w:fill="auto"/>
            <w:vAlign w:val="center"/>
          </w:tcPr>
          <w:p w14:paraId="46AD39FB" w14:textId="5027AF0B"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Thực hiện chức năng chia</w:t>
            </w:r>
          </w:p>
        </w:tc>
        <w:tc>
          <w:tcPr>
            <w:tcW w:w="1288" w:type="dxa"/>
            <w:shd w:val="clear" w:color="auto" w:fill="auto"/>
          </w:tcPr>
          <w:p w14:paraId="7E963DDA" w14:textId="7D6C76E5" w:rsidR="009D1EFB" w:rsidRPr="00C902D4" w:rsidRDefault="009D1EFB" w:rsidP="00AF7805">
            <w:pPr>
              <w:spacing w:before="0" w:after="0" w:line="360" w:lineRule="auto"/>
              <w:rPr>
                <w:rFonts w:ascii="Arial" w:hAnsi="Arial" w:cs="Arial"/>
                <w:color w:val="000000"/>
                <w:sz w:val="20"/>
              </w:rPr>
            </w:pPr>
            <w:r w:rsidRPr="00C902D4">
              <w:rPr>
                <w:rFonts w:ascii="Arial" w:hAnsi="Arial" w:cs="Arial"/>
                <w:color w:val="000000"/>
                <w:sz w:val="20"/>
              </w:rPr>
              <w:t>Button</w:t>
            </w:r>
          </w:p>
        </w:tc>
      </w:tr>
    </w:tbl>
    <w:p w14:paraId="25FCBFF1" w14:textId="77777777" w:rsidR="004E1E55" w:rsidRPr="00C902D4" w:rsidRDefault="004E1E55" w:rsidP="00AF7805">
      <w:pPr>
        <w:spacing w:before="60" w:after="60" w:line="360" w:lineRule="auto"/>
        <w:jc w:val="both"/>
        <w:rPr>
          <w:rFonts w:ascii="Arial" w:hAnsi="Arial" w:cs="Arial"/>
          <w:b/>
          <w:i/>
          <w:sz w:val="20"/>
        </w:rPr>
      </w:pPr>
    </w:p>
    <w:p w14:paraId="6D282B18" w14:textId="77777777" w:rsidR="009D1EFB" w:rsidRPr="00C902D4" w:rsidRDefault="009D1EFB" w:rsidP="00AF7805">
      <w:pPr>
        <w:pStyle w:val="AutoNumDescription"/>
        <w:spacing w:line="360" w:lineRule="auto"/>
        <w:rPr>
          <w:rFonts w:ascii="Arial" w:hAnsi="Arial" w:cs="Arial"/>
          <w:b/>
          <w:sz w:val="20"/>
          <w:szCs w:val="20"/>
        </w:rPr>
      </w:pPr>
      <w:r w:rsidRPr="00C902D4">
        <w:rPr>
          <w:rFonts w:ascii="Arial" w:hAnsi="Arial" w:cs="Arial"/>
          <w:b/>
          <w:sz w:val="20"/>
          <w:szCs w:val="20"/>
        </w:rPr>
        <w:t>Mô tả nghiệp vụ:</w:t>
      </w:r>
    </w:p>
    <w:p w14:paraId="390A1FDF" w14:textId="77777777" w:rsidR="009D1EFB" w:rsidRPr="00C902D4" w:rsidRDefault="009D1EFB"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Người dùng thiết lập công thức tính kết quả đánh giá theo tiêu chí, công thức đánh giá theo nhóm tiêu chí, xếp hạng đánh giá và sử dụng các hàm if, sum, nvl(null,0), +,-,*,/ round(giatri,2), cộng, trừ, nhân, chia để thiết lập công thức.</w:t>
      </w:r>
    </w:p>
    <w:p w14:paraId="54757412" w14:textId="77777777" w:rsidR="009D1EFB" w:rsidRPr="00C902D4" w:rsidRDefault="009D1EFB"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Với trường hợp công thức thiết lập chỉ có định mức L1 hoặc chỉ có định mức L2 thì công thức sẽ khác với khi có cả định mức L1 và L2.</w:t>
      </w:r>
    </w:p>
    <w:p w14:paraId="38F2AA03" w14:textId="77777777" w:rsidR="009D1EFB" w:rsidRPr="00C902D4" w:rsidRDefault="009D1EFB"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Công thức thiết lập theo phân loại nhân viên, khi có kết quả thực hiện theo từng tiêu chí đánh giá hệ thống sẽ tự động tính ngầm kết quả đánh giá cho từng CBNV.</w:t>
      </w:r>
    </w:p>
    <w:p w14:paraId="5070F5E7" w14:textId="77777777" w:rsidR="009D1EFB" w:rsidRPr="00C902D4" w:rsidRDefault="009D1EFB" w:rsidP="00AF7805">
      <w:pPr>
        <w:pStyle w:val="AutoNumDescription"/>
        <w:numPr>
          <w:ilvl w:val="0"/>
          <w:numId w:val="74"/>
        </w:numPr>
        <w:spacing w:line="360" w:lineRule="auto"/>
        <w:rPr>
          <w:rFonts w:ascii="Arial" w:hAnsi="Arial" w:cs="Arial"/>
          <w:sz w:val="20"/>
          <w:szCs w:val="20"/>
        </w:rPr>
      </w:pPr>
      <w:r w:rsidRPr="00C902D4">
        <w:rPr>
          <w:rFonts w:ascii="Arial" w:hAnsi="Arial" w:cs="Arial"/>
          <w:sz w:val="20"/>
          <w:szCs w:val="20"/>
        </w:rPr>
        <w:t xml:space="preserve">Mẫu template đánh giá: </w:t>
      </w:r>
      <w:r w:rsidRPr="00C902D4">
        <w:rPr>
          <w:rFonts w:ascii="Arial" w:hAnsi="Arial" w:cs="Arial"/>
          <w:sz w:val="20"/>
          <w:szCs w:val="20"/>
        </w:rPr>
        <w:object w:dxaOrig="1516" w:dyaOrig="987" w14:anchorId="5B913842">
          <v:shape id="_x0000_i2514" type="#_x0000_t75" style="width:75.5pt;height:49pt" o:ole="">
            <v:imagedata r:id="rId239" o:title=""/>
          </v:shape>
          <o:OLEObject Type="Embed" ProgID="Excel.Sheet.12" ShapeID="_x0000_i2514" DrawAspect="Icon" ObjectID="_1574283868" r:id="rId240"/>
        </w:object>
      </w:r>
    </w:p>
    <w:p w14:paraId="5A4DCBA8" w14:textId="77777777" w:rsidR="004E1E55" w:rsidRPr="00C902D4" w:rsidRDefault="004E1E55" w:rsidP="00AF7805">
      <w:pPr>
        <w:pStyle w:val="-Gch"/>
        <w:ind w:firstLine="0"/>
        <w:rPr>
          <w:rFonts w:cs="Arial"/>
          <w:szCs w:val="20"/>
        </w:rPr>
      </w:pPr>
    </w:p>
    <w:p w14:paraId="758ACC03" w14:textId="77777777" w:rsidR="004E1E55" w:rsidRPr="00C902D4" w:rsidRDefault="004E1E55" w:rsidP="00AF7805">
      <w:pPr>
        <w:pStyle w:val="Heading6"/>
        <w:spacing w:line="360" w:lineRule="auto"/>
        <w:rPr>
          <w:rFonts w:ascii="Arial" w:hAnsi="Arial" w:cs="Arial"/>
          <w:b/>
          <w:i w:val="0"/>
          <w:sz w:val="20"/>
          <w:szCs w:val="20"/>
        </w:rPr>
      </w:pPr>
      <w:r w:rsidRPr="00C902D4">
        <w:rPr>
          <w:rFonts w:ascii="Arial" w:hAnsi="Arial" w:cs="Arial"/>
          <w:b/>
          <w:i w:val="0"/>
          <w:sz w:val="20"/>
          <w:szCs w:val="20"/>
        </w:rPr>
        <w:t>Thao tác chức năng</w:t>
      </w:r>
    </w:p>
    <w:tbl>
      <w:tblPr>
        <w:tblStyle w:val="TableGrid"/>
        <w:tblW w:w="0" w:type="auto"/>
        <w:tblLook w:val="04A0" w:firstRow="1" w:lastRow="0" w:firstColumn="1" w:lastColumn="0" w:noHBand="0" w:noVBand="1"/>
      </w:tblPr>
      <w:tblGrid>
        <w:gridCol w:w="594"/>
        <w:gridCol w:w="1533"/>
        <w:gridCol w:w="6937"/>
      </w:tblGrid>
      <w:tr w:rsidR="004E1E55" w:rsidRPr="00C902D4" w14:paraId="1F218F04" w14:textId="77777777" w:rsidTr="009D1EFB">
        <w:trPr>
          <w:trHeight w:val="377"/>
        </w:trPr>
        <w:tc>
          <w:tcPr>
            <w:tcW w:w="0" w:type="auto"/>
            <w:vAlign w:val="center"/>
          </w:tcPr>
          <w:p w14:paraId="68C18314" w14:textId="77777777" w:rsidR="004E1E55" w:rsidRPr="00C902D4" w:rsidRDefault="004E1E5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STT</w:t>
            </w:r>
          </w:p>
        </w:tc>
        <w:tc>
          <w:tcPr>
            <w:tcW w:w="0" w:type="auto"/>
            <w:vAlign w:val="center"/>
          </w:tcPr>
          <w:p w14:paraId="62CE76FF" w14:textId="77777777" w:rsidR="004E1E55" w:rsidRPr="00C902D4" w:rsidRDefault="004E1E5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Nút chức năng</w:t>
            </w:r>
          </w:p>
        </w:tc>
        <w:tc>
          <w:tcPr>
            <w:tcW w:w="0" w:type="auto"/>
            <w:vAlign w:val="center"/>
          </w:tcPr>
          <w:p w14:paraId="25B80196" w14:textId="77777777" w:rsidR="004E1E55" w:rsidRPr="00C902D4" w:rsidRDefault="004E1E55" w:rsidP="00AF7805">
            <w:pPr>
              <w:tabs>
                <w:tab w:val="left" w:pos="630"/>
              </w:tabs>
              <w:spacing w:before="60" w:after="60" w:line="360" w:lineRule="auto"/>
              <w:contextualSpacing/>
              <w:jc w:val="center"/>
              <w:rPr>
                <w:rFonts w:ascii="Arial" w:hAnsi="Arial" w:cs="Arial"/>
                <w:b/>
                <w:sz w:val="20"/>
              </w:rPr>
            </w:pPr>
            <w:r w:rsidRPr="00C902D4">
              <w:rPr>
                <w:rFonts w:ascii="Arial" w:hAnsi="Arial" w:cs="Arial"/>
                <w:b/>
                <w:sz w:val="20"/>
              </w:rPr>
              <w:t>Mô tả</w:t>
            </w:r>
          </w:p>
        </w:tc>
      </w:tr>
      <w:tr w:rsidR="009D1EFB" w:rsidRPr="00C902D4" w14:paraId="0A8DF919" w14:textId="77777777" w:rsidTr="009D1EFB">
        <w:tc>
          <w:tcPr>
            <w:tcW w:w="0" w:type="auto"/>
            <w:vAlign w:val="center"/>
          </w:tcPr>
          <w:p w14:paraId="657856C8" w14:textId="77777777" w:rsidR="009D1EFB" w:rsidRPr="00C902D4" w:rsidRDefault="009D1EFB" w:rsidP="00AF7805">
            <w:pPr>
              <w:pStyle w:val="ListParagraph"/>
              <w:numPr>
                <w:ilvl w:val="0"/>
                <w:numId w:val="85"/>
              </w:numPr>
              <w:tabs>
                <w:tab w:val="left" w:pos="360"/>
                <w:tab w:val="left" w:pos="630"/>
              </w:tabs>
              <w:spacing w:before="60" w:after="60" w:line="360" w:lineRule="auto"/>
              <w:contextualSpacing/>
              <w:jc w:val="center"/>
              <w:rPr>
                <w:rFonts w:cs="Arial"/>
                <w:sz w:val="20"/>
                <w:szCs w:val="20"/>
              </w:rPr>
            </w:pPr>
          </w:p>
        </w:tc>
        <w:tc>
          <w:tcPr>
            <w:tcW w:w="0" w:type="auto"/>
            <w:vAlign w:val="center"/>
          </w:tcPr>
          <w:p w14:paraId="54A617B0" w14:textId="36AE9622" w:rsidR="009D1EFB" w:rsidRPr="00C902D4" w:rsidRDefault="009D1EFB" w:rsidP="00AF7805">
            <w:pPr>
              <w:tabs>
                <w:tab w:val="left" w:pos="630"/>
              </w:tabs>
              <w:spacing w:before="60" w:after="60" w:line="360" w:lineRule="auto"/>
              <w:contextualSpacing/>
              <w:rPr>
                <w:rFonts w:ascii="Arial" w:hAnsi="Arial" w:cs="Arial"/>
                <w:sz w:val="20"/>
              </w:rPr>
            </w:pPr>
            <w:r w:rsidRPr="00C902D4">
              <w:rPr>
                <w:rFonts w:ascii="Arial" w:hAnsi="Arial" w:cs="Arial"/>
                <w:sz w:val="20"/>
              </w:rPr>
              <w:t>Kiểm tra</w:t>
            </w:r>
          </w:p>
        </w:tc>
        <w:tc>
          <w:tcPr>
            <w:tcW w:w="0" w:type="auto"/>
            <w:vAlign w:val="center"/>
          </w:tcPr>
          <w:p w14:paraId="02E79D66" w14:textId="6C6A6815" w:rsidR="009D1EFB" w:rsidRPr="00C902D4" w:rsidRDefault="009D1EFB" w:rsidP="00AF7805">
            <w:pPr>
              <w:tabs>
                <w:tab w:val="left" w:pos="630"/>
              </w:tabs>
              <w:spacing w:before="60" w:after="60" w:line="360" w:lineRule="auto"/>
              <w:contextualSpacing/>
              <w:jc w:val="both"/>
              <w:rPr>
                <w:rFonts w:ascii="Arial" w:hAnsi="Arial" w:cs="Arial"/>
                <w:sz w:val="20"/>
              </w:rPr>
            </w:pPr>
            <w:r w:rsidRPr="00C902D4">
              <w:rPr>
                <w:rFonts w:ascii="Arial" w:hAnsi="Arial" w:cs="Arial"/>
                <w:sz w:val="20"/>
              </w:rPr>
              <w:t>Người dùng sử dụng chức năng này để kiểm tra công thức trước khi lưu công thức</w:t>
            </w:r>
          </w:p>
        </w:tc>
      </w:tr>
      <w:tr w:rsidR="009D1EFB" w:rsidRPr="00C902D4" w14:paraId="283A71A3" w14:textId="77777777" w:rsidTr="009D1EFB">
        <w:tc>
          <w:tcPr>
            <w:tcW w:w="0" w:type="auto"/>
            <w:vAlign w:val="center"/>
          </w:tcPr>
          <w:p w14:paraId="0399D98D" w14:textId="77777777" w:rsidR="009D1EFB" w:rsidRPr="00C902D4" w:rsidRDefault="009D1EFB" w:rsidP="00AF7805">
            <w:pPr>
              <w:pStyle w:val="ListParagraph"/>
              <w:numPr>
                <w:ilvl w:val="0"/>
                <w:numId w:val="85"/>
              </w:numPr>
              <w:tabs>
                <w:tab w:val="left" w:pos="630"/>
              </w:tabs>
              <w:spacing w:before="60" w:after="60" w:line="360" w:lineRule="auto"/>
              <w:ind w:left="504"/>
              <w:contextualSpacing/>
              <w:jc w:val="center"/>
              <w:rPr>
                <w:rFonts w:cs="Arial"/>
                <w:sz w:val="20"/>
                <w:szCs w:val="20"/>
              </w:rPr>
            </w:pPr>
          </w:p>
        </w:tc>
        <w:tc>
          <w:tcPr>
            <w:tcW w:w="0" w:type="auto"/>
            <w:vAlign w:val="center"/>
          </w:tcPr>
          <w:p w14:paraId="403BB9CD" w14:textId="576E03F2" w:rsidR="009D1EFB" w:rsidRPr="00C902D4" w:rsidRDefault="009D1EFB" w:rsidP="00AF7805">
            <w:pPr>
              <w:tabs>
                <w:tab w:val="left" w:pos="630"/>
              </w:tabs>
              <w:spacing w:before="60" w:after="60" w:line="360" w:lineRule="auto"/>
              <w:contextualSpacing/>
              <w:rPr>
                <w:rFonts w:ascii="Arial" w:hAnsi="Arial" w:cs="Arial"/>
                <w:sz w:val="20"/>
              </w:rPr>
            </w:pPr>
            <w:r w:rsidRPr="00C902D4">
              <w:rPr>
                <w:rFonts w:ascii="Arial" w:hAnsi="Arial" w:cs="Arial"/>
                <w:sz w:val="20"/>
              </w:rPr>
              <w:t>Ghi</w:t>
            </w:r>
          </w:p>
        </w:tc>
        <w:tc>
          <w:tcPr>
            <w:tcW w:w="0" w:type="auto"/>
            <w:vAlign w:val="center"/>
          </w:tcPr>
          <w:p w14:paraId="6B2291A6" w14:textId="4927CE49" w:rsidR="009D1EFB" w:rsidRPr="00C902D4" w:rsidRDefault="009D1EFB" w:rsidP="00AF7805">
            <w:pPr>
              <w:spacing w:before="0" w:after="0" w:line="360" w:lineRule="auto"/>
              <w:rPr>
                <w:rFonts w:ascii="Arial" w:hAnsi="Arial" w:cs="Arial"/>
                <w:sz w:val="20"/>
              </w:rPr>
            </w:pPr>
            <w:r w:rsidRPr="00C902D4">
              <w:rPr>
                <w:rFonts w:ascii="Arial" w:hAnsi="Arial" w:cs="Arial"/>
                <w:sz w:val="20"/>
              </w:rPr>
              <w:t xml:space="preserve">Người dùng sử dụng chức năng này để "Thêm/Sửa" bản ghi công thức </w:t>
            </w:r>
          </w:p>
        </w:tc>
      </w:tr>
    </w:tbl>
    <w:p w14:paraId="3BC86219" w14:textId="77777777" w:rsidR="004E1E55" w:rsidRPr="00C902D4" w:rsidRDefault="004E1E55" w:rsidP="00AF7805">
      <w:pPr>
        <w:pStyle w:val="Heading6"/>
        <w:spacing w:line="360" w:lineRule="auto"/>
        <w:rPr>
          <w:rFonts w:ascii="Arial" w:hAnsi="Arial" w:cs="Arial"/>
          <w:b/>
          <w:i w:val="0"/>
          <w:sz w:val="20"/>
          <w:szCs w:val="20"/>
          <w:lang w:val="vi-VN"/>
        </w:rPr>
      </w:pPr>
      <w:r w:rsidRPr="00C902D4">
        <w:rPr>
          <w:rFonts w:ascii="Arial" w:hAnsi="Arial" w:cs="Arial"/>
          <w:b/>
          <w:i w:val="0"/>
          <w:sz w:val="20"/>
          <w:szCs w:val="20"/>
        </w:rPr>
        <w:t xml:space="preserve">Màn hình </w:t>
      </w:r>
    </w:p>
    <w:p w14:paraId="1168316D" w14:textId="01BB9968" w:rsidR="004E1E55" w:rsidRPr="00C902D4" w:rsidRDefault="009D1EFB" w:rsidP="00AF7805">
      <w:pPr>
        <w:spacing w:line="360" w:lineRule="auto"/>
        <w:rPr>
          <w:rFonts w:ascii="Arial" w:hAnsi="Arial" w:cs="Arial"/>
          <w:i/>
          <w:noProof/>
          <w:color w:val="4F81BD" w:themeColor="accent1"/>
          <w:sz w:val="20"/>
        </w:rPr>
      </w:pPr>
      <w:ins w:id="200" w:author="Admin" w:date="2017-12-03T20:14:00Z">
        <w:r w:rsidRPr="00C902D4">
          <w:rPr>
            <w:rFonts w:ascii="Arial" w:hAnsi="Arial" w:cs="Arial"/>
            <w:noProof/>
            <w:sz w:val="20"/>
            <w:lang w:eastAsia="ja-JP"/>
            <w:rPrChange w:id="201" w:author="Unknown">
              <w:rPr>
                <w:noProof/>
                <w:lang w:eastAsia="ja-JP"/>
              </w:rPr>
            </w:rPrChange>
          </w:rPr>
          <w:lastRenderedPageBreak/>
          <w:drawing>
            <wp:inline distT="0" distB="0" distL="0" distR="0" wp14:anchorId="14F8E0A8" wp14:editId="5F259B3B">
              <wp:extent cx="5761990" cy="4567917"/>
              <wp:effectExtent l="0" t="0" r="0" b="4445"/>
              <wp:docPr id="55" name="Picture 55" descr="C:\Users\Admin\AppData\Local\Temp\flaB543.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flaB543.tmp\Snapsho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1990" cy="4567917"/>
                      </a:xfrm>
                      <a:prstGeom prst="rect">
                        <a:avLst/>
                      </a:prstGeom>
                      <a:noFill/>
                      <a:ln>
                        <a:noFill/>
                      </a:ln>
                    </pic:spPr>
                  </pic:pic>
                </a:graphicData>
              </a:graphic>
            </wp:inline>
          </w:drawing>
        </w:r>
      </w:ins>
    </w:p>
    <w:p w14:paraId="653CDBFE" w14:textId="4A86007D" w:rsidR="004E1E55" w:rsidRPr="00C902D4" w:rsidRDefault="004E1E55" w:rsidP="00AF7805">
      <w:pPr>
        <w:spacing w:line="360" w:lineRule="auto"/>
        <w:jc w:val="center"/>
        <w:rPr>
          <w:rFonts w:ascii="Arial" w:hAnsi="Arial" w:cs="Arial"/>
          <w:i/>
          <w:noProof/>
          <w:color w:val="000000" w:themeColor="text1"/>
          <w:sz w:val="20"/>
        </w:rPr>
      </w:pPr>
      <w:r w:rsidRPr="00C902D4">
        <w:rPr>
          <w:rFonts w:ascii="Arial" w:hAnsi="Arial" w:cs="Arial"/>
          <w:i/>
          <w:noProof/>
          <w:color w:val="000000" w:themeColor="text1"/>
          <w:sz w:val="20"/>
        </w:rPr>
        <w:t xml:space="preserve">Màn hình: </w:t>
      </w:r>
      <w:r w:rsidR="009D1EFB" w:rsidRPr="00C902D4">
        <w:rPr>
          <w:rFonts w:ascii="Arial" w:hAnsi="Arial" w:cs="Arial"/>
          <w:i/>
          <w:noProof/>
          <w:color w:val="000000" w:themeColor="text1"/>
          <w:sz w:val="20"/>
        </w:rPr>
        <w:t>Thiết lập công thức tính kết quả, xếp loại đánh giá</w:t>
      </w:r>
    </w:p>
    <w:p w14:paraId="6AD07E5B" w14:textId="77777777" w:rsidR="004E1E55" w:rsidRPr="00C902D4" w:rsidRDefault="004E1E55" w:rsidP="00AF7805">
      <w:pPr>
        <w:spacing w:line="360" w:lineRule="auto"/>
        <w:rPr>
          <w:rFonts w:ascii="Arial" w:hAnsi="Arial" w:cs="Arial"/>
          <w:sz w:val="20"/>
        </w:rPr>
      </w:pPr>
    </w:p>
    <w:bookmarkEnd w:id="144"/>
    <w:p w14:paraId="1F6284C5" w14:textId="77777777" w:rsidR="003D0EE4" w:rsidRPr="00C902D4" w:rsidRDefault="003D0EE4" w:rsidP="00AF7805">
      <w:pPr>
        <w:spacing w:line="360" w:lineRule="auto"/>
        <w:rPr>
          <w:rFonts w:ascii="Arial" w:hAnsi="Arial" w:cs="Arial"/>
          <w:sz w:val="20"/>
        </w:rPr>
      </w:pPr>
    </w:p>
    <w:sectPr w:rsidR="003D0EE4" w:rsidRPr="00C902D4" w:rsidSect="002B53D6">
      <w:pgSz w:w="11909" w:h="16834" w:code="9"/>
      <w:pgMar w:top="1134" w:right="1134" w:bottom="1134" w:left="1701" w:header="567" w:footer="567" w:gutter="0"/>
      <w:pgNumType w:start="7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9" w:author="Xuân Thu" w:date="2017-12-06T09:49:00Z" w:initials="XT">
    <w:p w14:paraId="367DB322" w14:textId="77777777" w:rsidR="00AF7805" w:rsidRDefault="00AF7805" w:rsidP="00AF7805">
      <w:pPr>
        <w:pStyle w:val="CommentText"/>
      </w:pPr>
      <w:r>
        <w:rPr>
          <w:rStyle w:val="CommentReference"/>
        </w:rPr>
        <w:annotationRef/>
      </w:r>
      <w:r>
        <w:t>Chị Hương bảo chỉ note lại mong muốn của KH.</w:t>
      </w:r>
    </w:p>
    <w:p w14:paraId="0F4DF573" w14:textId="77777777" w:rsidR="00AF7805" w:rsidRDefault="00AF7805" w:rsidP="00AF7805">
      <w:pPr>
        <w:pStyle w:val="CommentText"/>
      </w:pPr>
      <w:r>
        <w:t>Sẽ trao đổi lại với KH để bỏ phần này</w:t>
      </w:r>
    </w:p>
  </w:comment>
  <w:comment w:id="142" w:author="Xuân Thu" w:date="2017-12-07T08:59:00Z" w:initials="XT">
    <w:p w14:paraId="3CCDE4F0" w14:textId="77777777" w:rsidR="00AF7805" w:rsidRDefault="00AF7805" w:rsidP="00AF7805">
      <w:pPr>
        <w:pStyle w:val="CommentText"/>
      </w:pPr>
      <w:r>
        <w:rPr>
          <w:rStyle w:val="CommentReference"/>
        </w:rPr>
        <w:annotationRef/>
      </w:r>
      <w:r>
        <w:t>Chị Hương bảo khi làm đến phân hệ Chấm công sẽ trả lời phần này sau.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4DF573" w15:done="0"/>
  <w15:commentEx w15:paraId="3CCDE4F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4DF573" w16cid:durableId="1DD5A5EA"/>
  <w16cid:commentId w16cid:paraId="3CCDE4F0" w16cid:durableId="1DD5A5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B6B50" w14:textId="77777777" w:rsidR="003055C7" w:rsidRDefault="003055C7">
      <w:r>
        <w:separator/>
      </w:r>
    </w:p>
  </w:endnote>
  <w:endnote w:type="continuationSeparator" w:id="0">
    <w:p w14:paraId="4D61EB1A" w14:textId="77777777" w:rsidR="003055C7" w:rsidRDefault="00305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5.3.2.5.">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B011C" w14:textId="77777777" w:rsidR="00A275C2" w:rsidRDefault="00A275C2" w:rsidP="00B46D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7F65681" w14:textId="77777777" w:rsidR="00A275C2" w:rsidRDefault="00A275C2" w:rsidP="000317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210C3C" w14:textId="77777777" w:rsidR="00A275C2" w:rsidRPr="00031770" w:rsidRDefault="00A275C2" w:rsidP="00031770">
    <w:pPr>
      <w:pStyle w:val="Footer"/>
      <w:ind w:right="360"/>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9990627"/>
      <w:docPartObj>
        <w:docPartGallery w:val="Page Numbers (Bottom of Page)"/>
        <w:docPartUnique/>
      </w:docPartObj>
    </w:sdtPr>
    <w:sdtEndPr>
      <w:rPr>
        <w:noProof/>
      </w:rPr>
    </w:sdtEndPr>
    <w:sdtContent>
      <w:p w14:paraId="71FFB1D1" w14:textId="12F7E093" w:rsidR="00A275C2" w:rsidRDefault="00A275C2">
        <w:pPr>
          <w:pStyle w:val="Footer"/>
          <w:jc w:val="right"/>
        </w:pPr>
        <w:r>
          <w:fldChar w:fldCharType="begin"/>
        </w:r>
        <w:r>
          <w:instrText xml:space="preserve"> PAGE   \* MERGEFORMAT </w:instrText>
        </w:r>
        <w:r>
          <w:fldChar w:fldCharType="separate"/>
        </w:r>
        <w:r w:rsidR="00C902D4">
          <w:rPr>
            <w:noProof/>
          </w:rPr>
          <w:t>70</w:t>
        </w:r>
        <w:r>
          <w:rPr>
            <w:noProof/>
          </w:rPr>
          <w:fldChar w:fldCharType="end"/>
        </w:r>
      </w:p>
    </w:sdtContent>
  </w:sdt>
  <w:p w14:paraId="2741537F" w14:textId="77777777" w:rsidR="00A275C2" w:rsidRDefault="00A275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209814"/>
      <w:docPartObj>
        <w:docPartGallery w:val="Page Numbers (Bottom of Page)"/>
        <w:docPartUnique/>
      </w:docPartObj>
    </w:sdtPr>
    <w:sdtEndPr>
      <w:rPr>
        <w:noProof/>
      </w:rPr>
    </w:sdtEndPr>
    <w:sdtContent>
      <w:p w14:paraId="1E24B4F6" w14:textId="6DC6AB21" w:rsidR="00A275C2" w:rsidRDefault="00A275C2">
        <w:pPr>
          <w:pStyle w:val="Footer"/>
          <w:jc w:val="right"/>
        </w:pPr>
        <w:r>
          <w:fldChar w:fldCharType="begin"/>
        </w:r>
        <w:r>
          <w:instrText xml:space="preserve"> PAGE   \* MERGEFORMAT </w:instrText>
        </w:r>
        <w:r>
          <w:fldChar w:fldCharType="separate"/>
        </w:r>
        <w:r w:rsidR="00C902D4">
          <w:rPr>
            <w:noProof/>
          </w:rPr>
          <w:t>148</w:t>
        </w:r>
        <w:r>
          <w:rPr>
            <w:noProof/>
          </w:rPr>
          <w:fldChar w:fldCharType="end"/>
        </w:r>
      </w:p>
    </w:sdtContent>
  </w:sdt>
  <w:p w14:paraId="729F559F" w14:textId="77777777" w:rsidR="00A275C2" w:rsidRPr="003C63E8" w:rsidRDefault="00A275C2" w:rsidP="0003177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6E23D" w14:textId="77777777" w:rsidR="003055C7" w:rsidRDefault="003055C7">
      <w:r>
        <w:separator/>
      </w:r>
    </w:p>
  </w:footnote>
  <w:footnote w:type="continuationSeparator" w:id="0">
    <w:p w14:paraId="6B58DFF9" w14:textId="77777777" w:rsidR="003055C7" w:rsidRDefault="003055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521"/>
      <w:gridCol w:w="7487"/>
    </w:tblGrid>
    <w:tr w:rsidR="00A275C2" w14:paraId="34AF1CEC" w14:textId="77777777" w:rsidTr="00C329C4">
      <w:tc>
        <w:tcPr>
          <w:tcW w:w="1521" w:type="dxa"/>
          <w:shd w:val="clear" w:color="auto" w:fill="auto"/>
        </w:tcPr>
        <w:p w14:paraId="0C42370F" w14:textId="77777777" w:rsidR="00A275C2" w:rsidRDefault="00A275C2">
          <w:pPr>
            <w:pStyle w:val="Header"/>
          </w:pPr>
        </w:p>
      </w:tc>
      <w:tc>
        <w:tcPr>
          <w:tcW w:w="7487" w:type="dxa"/>
          <w:shd w:val="clear" w:color="auto" w:fill="auto"/>
        </w:tcPr>
        <w:p w14:paraId="6346F843" w14:textId="77777777" w:rsidR="00A275C2" w:rsidRPr="00C329C4" w:rsidRDefault="00A275C2" w:rsidP="00C329C4">
          <w:pPr>
            <w:pStyle w:val="Header"/>
            <w:jc w:val="right"/>
            <w:rPr>
              <w:b/>
              <w:i/>
            </w:rPr>
          </w:pPr>
        </w:p>
      </w:tc>
    </w:tr>
  </w:tbl>
  <w:p w14:paraId="3CF569DE" w14:textId="77777777" w:rsidR="00A275C2" w:rsidRDefault="00A275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521"/>
      <w:gridCol w:w="7487"/>
    </w:tblGrid>
    <w:tr w:rsidR="00A275C2" w14:paraId="64027335" w14:textId="77777777" w:rsidTr="0039072A">
      <w:tc>
        <w:tcPr>
          <w:tcW w:w="1521" w:type="dxa"/>
          <w:shd w:val="clear" w:color="auto" w:fill="auto"/>
        </w:tcPr>
        <w:p w14:paraId="5AFE1969" w14:textId="77777777" w:rsidR="00A275C2" w:rsidRDefault="00A275C2" w:rsidP="00C14488">
          <w:pPr>
            <w:pStyle w:val="Header"/>
          </w:pPr>
          <w:r w:rsidRPr="00C329C4">
            <w:rPr>
              <w:noProof/>
              <w:szCs w:val="26"/>
              <w:lang w:eastAsia="ja-JP"/>
            </w:rPr>
            <w:drawing>
              <wp:inline distT="0" distB="0" distL="0" distR="0" wp14:anchorId="4D0AAB58" wp14:editId="2D5C28CF">
                <wp:extent cx="659765" cy="397510"/>
                <wp:effectExtent l="0" t="0" r="6985" b="2540"/>
                <wp:docPr id="47" name="Picture 3"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ogo_cmc\logo CMCSoft _ New\logo CMCSoft _ New\logo CMCSoft new.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9765" cy="397510"/>
                        </a:xfrm>
                        <a:prstGeom prst="rect">
                          <a:avLst/>
                        </a:prstGeom>
                        <a:noFill/>
                        <a:ln>
                          <a:noFill/>
                        </a:ln>
                      </pic:spPr>
                    </pic:pic>
                  </a:graphicData>
                </a:graphic>
              </wp:inline>
            </w:drawing>
          </w:r>
        </w:p>
      </w:tc>
      <w:tc>
        <w:tcPr>
          <w:tcW w:w="7487" w:type="dxa"/>
          <w:shd w:val="clear" w:color="auto" w:fill="auto"/>
        </w:tcPr>
        <w:p w14:paraId="6121AD4E" w14:textId="2924D218" w:rsidR="00A275C2" w:rsidRPr="00C329C4" w:rsidRDefault="00A275C2" w:rsidP="00C14488">
          <w:pPr>
            <w:pStyle w:val="Header"/>
            <w:jc w:val="right"/>
            <w:rPr>
              <w:b/>
              <w:i/>
            </w:rPr>
          </w:pPr>
          <w:r w:rsidRPr="00C329C4">
            <w:rPr>
              <w:b/>
              <w:i/>
            </w:rPr>
            <w:t xml:space="preserve">Tài liệu </w:t>
          </w:r>
          <w:r>
            <w:rPr>
              <w:b/>
              <w:i/>
            </w:rPr>
            <w:t xml:space="preserve">phân tích yêu cầu NSD – CeHR_CMCCorp </w:t>
          </w:r>
        </w:p>
      </w:tc>
    </w:tr>
  </w:tbl>
  <w:p w14:paraId="70285727" w14:textId="77777777" w:rsidR="00A275C2" w:rsidRDefault="00A275C2" w:rsidP="00802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08" w:type="dxa"/>
      <w:tblLook w:val="01E0" w:firstRow="1" w:lastRow="1" w:firstColumn="1" w:lastColumn="1" w:noHBand="0" w:noVBand="0"/>
    </w:tblPr>
    <w:tblGrid>
      <w:gridCol w:w="1440"/>
      <w:gridCol w:w="7568"/>
    </w:tblGrid>
    <w:tr w:rsidR="00A275C2" w14:paraId="19BF5364" w14:textId="77777777" w:rsidTr="004E4D17">
      <w:tc>
        <w:tcPr>
          <w:tcW w:w="1440" w:type="dxa"/>
          <w:shd w:val="clear" w:color="auto" w:fill="auto"/>
        </w:tcPr>
        <w:p w14:paraId="09707302" w14:textId="6FA12EC9" w:rsidR="00A275C2" w:rsidRDefault="00A275C2">
          <w:pPr>
            <w:pStyle w:val="Header"/>
          </w:pPr>
          <w:r w:rsidRPr="00C329C4">
            <w:rPr>
              <w:noProof/>
              <w:szCs w:val="26"/>
              <w:lang w:eastAsia="ja-JP"/>
            </w:rPr>
            <w:drawing>
              <wp:inline distT="0" distB="0" distL="0" distR="0" wp14:anchorId="22D98E8E" wp14:editId="0CCEABCA">
                <wp:extent cx="659765" cy="397510"/>
                <wp:effectExtent l="0" t="0" r="6985" b="2540"/>
                <wp:docPr id="104" name="Picture 3" descr="D:\Logo_cmc\logo CMCSoft _ New\logo CMCSoft _ New\logo CMCSof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ogo_cmc\logo CMCSoft _ New\logo CMCSoft _ New\logo CMCSoft new.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9765" cy="397510"/>
                        </a:xfrm>
                        <a:prstGeom prst="rect">
                          <a:avLst/>
                        </a:prstGeom>
                        <a:noFill/>
                        <a:ln>
                          <a:noFill/>
                        </a:ln>
                      </pic:spPr>
                    </pic:pic>
                  </a:graphicData>
                </a:graphic>
              </wp:inline>
            </w:drawing>
          </w:r>
        </w:p>
      </w:tc>
      <w:tc>
        <w:tcPr>
          <w:tcW w:w="7568" w:type="dxa"/>
          <w:shd w:val="clear" w:color="auto" w:fill="auto"/>
        </w:tcPr>
        <w:p w14:paraId="39F8D2E4" w14:textId="1D9B39A6" w:rsidR="00A275C2" w:rsidRPr="00C329C4" w:rsidRDefault="00A275C2" w:rsidP="00504A9E">
          <w:pPr>
            <w:pStyle w:val="Header"/>
            <w:jc w:val="right"/>
            <w:rPr>
              <w:b/>
              <w:i/>
            </w:rPr>
          </w:pPr>
          <w:r w:rsidRPr="00C329C4">
            <w:rPr>
              <w:b/>
              <w:i/>
            </w:rPr>
            <w:t xml:space="preserve">Tài liệu </w:t>
          </w:r>
          <w:r>
            <w:rPr>
              <w:b/>
              <w:i/>
            </w:rPr>
            <w:t>phân tích yêu cầu NSD – CeHR_CMCCorp</w:t>
          </w:r>
        </w:p>
      </w:tc>
    </w:tr>
  </w:tbl>
  <w:p w14:paraId="5BEEDFA5" w14:textId="245BE6E3" w:rsidR="00A275C2" w:rsidRDefault="00A275C2" w:rsidP="00CC2BAF">
    <w:pPr>
      <w:pStyle w:val="Header"/>
      <w:tabs>
        <w:tab w:val="clear" w:pos="4320"/>
        <w:tab w:val="clear" w:pos="8640"/>
        <w:tab w:val="left" w:pos="600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E1C53CC"/>
    <w:lvl w:ilvl="0">
      <w:start w:val="1"/>
      <w:numFmt w:val="decimal"/>
      <w:pStyle w:val="ListNumber"/>
      <w:lvlText w:val="%1."/>
      <w:lvlJc w:val="left"/>
      <w:pPr>
        <w:tabs>
          <w:tab w:val="num" w:pos="360"/>
        </w:tabs>
        <w:ind w:left="360" w:hanging="360"/>
      </w:pPr>
    </w:lvl>
  </w:abstractNum>
  <w:abstractNum w:abstractNumId="1" w15:restartNumberingAfterBreak="0">
    <w:nsid w:val="00002925"/>
    <w:multiLevelType w:val="hybridMultilevel"/>
    <w:tmpl w:val="4762113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322FA1"/>
    <w:multiLevelType w:val="multilevel"/>
    <w:tmpl w:val="8C5E9EF8"/>
    <w:styleLink w:val="Style10"/>
    <w:lvl w:ilvl="0">
      <w:start w:val="1"/>
      <w:numFmt w:val="decimal"/>
      <w:lvlText w:val="5.3.1.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0904512"/>
    <w:multiLevelType w:val="multilevel"/>
    <w:tmpl w:val="EBB07A74"/>
    <w:styleLink w:val="Style2"/>
    <w:lvl w:ilvl="0">
      <w:start w:val="5"/>
      <w:numFmt w:val="decimal"/>
      <w:lvlText w:val="%1"/>
      <w:lvlJc w:val="left"/>
      <w:pPr>
        <w:ind w:left="840" w:hanging="840"/>
      </w:pPr>
      <w:rPr>
        <w:rFonts w:hint="default"/>
      </w:rPr>
    </w:lvl>
    <w:lvl w:ilvl="1">
      <w:start w:val="3"/>
      <w:numFmt w:val="decimal"/>
      <w:lvlText w:val="%1.%2"/>
      <w:lvlJc w:val="left"/>
      <w:pPr>
        <w:ind w:left="1398" w:hanging="840"/>
      </w:pPr>
      <w:rPr>
        <w:rFonts w:hint="default"/>
      </w:rPr>
    </w:lvl>
    <w:lvl w:ilvl="2">
      <w:start w:val="1"/>
      <w:numFmt w:val="decimal"/>
      <w:lvlText w:val="%1.%2.%3"/>
      <w:lvlJc w:val="left"/>
      <w:pPr>
        <w:ind w:left="1956" w:hanging="840"/>
      </w:pPr>
      <w:rPr>
        <w:rFonts w:hint="default"/>
      </w:rPr>
    </w:lvl>
    <w:lvl w:ilvl="3">
      <w:start w:val="3"/>
      <w:numFmt w:val="decimal"/>
      <w:lvlText w:val="%1.%2.%3.%4"/>
      <w:lvlJc w:val="left"/>
      <w:pPr>
        <w:ind w:left="2514" w:hanging="84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346" w:hanging="1440"/>
      </w:pPr>
      <w:rPr>
        <w:rFonts w:hint="default"/>
      </w:rPr>
    </w:lvl>
    <w:lvl w:ilvl="8">
      <w:start w:val="1"/>
      <w:numFmt w:val="decimal"/>
      <w:lvlText w:val="%1.%2.%3.%4.%5.%6.%7.%8.%9"/>
      <w:lvlJc w:val="left"/>
      <w:pPr>
        <w:ind w:left="6264" w:hanging="1800"/>
      </w:pPr>
      <w:rPr>
        <w:rFonts w:hint="default"/>
      </w:rPr>
    </w:lvl>
  </w:abstractNum>
  <w:abstractNum w:abstractNumId="4" w15:restartNumberingAfterBreak="0">
    <w:nsid w:val="01E55DF5"/>
    <w:multiLevelType w:val="hybridMultilevel"/>
    <w:tmpl w:val="A8DC6BFA"/>
    <w:lvl w:ilvl="0" w:tplc="800CC6BE">
      <w:numFmt w:val="bullet"/>
      <w:lvlText w:val="-"/>
      <w:lvlJc w:val="left"/>
      <w:pPr>
        <w:ind w:left="360" w:hanging="360"/>
      </w:pPr>
      <w:rPr>
        <w:rFonts w:ascii="Arial" w:hAnsi="Arial" w:cs="Aria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3C70ED8"/>
    <w:multiLevelType w:val="hybridMultilevel"/>
    <w:tmpl w:val="2EC0F79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4F7330"/>
    <w:multiLevelType w:val="multilevel"/>
    <w:tmpl w:val="60E25796"/>
    <w:styleLink w:val="Style3"/>
    <w:lvl w:ilvl="0">
      <w:start w:val="5"/>
      <w:numFmt w:val="decimal"/>
      <w:lvlText w:val="5.3.1.5.%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4"/>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45856CC"/>
    <w:multiLevelType w:val="hybridMultilevel"/>
    <w:tmpl w:val="F65A7DD6"/>
    <w:lvl w:ilvl="0" w:tplc="F47CF55C">
      <w:start w:val="1"/>
      <w:numFmt w:val="decimal"/>
      <w:lvlText w:val="%1."/>
      <w:lvlJc w:val="left"/>
      <w:pPr>
        <w:ind w:left="1080" w:hanging="360"/>
      </w:pPr>
      <w:rPr>
        <w:rFonts w:hint="default"/>
        <w:b w:val="0"/>
      </w:rPr>
    </w:lvl>
    <w:lvl w:ilvl="1" w:tplc="01E4BF6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4FC6B23"/>
    <w:multiLevelType w:val="hybridMultilevel"/>
    <w:tmpl w:val="6A8A9B3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780F12"/>
    <w:multiLevelType w:val="hybridMultilevel"/>
    <w:tmpl w:val="AA3A236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CD3160"/>
    <w:multiLevelType w:val="hybridMultilevel"/>
    <w:tmpl w:val="FBB27546"/>
    <w:lvl w:ilvl="0" w:tplc="0409000F">
      <w:start w:val="1"/>
      <w:numFmt w:val="decimal"/>
      <w:lvlText w:val="%1."/>
      <w:lvlJc w:val="left"/>
      <w:pPr>
        <w:ind w:left="1080" w:hanging="360"/>
      </w:pPr>
      <w:rPr>
        <w:rFonts w:hint="default"/>
        <w:b w:val="0"/>
      </w:rPr>
    </w:lvl>
    <w:lvl w:ilvl="1" w:tplc="2C841798">
      <w:start w:val="1"/>
      <w:numFmt w:val="lowerLetter"/>
      <w:lvlText w:val="%2."/>
      <w:lvlJc w:val="left"/>
      <w:pPr>
        <w:ind w:left="1800" w:hanging="360"/>
      </w:pPr>
      <w:rPr>
        <w:b w:val="0"/>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514112"/>
    <w:multiLevelType w:val="hybridMultilevel"/>
    <w:tmpl w:val="055E32CE"/>
    <w:lvl w:ilvl="0" w:tplc="CAEC728C">
      <w:start w:val="1"/>
      <w:numFmt w:val="decimal"/>
      <w:lvlText w:val="%1."/>
      <w:lvlJc w:val="left"/>
      <w:pPr>
        <w:ind w:left="1080" w:hanging="360"/>
      </w:pPr>
      <w:rPr>
        <w:rFonts w:hint="default"/>
        <w:b w:val="0"/>
      </w:rPr>
    </w:lvl>
    <w:lvl w:ilvl="1" w:tplc="579EC46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E2704B"/>
    <w:multiLevelType w:val="hybridMultilevel"/>
    <w:tmpl w:val="F90A834C"/>
    <w:lvl w:ilvl="0" w:tplc="C5EA540C">
      <w:start w:val="1"/>
      <w:numFmt w:val="decimal"/>
      <w:lvlText w:val="%1."/>
      <w:lvlJc w:val="left"/>
      <w:pPr>
        <w:ind w:left="1080" w:hanging="360"/>
      </w:pPr>
      <w:rPr>
        <w:rFonts w:hint="default"/>
        <w:b w:val="0"/>
      </w:rPr>
    </w:lvl>
    <w:lvl w:ilvl="1" w:tplc="815AC2E6">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E72832"/>
    <w:multiLevelType w:val="hybridMultilevel"/>
    <w:tmpl w:val="616A9BC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7F7266"/>
    <w:multiLevelType w:val="hybridMultilevel"/>
    <w:tmpl w:val="F0A0BD36"/>
    <w:lvl w:ilvl="0" w:tplc="4150F87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9724DD"/>
    <w:multiLevelType w:val="multilevel"/>
    <w:tmpl w:val="94563EE0"/>
    <w:styleLink w:val="Style13"/>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0A9F1CFE"/>
    <w:multiLevelType w:val="hybridMultilevel"/>
    <w:tmpl w:val="CFBCFC3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2B535C"/>
    <w:multiLevelType w:val="hybridMultilevel"/>
    <w:tmpl w:val="7E72432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155D3E"/>
    <w:multiLevelType w:val="multilevel"/>
    <w:tmpl w:val="B1FE0D88"/>
    <w:styleLink w:val="Style8"/>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0E8D795B"/>
    <w:multiLevelType w:val="hybridMultilevel"/>
    <w:tmpl w:val="95BCE622"/>
    <w:lvl w:ilvl="0" w:tplc="1FA42ECC">
      <w:start w:val="1"/>
      <w:numFmt w:val="decimal"/>
      <w:lvlText w:val="%1."/>
      <w:lvlJc w:val="left"/>
      <w:pPr>
        <w:ind w:left="1080" w:hanging="360"/>
      </w:pPr>
      <w:rPr>
        <w:rFonts w:hint="default"/>
        <w:b w:val="0"/>
      </w:rPr>
    </w:lvl>
    <w:lvl w:ilvl="1" w:tplc="363292B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0EC370B0"/>
    <w:multiLevelType w:val="hybridMultilevel"/>
    <w:tmpl w:val="0CA4413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1" w15:restartNumberingAfterBreak="0">
    <w:nsid w:val="0FB7236F"/>
    <w:multiLevelType w:val="hybridMultilevel"/>
    <w:tmpl w:val="0E8C92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1D463B"/>
    <w:multiLevelType w:val="hybridMultilevel"/>
    <w:tmpl w:val="2884B36C"/>
    <w:lvl w:ilvl="0" w:tplc="4DD0A4AE">
      <w:start w:val="1"/>
      <w:numFmt w:val="decimal"/>
      <w:lvlText w:val="%1."/>
      <w:lvlJc w:val="left"/>
      <w:pPr>
        <w:ind w:left="1080" w:hanging="360"/>
      </w:pPr>
      <w:rPr>
        <w:rFonts w:hint="default"/>
        <w:b w:val="0"/>
      </w:rPr>
    </w:lvl>
    <w:lvl w:ilvl="1" w:tplc="E230FCC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25E42E4"/>
    <w:multiLevelType w:val="hybridMultilevel"/>
    <w:tmpl w:val="D3FA9F5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2C3927"/>
    <w:multiLevelType w:val="hybridMultilevel"/>
    <w:tmpl w:val="90489EB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34E5C2C"/>
    <w:multiLevelType w:val="hybridMultilevel"/>
    <w:tmpl w:val="923A3420"/>
    <w:lvl w:ilvl="0" w:tplc="395CD92C">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35D79AE"/>
    <w:multiLevelType w:val="hybridMultilevel"/>
    <w:tmpl w:val="B524B84C"/>
    <w:lvl w:ilvl="0" w:tplc="0409000F">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3E450EF"/>
    <w:multiLevelType w:val="hybridMultilevel"/>
    <w:tmpl w:val="603EC64C"/>
    <w:lvl w:ilvl="0" w:tplc="0409000F">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4A95DF8"/>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7CC1ABA"/>
    <w:multiLevelType w:val="hybridMultilevel"/>
    <w:tmpl w:val="1AC092F0"/>
    <w:lvl w:ilvl="0" w:tplc="BFA828D8">
      <w:start w:val="1"/>
      <w:numFmt w:val="bullet"/>
      <w:pStyle w:val="SizingBull"/>
      <w:lvlText w:val="­"/>
      <w:lvlJc w:val="left"/>
      <w:pPr>
        <w:ind w:left="1440" w:hanging="360"/>
      </w:pPr>
      <w:rPr>
        <w:rFonts w:ascii="Courier New" w:hAnsi="Courier New" w:hint="default"/>
      </w:rPr>
    </w:lvl>
    <w:lvl w:ilvl="1" w:tplc="04090003">
      <w:start w:val="1"/>
      <w:numFmt w:val="bullet"/>
      <w:pStyle w:val="SizingBull"/>
      <w:lvlText w:val="o"/>
      <w:lvlJc w:val="left"/>
      <w:pPr>
        <w:ind w:left="2160" w:hanging="360"/>
      </w:pPr>
      <w:rPr>
        <w:rFonts w:ascii="Courier New" w:hAnsi="Courier New" w:hint="default"/>
      </w:rPr>
    </w:lvl>
    <w:lvl w:ilvl="2" w:tplc="04090005" w:tentative="1">
      <w:start w:val="1"/>
      <w:numFmt w:val="bullet"/>
      <w:pStyle w:val="SizingBull"/>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ADD598A"/>
    <w:multiLevelType w:val="hybridMultilevel"/>
    <w:tmpl w:val="745EA980"/>
    <w:lvl w:ilvl="0" w:tplc="42AA0948">
      <w:start w:val="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653AA2"/>
    <w:multiLevelType w:val="hybridMultilevel"/>
    <w:tmpl w:val="BBB6D0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BA41824"/>
    <w:multiLevelType w:val="hybridMultilevel"/>
    <w:tmpl w:val="8EB419B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E26D3D"/>
    <w:multiLevelType w:val="hybridMultilevel"/>
    <w:tmpl w:val="23BC399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0475D6"/>
    <w:multiLevelType w:val="multilevel"/>
    <w:tmpl w:val="F7FE5F88"/>
    <w:styleLink w:val="Style7"/>
    <w:lvl w:ilvl="0">
      <w:start w:val="1"/>
      <w:numFmt w:val="decimal"/>
      <w:lvlText w:val="5.3.1.4.%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5" w15:restartNumberingAfterBreak="0">
    <w:nsid w:val="1C5A4E2C"/>
    <w:multiLevelType w:val="hybridMultilevel"/>
    <w:tmpl w:val="67743D9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DD955ED"/>
    <w:multiLevelType w:val="multilevel"/>
    <w:tmpl w:val="95709162"/>
    <w:styleLink w:val="Style5"/>
    <w:lvl w:ilvl="0">
      <w:start w:val="1"/>
      <w:numFmt w:val="decimal"/>
      <w:lvlText w:val="5.3.1.4.%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left"/>
      <w:pPr>
        <w:ind w:left="252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7" w15:restartNumberingAfterBreak="0">
    <w:nsid w:val="1E0A0AD0"/>
    <w:multiLevelType w:val="hybridMultilevel"/>
    <w:tmpl w:val="B9489CCC"/>
    <w:lvl w:ilvl="0" w:tplc="E4C87CB2">
      <w:start w:val="1"/>
      <w:numFmt w:val="decimal"/>
      <w:lvlText w:val="%1."/>
      <w:lvlJc w:val="left"/>
      <w:pPr>
        <w:ind w:left="928"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E490ACC"/>
    <w:multiLevelType w:val="hybridMultilevel"/>
    <w:tmpl w:val="C1A69A3A"/>
    <w:lvl w:ilvl="0" w:tplc="0EEA9D26">
      <w:start w:val="1"/>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560320"/>
    <w:multiLevelType w:val="hybridMultilevel"/>
    <w:tmpl w:val="0A26B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EF41FFE"/>
    <w:multiLevelType w:val="hybridMultilevel"/>
    <w:tmpl w:val="290AB974"/>
    <w:lvl w:ilvl="0" w:tplc="4150F87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FF662E3"/>
    <w:multiLevelType w:val="hybridMultilevel"/>
    <w:tmpl w:val="BFCC85AC"/>
    <w:lvl w:ilvl="0" w:tplc="4150F87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02B3D4B"/>
    <w:multiLevelType w:val="hybridMultilevel"/>
    <w:tmpl w:val="6316D5B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5E6FA3"/>
    <w:multiLevelType w:val="hybridMultilevel"/>
    <w:tmpl w:val="3D4E5C3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CA2502"/>
    <w:multiLevelType w:val="hybridMultilevel"/>
    <w:tmpl w:val="1CD6A0B2"/>
    <w:lvl w:ilvl="0" w:tplc="630A0CC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21770480"/>
    <w:multiLevelType w:val="hybridMultilevel"/>
    <w:tmpl w:val="C1EC338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2C1063B"/>
    <w:multiLevelType w:val="hybridMultilevel"/>
    <w:tmpl w:val="8918CEF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F370C8"/>
    <w:multiLevelType w:val="hybridMultilevel"/>
    <w:tmpl w:val="FECA426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2FC67F4"/>
    <w:multiLevelType w:val="hybridMultilevel"/>
    <w:tmpl w:val="F37C76D0"/>
    <w:lvl w:ilvl="0" w:tplc="BCF6E000">
      <w:start w:val="1"/>
      <w:numFmt w:val="decimal"/>
      <w:lvlText w:val="%1."/>
      <w:lvlJc w:val="left"/>
      <w:pPr>
        <w:ind w:left="1080" w:hanging="360"/>
      </w:pPr>
      <w:rPr>
        <w:rFonts w:hint="default"/>
        <w:b w:val="0"/>
      </w:rPr>
    </w:lvl>
    <w:lvl w:ilvl="1" w:tplc="68109DCE">
      <w:start w:val="1"/>
      <w:numFmt w:val="lowerLetter"/>
      <w:lvlText w:val="%2."/>
      <w:lvlJc w:val="left"/>
      <w:pPr>
        <w:ind w:left="1800" w:hanging="360"/>
      </w:pPr>
      <w:rPr>
        <w:b w:val="0"/>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52113DF"/>
    <w:multiLevelType w:val="hybridMultilevel"/>
    <w:tmpl w:val="018495A6"/>
    <w:lvl w:ilvl="0" w:tplc="0409000F">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1" w15:restartNumberingAfterBreak="0">
    <w:nsid w:val="259875CF"/>
    <w:multiLevelType w:val="hybridMultilevel"/>
    <w:tmpl w:val="42BC9DF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15:restartNumberingAfterBreak="0">
    <w:nsid w:val="289812F7"/>
    <w:multiLevelType w:val="hybridMultilevel"/>
    <w:tmpl w:val="71D0929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B90557"/>
    <w:multiLevelType w:val="hybridMultilevel"/>
    <w:tmpl w:val="162C0DC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9270078"/>
    <w:multiLevelType w:val="hybridMultilevel"/>
    <w:tmpl w:val="C9EA9938"/>
    <w:lvl w:ilvl="0" w:tplc="4A9816EC">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A6356DC"/>
    <w:multiLevelType w:val="hybridMultilevel"/>
    <w:tmpl w:val="0A801BE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A650FD7"/>
    <w:multiLevelType w:val="hybridMultilevel"/>
    <w:tmpl w:val="D7962DCA"/>
    <w:lvl w:ilvl="0" w:tplc="FABED312">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A9B2821"/>
    <w:multiLevelType w:val="hybridMultilevel"/>
    <w:tmpl w:val="4C3C27DC"/>
    <w:lvl w:ilvl="0" w:tplc="533EC63C">
      <w:start w:val="1"/>
      <w:numFmt w:val="decimal"/>
      <w:lvlText w:val="%1"/>
      <w:lvlJc w:val="center"/>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AAA6DC3"/>
    <w:multiLevelType w:val="hybridMultilevel"/>
    <w:tmpl w:val="9F1C9686"/>
    <w:lvl w:ilvl="0" w:tplc="28942E8A">
      <w:start w:val="1"/>
      <w:numFmt w:val="decimal"/>
      <w:lvlText w:val="%1."/>
      <w:lvlJc w:val="left"/>
      <w:pPr>
        <w:ind w:left="1080" w:hanging="360"/>
      </w:pPr>
      <w:rPr>
        <w:rFonts w:hint="default"/>
        <w:b w:val="0"/>
      </w:rPr>
    </w:lvl>
    <w:lvl w:ilvl="1" w:tplc="3594CC18">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BB9088C"/>
    <w:multiLevelType w:val="hybridMultilevel"/>
    <w:tmpl w:val="A7ECB37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0" w15:restartNumberingAfterBreak="0">
    <w:nsid w:val="2BE77421"/>
    <w:multiLevelType w:val="hybridMultilevel"/>
    <w:tmpl w:val="D8CA792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C934246"/>
    <w:multiLevelType w:val="hybridMultilevel"/>
    <w:tmpl w:val="7E6802F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CD809A0"/>
    <w:multiLevelType w:val="hybridMultilevel"/>
    <w:tmpl w:val="C9823B5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E470ECD"/>
    <w:multiLevelType w:val="hybridMultilevel"/>
    <w:tmpl w:val="EEE4403A"/>
    <w:lvl w:ilvl="0" w:tplc="0409000F">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E6F0D2C"/>
    <w:multiLevelType w:val="multilevel"/>
    <w:tmpl w:val="6D7A4A2C"/>
    <w:styleLink w:val="Style6"/>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2EF5269A"/>
    <w:multiLevelType w:val="multilevel"/>
    <w:tmpl w:val="4258937A"/>
    <w:styleLink w:val="Style9"/>
    <w:lvl w:ilvl="0">
      <w:start w:val="1"/>
      <w:numFmt w:val="decimal"/>
      <w:lvlText w:val="5.3.1.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2F5B7EEA"/>
    <w:multiLevelType w:val="hybridMultilevel"/>
    <w:tmpl w:val="2884B36C"/>
    <w:lvl w:ilvl="0" w:tplc="4DD0A4AE">
      <w:start w:val="1"/>
      <w:numFmt w:val="decimal"/>
      <w:lvlText w:val="%1."/>
      <w:lvlJc w:val="left"/>
      <w:pPr>
        <w:ind w:left="1080" w:hanging="360"/>
      </w:pPr>
      <w:rPr>
        <w:rFonts w:hint="default"/>
        <w:b w:val="0"/>
      </w:rPr>
    </w:lvl>
    <w:lvl w:ilvl="1" w:tplc="E230FCC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F75588A"/>
    <w:multiLevelType w:val="hybridMultilevel"/>
    <w:tmpl w:val="6A8A9B3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05E3FBA"/>
    <w:multiLevelType w:val="hybridMultilevel"/>
    <w:tmpl w:val="19FC27D2"/>
    <w:lvl w:ilvl="0" w:tplc="0409000F">
      <w:start w:val="1"/>
      <w:numFmt w:val="decimal"/>
      <w:lvlText w:val="%1."/>
      <w:lvlJc w:val="left"/>
      <w:pPr>
        <w:ind w:left="1080" w:hanging="360"/>
      </w:pPr>
      <w:rPr>
        <w:rFonts w:hint="default"/>
        <w:b w:val="0"/>
      </w:rPr>
    </w:lvl>
    <w:lvl w:ilvl="1" w:tplc="49F811F2">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31A07D7B"/>
    <w:multiLevelType w:val="hybridMultilevel"/>
    <w:tmpl w:val="5D58657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1C63F0B"/>
    <w:multiLevelType w:val="hybridMultilevel"/>
    <w:tmpl w:val="BF9A0F54"/>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1" w15:restartNumberingAfterBreak="0">
    <w:nsid w:val="329D6DD2"/>
    <w:multiLevelType w:val="hybridMultilevel"/>
    <w:tmpl w:val="C68809D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2" w15:restartNumberingAfterBreak="0">
    <w:nsid w:val="335B5BF5"/>
    <w:multiLevelType w:val="hybridMultilevel"/>
    <w:tmpl w:val="2F44BF54"/>
    <w:lvl w:ilvl="0" w:tplc="A6C07DAC">
      <w:start w:val="1"/>
      <w:numFmt w:val="bullet"/>
      <w:pStyle w:val="abullet-"/>
      <w:lvlText w:val="-"/>
      <w:lvlJc w:val="left"/>
      <w:pPr>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E98AF154">
      <w:start w:val="1"/>
      <w:numFmt w:val="bullet"/>
      <w:lvlText w:val="+"/>
      <w:lvlJc w:val="left"/>
      <w:pPr>
        <w:tabs>
          <w:tab w:val="num" w:pos="2160"/>
        </w:tabs>
        <w:ind w:left="2160" w:hanging="360"/>
      </w:pPr>
      <w:rPr>
        <w:rFonts w:ascii="Courier New" w:hAnsi="Courier New" w:hint="default"/>
        <w:sz w:val="28"/>
        <w:szCs w:val="28"/>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3F92362"/>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34876E43"/>
    <w:multiLevelType w:val="multilevel"/>
    <w:tmpl w:val="E7B49E12"/>
    <w:styleLink w:val="Style20"/>
    <w:lvl w:ilvl="0">
      <w:start w:val="1"/>
      <w:numFmt w:val="decimal"/>
      <w:lvlText w:val="5.3.2.5.%1"/>
      <w:lvlJc w:val="left"/>
      <w:pPr>
        <w:ind w:left="360" w:hanging="360"/>
      </w:pPr>
      <w:rPr>
        <w:rFonts w:ascii="5.3.2.5." w:hAnsi="5.3.2.5."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34A56ADB"/>
    <w:multiLevelType w:val="hybridMultilevel"/>
    <w:tmpl w:val="54AA87E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50A0D00"/>
    <w:multiLevelType w:val="hybridMultilevel"/>
    <w:tmpl w:val="E69229F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507FB7"/>
    <w:multiLevelType w:val="hybridMultilevel"/>
    <w:tmpl w:val="FF8EB50A"/>
    <w:lvl w:ilvl="0" w:tplc="358ED48E">
      <w:start w:val="1"/>
      <w:numFmt w:val="bullet"/>
      <w:pStyle w:val="kbullet1"/>
      <w:lvlText w:val=""/>
      <w:lvlJc w:val="left"/>
      <w:pPr>
        <w:tabs>
          <w:tab w:val="num" w:pos="1211"/>
        </w:tabs>
        <w:ind w:left="1021" w:hanging="170"/>
      </w:pPr>
      <w:rPr>
        <w:rFonts w:ascii="Wingdings" w:hAnsi="Wingdings" w:hint="default"/>
      </w:rPr>
    </w:lvl>
    <w:lvl w:ilvl="1" w:tplc="04090003">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78" w15:restartNumberingAfterBreak="0">
    <w:nsid w:val="36AC1E61"/>
    <w:multiLevelType w:val="hybridMultilevel"/>
    <w:tmpl w:val="FEE43D28"/>
    <w:lvl w:ilvl="0" w:tplc="949CD36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D4C9FC8">
      <w:start w:val="3"/>
      <w:numFmt w:val="bullet"/>
      <w:lvlText w:val=""/>
      <w:lvlJc w:val="left"/>
      <w:pPr>
        <w:ind w:left="2160" w:hanging="360"/>
      </w:pPr>
      <w:rPr>
        <w:rFonts w:ascii="Wingdings" w:eastAsia="Times New Roman" w:hAnsi="Wingdings" w:cs="Times New Roman" w:hint="default"/>
        <w:color w:val="FF0000"/>
      </w:rPr>
    </w:lvl>
    <w:lvl w:ilvl="3" w:tplc="A2BCB100">
      <w:numFmt w:val="bullet"/>
      <w:lvlText w:val=""/>
      <w:lvlJc w:val="left"/>
      <w:pPr>
        <w:ind w:left="2880" w:hanging="360"/>
      </w:pPr>
      <w:rPr>
        <w:rFonts w:ascii="Wingdings" w:eastAsiaTheme="minorHAnsi" w:hAnsi="Wingdings" w:cs="Times New Roman" w:hint="default"/>
        <w:color w:val="FF000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6C96B1E"/>
    <w:multiLevelType w:val="hybridMultilevel"/>
    <w:tmpl w:val="CD2EFE76"/>
    <w:lvl w:ilvl="0" w:tplc="3662DAAE">
      <w:start w:val="1"/>
      <w:numFmt w:val="decimal"/>
      <w:lvlText w:val="%1."/>
      <w:lvlJc w:val="left"/>
      <w:pPr>
        <w:ind w:left="1080" w:hanging="360"/>
      </w:pPr>
      <w:rPr>
        <w:rFonts w:hint="default"/>
        <w:b w:val="0"/>
      </w:rPr>
    </w:lvl>
    <w:lvl w:ilvl="1" w:tplc="B1EACEC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371151C9"/>
    <w:multiLevelType w:val="hybridMultilevel"/>
    <w:tmpl w:val="18E43348"/>
    <w:lvl w:ilvl="0" w:tplc="CF380DA4">
      <w:numFmt w:val="bullet"/>
      <w:pStyle w:val="a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225709"/>
    <w:multiLevelType w:val="hybridMultilevel"/>
    <w:tmpl w:val="6DFE2DF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7270C9D"/>
    <w:multiLevelType w:val="hybridMultilevel"/>
    <w:tmpl w:val="F538E906"/>
    <w:lvl w:ilvl="0" w:tplc="48400DC2">
      <w:start w:val="1"/>
      <w:numFmt w:val="decimal"/>
      <w:lvlText w:val="%1."/>
      <w:lvlJc w:val="left"/>
      <w:pPr>
        <w:ind w:left="1080" w:hanging="360"/>
      </w:pPr>
      <w:rPr>
        <w:rFonts w:hint="default"/>
        <w:b w:val="0"/>
      </w:rPr>
    </w:lvl>
    <w:lvl w:ilvl="1" w:tplc="6E8ECF6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8403516"/>
    <w:multiLevelType w:val="hybridMultilevel"/>
    <w:tmpl w:val="AAF273DC"/>
    <w:lvl w:ilvl="0" w:tplc="D982F774">
      <w:start w:val="1"/>
      <w:numFmt w:val="decimal"/>
      <w:lvlText w:val="%1."/>
      <w:lvlJc w:val="left"/>
      <w:pPr>
        <w:ind w:left="1080" w:hanging="360"/>
      </w:pPr>
      <w:rPr>
        <w:rFonts w:hint="default"/>
        <w:b w:val="0"/>
      </w:rPr>
    </w:lvl>
    <w:lvl w:ilvl="1" w:tplc="5B52AD5A">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38543F8E"/>
    <w:multiLevelType w:val="hybridMultilevel"/>
    <w:tmpl w:val="C096AE8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9CF010F"/>
    <w:multiLevelType w:val="hybridMultilevel"/>
    <w:tmpl w:val="262A6B6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6" w15:restartNumberingAfterBreak="0">
    <w:nsid w:val="39EC5A5C"/>
    <w:multiLevelType w:val="hybridMultilevel"/>
    <w:tmpl w:val="613EE9FC"/>
    <w:lvl w:ilvl="0" w:tplc="4150F87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C802DD7"/>
    <w:multiLevelType w:val="hybridMultilevel"/>
    <w:tmpl w:val="C6A6728A"/>
    <w:lvl w:ilvl="0" w:tplc="60BA1B12">
      <w:start w:val="1"/>
      <w:numFmt w:val="decimal"/>
      <w:lvlText w:val="%1."/>
      <w:lvlJc w:val="left"/>
      <w:pPr>
        <w:ind w:left="1080" w:hanging="360"/>
      </w:pPr>
      <w:rPr>
        <w:rFonts w:hint="default"/>
        <w:b w:val="0"/>
      </w:rPr>
    </w:lvl>
    <w:lvl w:ilvl="1" w:tplc="7E0C3642">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3D44234C"/>
    <w:multiLevelType w:val="hybridMultilevel"/>
    <w:tmpl w:val="BC4E79E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D726DA6"/>
    <w:multiLevelType w:val="hybridMultilevel"/>
    <w:tmpl w:val="E7C044B8"/>
    <w:lvl w:ilvl="0" w:tplc="CB180C26">
      <w:start w:val="1"/>
      <w:numFmt w:val="lowerLetter"/>
      <w:pStyle w:val="abulletabc"/>
      <w:lvlText w:val="%1."/>
      <w:lvlJc w:val="left"/>
      <w:pPr>
        <w:tabs>
          <w:tab w:val="num" w:pos="1150"/>
        </w:tabs>
        <w:ind w:left="1150" w:hanging="340"/>
      </w:pPr>
      <w:rPr>
        <w:rFonts w:hint="default"/>
        <w:b w:val="0"/>
      </w:rPr>
    </w:lvl>
    <w:lvl w:ilvl="1" w:tplc="04090019" w:tentative="1">
      <w:start w:val="1"/>
      <w:numFmt w:val="lowerLetter"/>
      <w:lvlText w:val="%2."/>
      <w:lvlJc w:val="left"/>
      <w:pPr>
        <w:tabs>
          <w:tab w:val="num" w:pos="1570"/>
        </w:tabs>
        <w:ind w:left="1570" w:hanging="360"/>
      </w:pPr>
    </w:lvl>
    <w:lvl w:ilvl="2" w:tplc="0409001B" w:tentative="1">
      <w:start w:val="1"/>
      <w:numFmt w:val="lowerRoman"/>
      <w:lvlText w:val="%3."/>
      <w:lvlJc w:val="right"/>
      <w:pPr>
        <w:tabs>
          <w:tab w:val="num" w:pos="2290"/>
        </w:tabs>
        <w:ind w:left="2290" w:hanging="180"/>
      </w:pPr>
    </w:lvl>
    <w:lvl w:ilvl="3" w:tplc="0409000F" w:tentative="1">
      <w:start w:val="1"/>
      <w:numFmt w:val="decimal"/>
      <w:lvlText w:val="%4."/>
      <w:lvlJc w:val="left"/>
      <w:pPr>
        <w:tabs>
          <w:tab w:val="num" w:pos="3010"/>
        </w:tabs>
        <w:ind w:left="3010" w:hanging="360"/>
      </w:pPr>
    </w:lvl>
    <w:lvl w:ilvl="4" w:tplc="04090019" w:tentative="1">
      <w:start w:val="1"/>
      <w:numFmt w:val="lowerLetter"/>
      <w:lvlText w:val="%5."/>
      <w:lvlJc w:val="left"/>
      <w:pPr>
        <w:tabs>
          <w:tab w:val="num" w:pos="3730"/>
        </w:tabs>
        <w:ind w:left="3730" w:hanging="360"/>
      </w:pPr>
    </w:lvl>
    <w:lvl w:ilvl="5" w:tplc="0409001B" w:tentative="1">
      <w:start w:val="1"/>
      <w:numFmt w:val="lowerRoman"/>
      <w:lvlText w:val="%6."/>
      <w:lvlJc w:val="right"/>
      <w:pPr>
        <w:tabs>
          <w:tab w:val="num" w:pos="4450"/>
        </w:tabs>
        <w:ind w:left="4450" w:hanging="180"/>
      </w:pPr>
    </w:lvl>
    <w:lvl w:ilvl="6" w:tplc="0409000F" w:tentative="1">
      <w:start w:val="1"/>
      <w:numFmt w:val="decimal"/>
      <w:lvlText w:val="%7."/>
      <w:lvlJc w:val="left"/>
      <w:pPr>
        <w:tabs>
          <w:tab w:val="num" w:pos="5170"/>
        </w:tabs>
        <w:ind w:left="5170" w:hanging="360"/>
      </w:pPr>
    </w:lvl>
    <w:lvl w:ilvl="7" w:tplc="04090019" w:tentative="1">
      <w:start w:val="1"/>
      <w:numFmt w:val="lowerLetter"/>
      <w:lvlText w:val="%8."/>
      <w:lvlJc w:val="left"/>
      <w:pPr>
        <w:tabs>
          <w:tab w:val="num" w:pos="5890"/>
        </w:tabs>
        <w:ind w:left="5890" w:hanging="360"/>
      </w:pPr>
    </w:lvl>
    <w:lvl w:ilvl="8" w:tplc="0409001B" w:tentative="1">
      <w:start w:val="1"/>
      <w:numFmt w:val="lowerRoman"/>
      <w:lvlText w:val="%9."/>
      <w:lvlJc w:val="right"/>
      <w:pPr>
        <w:tabs>
          <w:tab w:val="num" w:pos="6610"/>
        </w:tabs>
        <w:ind w:left="6610" w:hanging="180"/>
      </w:pPr>
    </w:lvl>
  </w:abstractNum>
  <w:abstractNum w:abstractNumId="90" w15:restartNumberingAfterBreak="0">
    <w:nsid w:val="3D8D049A"/>
    <w:multiLevelType w:val="multilevel"/>
    <w:tmpl w:val="35046CAA"/>
    <w:styleLink w:val="Style11"/>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3DCE59EE"/>
    <w:multiLevelType w:val="hybridMultilevel"/>
    <w:tmpl w:val="869C6D3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0164C46"/>
    <w:multiLevelType w:val="hybridMultilevel"/>
    <w:tmpl w:val="0E8C92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09E2552"/>
    <w:multiLevelType w:val="hybridMultilevel"/>
    <w:tmpl w:val="2884B36C"/>
    <w:lvl w:ilvl="0" w:tplc="4DD0A4AE">
      <w:start w:val="1"/>
      <w:numFmt w:val="decimal"/>
      <w:lvlText w:val="%1."/>
      <w:lvlJc w:val="left"/>
      <w:pPr>
        <w:ind w:left="1080" w:hanging="360"/>
      </w:pPr>
      <w:rPr>
        <w:rFonts w:hint="default"/>
        <w:b w:val="0"/>
      </w:rPr>
    </w:lvl>
    <w:lvl w:ilvl="1" w:tplc="E230FCC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1DF4BCB"/>
    <w:multiLevelType w:val="multilevel"/>
    <w:tmpl w:val="8FF2C540"/>
    <w:styleLink w:val="Style15"/>
    <w:lvl w:ilvl="0">
      <w:start w:val="1"/>
      <w:numFmt w:val="decimal"/>
      <w:lvlText w:val="5.3.1.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15:restartNumberingAfterBreak="0">
    <w:nsid w:val="42FA27ED"/>
    <w:multiLevelType w:val="hybridMultilevel"/>
    <w:tmpl w:val="E506D7EA"/>
    <w:lvl w:ilvl="0" w:tplc="B0764CEC">
      <w:start w:val="1"/>
      <w:numFmt w:val="bullet"/>
      <w:pStyle w:val="abullet0"/>
      <w:lvlText w:val="+"/>
      <w:lvlJc w:val="left"/>
      <w:pPr>
        <w:ind w:left="1040" w:hanging="360"/>
      </w:pPr>
      <w:rPr>
        <w:rFonts w:ascii="Times New Roman" w:hAnsi="Times New Roman" w:cs="Times New Roman" w:hint="default"/>
      </w:rPr>
    </w:lvl>
    <w:lvl w:ilvl="1" w:tplc="CE16976A">
      <w:start w:val="1"/>
      <w:numFmt w:val="bullet"/>
      <w:pStyle w:val="picture"/>
      <w:lvlText w:val=""/>
      <w:lvlJc w:val="left"/>
      <w:pPr>
        <w:tabs>
          <w:tab w:val="num" w:pos="1440"/>
        </w:tabs>
        <w:ind w:left="1440" w:hanging="360"/>
      </w:pPr>
      <w:rPr>
        <w:rFonts w:ascii="Wingdings" w:hAnsi="Wingdings" w:hint="default"/>
        <w:b w:val="0"/>
        <w:i/>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437D646F"/>
    <w:multiLevelType w:val="hybridMultilevel"/>
    <w:tmpl w:val="6A8A9B3A"/>
    <w:lvl w:ilvl="0" w:tplc="FABED31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4291066"/>
    <w:multiLevelType w:val="hybridMultilevel"/>
    <w:tmpl w:val="89642E6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5047550"/>
    <w:multiLevelType w:val="hybridMultilevel"/>
    <w:tmpl w:val="5E627144"/>
    <w:lvl w:ilvl="0" w:tplc="7486C508">
      <w:start w:val="1"/>
      <w:numFmt w:val="decimal"/>
      <w:lvlText w:val="%1."/>
      <w:lvlJc w:val="left"/>
      <w:pPr>
        <w:ind w:left="1080" w:hanging="360"/>
      </w:pPr>
      <w:rPr>
        <w:rFonts w:hint="default"/>
        <w:b w:val="0"/>
      </w:rPr>
    </w:lvl>
    <w:lvl w:ilvl="1" w:tplc="DA3488E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456207AB"/>
    <w:multiLevelType w:val="hybridMultilevel"/>
    <w:tmpl w:val="D7962DC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6045C22"/>
    <w:multiLevelType w:val="hybridMultilevel"/>
    <w:tmpl w:val="2884B36C"/>
    <w:lvl w:ilvl="0" w:tplc="4DD0A4AE">
      <w:start w:val="1"/>
      <w:numFmt w:val="decimal"/>
      <w:lvlText w:val="%1."/>
      <w:lvlJc w:val="left"/>
      <w:pPr>
        <w:ind w:left="1080" w:hanging="360"/>
      </w:pPr>
      <w:rPr>
        <w:rFonts w:hint="default"/>
        <w:b w:val="0"/>
      </w:rPr>
    </w:lvl>
    <w:lvl w:ilvl="1" w:tplc="E230FCC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46045CC3"/>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471B13B3"/>
    <w:multiLevelType w:val="hybridMultilevel"/>
    <w:tmpl w:val="EC340AAC"/>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3" w15:restartNumberingAfterBreak="0">
    <w:nsid w:val="47B06C67"/>
    <w:multiLevelType w:val="hybridMultilevel"/>
    <w:tmpl w:val="FB8CC49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858193F"/>
    <w:multiLevelType w:val="hybridMultilevel"/>
    <w:tmpl w:val="780CF4E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8A9519E"/>
    <w:multiLevelType w:val="hybridMultilevel"/>
    <w:tmpl w:val="0E8C92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9AE5A1B"/>
    <w:multiLevelType w:val="hybridMultilevel"/>
    <w:tmpl w:val="D006F6A4"/>
    <w:lvl w:ilvl="0" w:tplc="9C980618">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4A207E16"/>
    <w:multiLevelType w:val="hybridMultilevel"/>
    <w:tmpl w:val="D50E1BC2"/>
    <w:lvl w:ilvl="0" w:tplc="F5C080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4A2F320C"/>
    <w:multiLevelType w:val="hybridMultilevel"/>
    <w:tmpl w:val="4B44F9F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9" w15:restartNumberingAfterBreak="0">
    <w:nsid w:val="4A3F1A9F"/>
    <w:multiLevelType w:val="hybridMultilevel"/>
    <w:tmpl w:val="00260832"/>
    <w:lvl w:ilvl="0" w:tplc="4150F87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AD91C3E"/>
    <w:multiLevelType w:val="multilevel"/>
    <w:tmpl w:val="0DC6C6A6"/>
    <w:styleLink w:val="Style30"/>
    <w:lvl w:ilvl="0">
      <w:start w:val="1"/>
      <w:numFmt w:val="none"/>
      <w:lvlText w:val="4.3.2.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15:restartNumberingAfterBreak="0">
    <w:nsid w:val="4AE2027C"/>
    <w:multiLevelType w:val="hybridMultilevel"/>
    <w:tmpl w:val="E196EB86"/>
    <w:lvl w:ilvl="0" w:tplc="1C8A1AEA">
      <w:start w:val="1"/>
      <w:numFmt w:val="decimal"/>
      <w:lvlText w:val="%1."/>
      <w:lvlJc w:val="left"/>
      <w:pPr>
        <w:ind w:left="1080" w:hanging="360"/>
      </w:pPr>
      <w:rPr>
        <w:rFonts w:hint="default"/>
        <w:b w:val="0"/>
      </w:rPr>
    </w:lvl>
    <w:lvl w:ilvl="1" w:tplc="3B6645E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4DEC1E2F"/>
    <w:multiLevelType w:val="hybridMultilevel"/>
    <w:tmpl w:val="5A6E877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ED74AA6"/>
    <w:multiLevelType w:val="multilevel"/>
    <w:tmpl w:val="D7C4FA80"/>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
      <w:lvlJc w:val="left"/>
      <w:pPr>
        <w:ind w:left="1998" w:hanging="1008"/>
      </w:pPr>
      <w:rPr>
        <w:sz w:val="24"/>
        <w:szCs w:val="24"/>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4" w15:restartNumberingAfterBreak="0">
    <w:nsid w:val="4FBB7833"/>
    <w:multiLevelType w:val="hybridMultilevel"/>
    <w:tmpl w:val="3760A4EC"/>
    <w:lvl w:ilvl="0" w:tplc="FABED31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0EA6768"/>
    <w:multiLevelType w:val="hybridMultilevel"/>
    <w:tmpl w:val="6A8A9B3A"/>
    <w:lvl w:ilvl="0" w:tplc="FABED31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1810891"/>
    <w:multiLevelType w:val="hybridMultilevel"/>
    <w:tmpl w:val="8A2C3F6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1B6726E"/>
    <w:multiLevelType w:val="hybridMultilevel"/>
    <w:tmpl w:val="7302B5BC"/>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2AD790F"/>
    <w:multiLevelType w:val="hybridMultilevel"/>
    <w:tmpl w:val="0B24C7E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9" w15:restartNumberingAfterBreak="0">
    <w:nsid w:val="52FA064E"/>
    <w:multiLevelType w:val="hybridMultilevel"/>
    <w:tmpl w:val="F9A85C26"/>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4754FDB"/>
    <w:multiLevelType w:val="hybridMultilevel"/>
    <w:tmpl w:val="9104EA2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85454DF"/>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5D5C62DA"/>
    <w:multiLevelType w:val="hybridMultilevel"/>
    <w:tmpl w:val="4404B79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DE6067F"/>
    <w:multiLevelType w:val="multilevel"/>
    <w:tmpl w:val="D86424B8"/>
    <w:lvl w:ilvl="0">
      <w:start w:val="1"/>
      <w:numFmt w:val="bullet"/>
      <w:pStyle w:val="bullet2"/>
      <w:lvlText w:val="-"/>
      <w:lvlJc w:val="left"/>
      <w:pPr>
        <w:tabs>
          <w:tab w:val="num" w:pos="1080"/>
        </w:tabs>
        <w:ind w:left="1080" w:hanging="360"/>
      </w:pPr>
      <w:rPr>
        <w:rFonts w:ascii="Times New Roman" w:eastAsia="Times New Roman" w:hAnsi="Times New Roman" w:cs="Times New Roman" w:hint="default"/>
      </w:rPr>
    </w:lvl>
    <w:lvl w:ilvl="1">
      <w:start w:val="1"/>
      <w:numFmt w:val="decimal"/>
      <w:lvlText w:val="%1.%2."/>
      <w:lvlJc w:val="left"/>
      <w:pPr>
        <w:tabs>
          <w:tab w:val="num" w:pos="720"/>
        </w:tabs>
        <w:ind w:left="720" w:hanging="680"/>
      </w:pPr>
      <w:rPr>
        <w:rFonts w:hint="default"/>
      </w:rPr>
    </w:lvl>
    <w:lvl w:ilvl="2">
      <w:start w:val="1"/>
      <w:numFmt w:val="decimal"/>
      <w:lvlText w:val="%1.%2.%3."/>
      <w:lvlJc w:val="left"/>
      <w:pPr>
        <w:tabs>
          <w:tab w:val="num" w:pos="720"/>
        </w:tabs>
        <w:ind w:left="720" w:hanging="680"/>
      </w:pPr>
      <w:rPr>
        <w:rFonts w:hint="default"/>
      </w:rPr>
    </w:lvl>
    <w:lvl w:ilvl="3">
      <w:start w:val="1"/>
      <w:numFmt w:val="decimal"/>
      <w:lvlText w:val="%1.%2.%3.%4."/>
      <w:lvlJc w:val="left"/>
      <w:pPr>
        <w:tabs>
          <w:tab w:val="num" w:pos="1174"/>
        </w:tabs>
        <w:ind w:left="1174" w:hanging="1134"/>
      </w:pPr>
      <w:rPr>
        <w:rFonts w:hint="default"/>
      </w:rPr>
    </w:lvl>
    <w:lvl w:ilvl="4">
      <w:start w:val="1"/>
      <w:numFmt w:val="decimal"/>
      <w:lvlText w:val="%1.%2.%3.%4.%5."/>
      <w:lvlJc w:val="left"/>
      <w:pPr>
        <w:tabs>
          <w:tab w:val="num" w:pos="3280"/>
        </w:tabs>
        <w:ind w:left="2272" w:hanging="792"/>
      </w:pPr>
      <w:rPr>
        <w:rFonts w:hint="default"/>
      </w:rPr>
    </w:lvl>
    <w:lvl w:ilvl="5">
      <w:start w:val="1"/>
      <w:numFmt w:val="decimal"/>
      <w:lvlText w:val="%1.%2.%3.%4.%5.%6."/>
      <w:lvlJc w:val="left"/>
      <w:pPr>
        <w:tabs>
          <w:tab w:val="num" w:pos="4000"/>
        </w:tabs>
        <w:ind w:left="2776" w:hanging="936"/>
      </w:pPr>
      <w:rPr>
        <w:rFonts w:hint="default"/>
      </w:rPr>
    </w:lvl>
    <w:lvl w:ilvl="6">
      <w:start w:val="1"/>
      <w:numFmt w:val="decimal"/>
      <w:lvlText w:val="%1.%2.%3.%4.%5.%6.%7."/>
      <w:lvlJc w:val="left"/>
      <w:pPr>
        <w:tabs>
          <w:tab w:val="num" w:pos="4720"/>
        </w:tabs>
        <w:ind w:left="3280" w:hanging="1080"/>
      </w:pPr>
      <w:rPr>
        <w:rFonts w:hint="default"/>
      </w:rPr>
    </w:lvl>
    <w:lvl w:ilvl="7">
      <w:start w:val="1"/>
      <w:numFmt w:val="decimal"/>
      <w:lvlText w:val="%1.%2.%3.%4.%5.%6.%7.%8."/>
      <w:lvlJc w:val="left"/>
      <w:pPr>
        <w:tabs>
          <w:tab w:val="num" w:pos="5440"/>
        </w:tabs>
        <w:ind w:left="3784" w:hanging="1224"/>
      </w:pPr>
      <w:rPr>
        <w:rFonts w:hint="default"/>
      </w:rPr>
    </w:lvl>
    <w:lvl w:ilvl="8">
      <w:start w:val="1"/>
      <w:numFmt w:val="decimal"/>
      <w:lvlText w:val="%1.%2.%3.%4.%5.%6.%7.%8.%9."/>
      <w:lvlJc w:val="left"/>
      <w:pPr>
        <w:tabs>
          <w:tab w:val="num" w:pos="6160"/>
        </w:tabs>
        <w:ind w:left="4360" w:hanging="1440"/>
      </w:pPr>
      <w:rPr>
        <w:rFonts w:hint="default"/>
      </w:rPr>
    </w:lvl>
  </w:abstractNum>
  <w:abstractNum w:abstractNumId="124" w15:restartNumberingAfterBreak="0">
    <w:nsid w:val="5EE0713E"/>
    <w:multiLevelType w:val="hybridMultilevel"/>
    <w:tmpl w:val="498A8DDC"/>
    <w:lvl w:ilvl="0" w:tplc="0409000F">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5F7977CF"/>
    <w:multiLevelType w:val="hybridMultilevel"/>
    <w:tmpl w:val="2B5A9FBE"/>
    <w:lvl w:ilvl="0" w:tplc="FABED31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F8B3536"/>
    <w:multiLevelType w:val="hybridMultilevel"/>
    <w:tmpl w:val="2B2213F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25B7D2A"/>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26F7DE0"/>
    <w:multiLevelType w:val="hybridMultilevel"/>
    <w:tmpl w:val="75F01824"/>
    <w:lvl w:ilvl="0" w:tplc="09820300">
      <w:start w:val="1"/>
      <w:numFmt w:val="decimal"/>
      <w:lvlText w:val="%1."/>
      <w:lvlJc w:val="left"/>
      <w:pPr>
        <w:ind w:left="1080" w:hanging="360"/>
      </w:pPr>
      <w:rPr>
        <w:rFonts w:hint="default"/>
        <w:b w:val="0"/>
      </w:rPr>
    </w:lvl>
    <w:lvl w:ilvl="1" w:tplc="6C6E1A7C">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39C33F5"/>
    <w:multiLevelType w:val="hybridMultilevel"/>
    <w:tmpl w:val="19F8811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68C66E3"/>
    <w:multiLevelType w:val="hybridMultilevel"/>
    <w:tmpl w:val="D096C6DC"/>
    <w:lvl w:ilvl="0" w:tplc="823E0606">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8706C38"/>
    <w:multiLevelType w:val="hybridMultilevel"/>
    <w:tmpl w:val="6244323E"/>
    <w:lvl w:ilvl="0" w:tplc="F5E27A94">
      <w:numFmt w:val="bullet"/>
      <w:lvlText w:val="+"/>
      <w:lvlJc w:val="left"/>
      <w:pPr>
        <w:ind w:left="1440" w:hanging="360"/>
      </w:pPr>
      <w:rPr>
        <w:rFonts w:ascii="Arial" w:hAnsi="Arial" w:cs="Aria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698B40A9"/>
    <w:multiLevelType w:val="hybridMultilevel"/>
    <w:tmpl w:val="DE62E824"/>
    <w:lvl w:ilvl="0" w:tplc="494C38BE">
      <w:start w:val="1"/>
      <w:numFmt w:val="decimal"/>
      <w:lvlText w:val="%1."/>
      <w:lvlJc w:val="left"/>
      <w:pPr>
        <w:ind w:left="1080" w:hanging="360"/>
      </w:pPr>
      <w:rPr>
        <w:rFonts w:hint="default"/>
        <w:b w:val="0"/>
      </w:rPr>
    </w:lvl>
    <w:lvl w:ilvl="1" w:tplc="75A6FC4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698F6E36"/>
    <w:multiLevelType w:val="hybridMultilevel"/>
    <w:tmpl w:val="B3A8B542"/>
    <w:lvl w:ilvl="0" w:tplc="55365A66">
      <w:numFmt w:val="bullet"/>
      <w:lvlText w:val="-"/>
      <w:lvlJc w:val="left"/>
      <w:pPr>
        <w:ind w:left="720" w:hanging="360"/>
      </w:pPr>
      <w:rPr>
        <w:rFonts w:ascii="Times New Roman" w:eastAsia="Times New Roman" w:hAnsi="Times New Roman" w:cs="Times New Roman" w:hint="default"/>
        <w:b w:val="0"/>
        <w:i/>
        <w:color w:val="000000" w:themeColor="text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6A1C0DF0"/>
    <w:multiLevelType w:val="hybridMultilevel"/>
    <w:tmpl w:val="CF08E188"/>
    <w:lvl w:ilvl="0" w:tplc="C210990C">
      <w:numFmt w:val="bullet"/>
      <w:lvlText w:val="-"/>
      <w:lvlJc w:val="left"/>
      <w:pPr>
        <w:ind w:left="720" w:hanging="360"/>
      </w:pPr>
      <w:rPr>
        <w:rFonts w:ascii="Times New Roman" w:eastAsia="Times New Roman"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AAE555D"/>
    <w:multiLevelType w:val="hybridMultilevel"/>
    <w:tmpl w:val="96E66092"/>
    <w:lvl w:ilvl="0" w:tplc="6608A95A">
      <w:start w:val="1"/>
      <w:numFmt w:val="decimal"/>
      <w:lvlText w:val="%1."/>
      <w:lvlJc w:val="left"/>
      <w:pPr>
        <w:ind w:left="1080" w:hanging="360"/>
      </w:pPr>
      <w:rPr>
        <w:rFonts w:hint="default"/>
        <w:b w:val="0"/>
      </w:rPr>
    </w:lvl>
    <w:lvl w:ilvl="1" w:tplc="49F811F2">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6C0D7605"/>
    <w:multiLevelType w:val="hybridMultilevel"/>
    <w:tmpl w:val="B88C4610"/>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C6C376B"/>
    <w:multiLevelType w:val="multilevel"/>
    <w:tmpl w:val="7FD826D6"/>
    <w:styleLink w:val="Style12"/>
    <w:lvl w:ilvl="0">
      <w:start w:val="1"/>
      <w:numFmt w:val="decimal"/>
      <w:lvlText w:val="5.3.1.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8" w15:restartNumberingAfterBreak="0">
    <w:nsid w:val="6C722769"/>
    <w:multiLevelType w:val="hybridMultilevel"/>
    <w:tmpl w:val="B228567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9" w15:restartNumberingAfterBreak="0">
    <w:nsid w:val="6EA5103B"/>
    <w:multiLevelType w:val="hybridMultilevel"/>
    <w:tmpl w:val="6CFA3FDC"/>
    <w:lvl w:ilvl="0" w:tplc="DDF0CE86">
      <w:start w:val="1"/>
      <w:numFmt w:val="decimal"/>
      <w:lvlText w:val="%1."/>
      <w:lvlJc w:val="left"/>
      <w:pPr>
        <w:ind w:left="1080" w:hanging="360"/>
      </w:pPr>
      <w:rPr>
        <w:rFonts w:hint="default"/>
        <w:b w:val="0"/>
      </w:rPr>
    </w:lvl>
    <w:lvl w:ilvl="1" w:tplc="3948FE9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6EB57342"/>
    <w:multiLevelType w:val="hybridMultilevel"/>
    <w:tmpl w:val="D156737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F1727CE"/>
    <w:multiLevelType w:val="hybridMultilevel"/>
    <w:tmpl w:val="69EAB0F8"/>
    <w:lvl w:ilvl="0" w:tplc="0409000F">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70B21CAA"/>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139645D"/>
    <w:multiLevelType w:val="hybridMultilevel"/>
    <w:tmpl w:val="404047B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1AC1C32"/>
    <w:multiLevelType w:val="multilevel"/>
    <w:tmpl w:val="1A2A2C46"/>
    <w:name w:val="52222"/>
    <w:lvl w:ilvl="0">
      <w:start w:val="1"/>
      <w:numFmt w:val="decimal"/>
      <w:lvlText w:val="%1."/>
      <w:lvlJc w:val="left"/>
      <w:pPr>
        <w:ind w:left="720" w:hanging="360"/>
      </w:pPr>
      <w:rPr>
        <w:rFonts w:cs="Times New Roman"/>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45" w15:restartNumberingAfterBreak="0">
    <w:nsid w:val="73457242"/>
    <w:multiLevelType w:val="hybridMultilevel"/>
    <w:tmpl w:val="21DAF4E8"/>
    <w:lvl w:ilvl="0" w:tplc="AFEEECE2">
      <w:start w:val="1"/>
      <w:numFmt w:val="decimal"/>
      <w:lvlText w:val="%1."/>
      <w:lvlJc w:val="left"/>
      <w:pPr>
        <w:ind w:left="1080" w:hanging="360"/>
      </w:pPr>
      <w:rPr>
        <w:rFonts w:hint="default"/>
        <w:b w:val="0"/>
      </w:rPr>
    </w:lvl>
    <w:lvl w:ilvl="1" w:tplc="2C841798">
      <w:start w:val="1"/>
      <w:numFmt w:val="lowerLetter"/>
      <w:lvlText w:val="%2."/>
      <w:lvlJc w:val="left"/>
      <w:pPr>
        <w:ind w:left="1800" w:hanging="360"/>
      </w:pPr>
      <w:rPr>
        <w:b w:val="0"/>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73D50759"/>
    <w:multiLevelType w:val="hybridMultilevel"/>
    <w:tmpl w:val="23340BEE"/>
    <w:lvl w:ilvl="0" w:tplc="15BC40D0">
      <w:start w:val="1"/>
      <w:numFmt w:val="decimal"/>
      <w:lvlText w:val="%1."/>
      <w:lvlJc w:val="left"/>
      <w:pPr>
        <w:ind w:left="1080" w:hanging="360"/>
      </w:pPr>
      <w:rPr>
        <w:rFonts w:hint="default"/>
        <w:b w:val="0"/>
      </w:rPr>
    </w:lvl>
    <w:lvl w:ilvl="1" w:tplc="BAE2E84A">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76660031"/>
    <w:multiLevelType w:val="hybridMultilevel"/>
    <w:tmpl w:val="2794E54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6A60EEE"/>
    <w:multiLevelType w:val="hybridMultilevel"/>
    <w:tmpl w:val="F69C5724"/>
    <w:lvl w:ilvl="0" w:tplc="FABED312">
      <w:start w:val="1"/>
      <w:numFmt w:val="decimal"/>
      <w:lvlText w:val="%1"/>
      <w:lvlJc w:val="left"/>
      <w:pPr>
        <w:ind w:left="753" w:hanging="360"/>
      </w:pPr>
      <w:rPr>
        <w:rFonts w:hint="default"/>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149" w15:restartNumberingAfterBreak="0">
    <w:nsid w:val="786F7D51"/>
    <w:multiLevelType w:val="hybridMultilevel"/>
    <w:tmpl w:val="B770E03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96600BC"/>
    <w:multiLevelType w:val="hybridMultilevel"/>
    <w:tmpl w:val="953A4AD6"/>
    <w:lvl w:ilvl="0" w:tplc="0409000F">
      <w:start w:val="1"/>
      <w:numFmt w:val="decimal"/>
      <w:lvlText w:val="%1."/>
      <w:lvlJc w:val="left"/>
      <w:pPr>
        <w:ind w:left="1080" w:hanging="360"/>
      </w:pPr>
      <w:rPr>
        <w:b w:val="0"/>
      </w:rPr>
    </w:lvl>
    <w:lvl w:ilvl="1" w:tplc="04090019">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797E2C1D"/>
    <w:multiLevelType w:val="hybridMultilevel"/>
    <w:tmpl w:val="0ACA239C"/>
    <w:lvl w:ilvl="0" w:tplc="E98AF154">
      <w:start w:val="1"/>
      <w:numFmt w:val="bullet"/>
      <w:lvlText w:val="+"/>
      <w:lvlJc w:val="left"/>
      <w:pPr>
        <w:ind w:left="720" w:hanging="360"/>
      </w:pPr>
      <w:rPr>
        <w:rFonts w:ascii="Courier New" w:hAnsi="Courier New"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9BC6311"/>
    <w:multiLevelType w:val="hybridMultilevel"/>
    <w:tmpl w:val="7D42C37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9C0197A"/>
    <w:multiLevelType w:val="hybridMultilevel"/>
    <w:tmpl w:val="31061CE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A0B5C8C"/>
    <w:multiLevelType w:val="hybridMultilevel"/>
    <w:tmpl w:val="9F029D66"/>
    <w:lvl w:ilvl="0" w:tplc="BABA1482">
      <w:numFmt w:val="bullet"/>
      <w:pStyle w:val="-bng"/>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A1300F6"/>
    <w:multiLevelType w:val="hybridMultilevel"/>
    <w:tmpl w:val="341C6FE8"/>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A2E0BCF"/>
    <w:multiLevelType w:val="hybridMultilevel"/>
    <w:tmpl w:val="6CACA4B2"/>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AC34DEA"/>
    <w:multiLevelType w:val="multilevel"/>
    <w:tmpl w:val="9F7862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458"/>
        </w:tabs>
        <w:ind w:left="1458" w:hanging="1008"/>
      </w:pPr>
      <w:rPr>
        <w:rFonts w:hint="default"/>
        <w:b/>
        <w:i w:val="0"/>
      </w:rPr>
    </w:lvl>
    <w:lvl w:ilvl="5">
      <w:start w:val="1"/>
      <w:numFmt w:val="decimal"/>
      <w:pStyle w:val="Heading6"/>
      <w:lvlText w:val="%1.%2.%3.%4.%5.%6"/>
      <w:lvlJc w:val="left"/>
      <w:pPr>
        <w:tabs>
          <w:tab w:val="num" w:pos="1152"/>
        </w:tabs>
        <w:ind w:left="1152" w:hanging="1152"/>
      </w:pPr>
      <w:rPr>
        <w:rFonts w:hint="default"/>
        <w:b/>
        <w:i w:val="0"/>
      </w:rPr>
    </w:lvl>
    <w:lvl w:ilvl="6">
      <w:start w:val="1"/>
      <w:numFmt w:val="lowerLetter"/>
      <w:pStyle w:val="Heading7"/>
      <w:lvlText w:val="%7."/>
      <w:lvlJc w:val="left"/>
      <w:pPr>
        <w:tabs>
          <w:tab w:val="num" w:pos="1296"/>
        </w:tabs>
        <w:ind w:left="1296" w:hanging="1296"/>
      </w:pPr>
      <w:rPr>
        <w:rFonts w:ascii="Arial" w:hAnsi="Arial" w:cs="Arial" w:hint="default"/>
        <w:sz w:val="20"/>
        <w:szCs w:val="20"/>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8" w15:restartNumberingAfterBreak="0">
    <w:nsid w:val="7B1359F6"/>
    <w:multiLevelType w:val="hybridMultilevel"/>
    <w:tmpl w:val="A1B07D4E"/>
    <w:lvl w:ilvl="0" w:tplc="7D8A8256">
      <w:start w:val="4"/>
      <w:numFmt w:val="bullet"/>
      <w:lvlText w:val="-"/>
      <w:lvlJc w:val="left"/>
      <w:pPr>
        <w:ind w:left="720" w:hanging="360"/>
      </w:pPr>
      <w:rPr>
        <w:rFonts w:ascii="Arial" w:eastAsia="PMingLiU"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497E1C"/>
    <w:multiLevelType w:val="hybridMultilevel"/>
    <w:tmpl w:val="9E76A75A"/>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B6B7D21"/>
    <w:multiLevelType w:val="hybridMultilevel"/>
    <w:tmpl w:val="EC309708"/>
    <w:lvl w:ilvl="0" w:tplc="ADA8B13C">
      <w:start w:val="1"/>
      <w:numFmt w:val="decimal"/>
      <w:lvlText w:val="%1."/>
      <w:lvlJc w:val="left"/>
      <w:pPr>
        <w:ind w:left="1080" w:hanging="360"/>
      </w:pPr>
      <w:rPr>
        <w:rFonts w:hint="default"/>
        <w:b w:val="0"/>
      </w:rPr>
    </w:lvl>
    <w:lvl w:ilvl="1" w:tplc="8114539E">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7BCF191B"/>
    <w:multiLevelType w:val="hybridMultilevel"/>
    <w:tmpl w:val="A49EE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7C98178A"/>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7D476E80"/>
    <w:multiLevelType w:val="hybridMultilevel"/>
    <w:tmpl w:val="D4708A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15:restartNumberingAfterBreak="0">
    <w:nsid w:val="7D7F326B"/>
    <w:multiLevelType w:val="hybridMultilevel"/>
    <w:tmpl w:val="CCF8F45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DCD6B90"/>
    <w:multiLevelType w:val="hybridMultilevel"/>
    <w:tmpl w:val="29A27A46"/>
    <w:lvl w:ilvl="0" w:tplc="395CD92C">
      <w:start w:val="1"/>
      <w:numFmt w:val="decimal"/>
      <w:lvlText w:val="%1."/>
      <w:lvlJc w:val="left"/>
      <w:pPr>
        <w:ind w:left="1080" w:hanging="360"/>
      </w:pPr>
      <w:rPr>
        <w:b w:val="0"/>
      </w:rPr>
    </w:lvl>
    <w:lvl w:ilvl="1" w:tplc="76A89144">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7DD05CB3"/>
    <w:multiLevelType w:val="hybridMultilevel"/>
    <w:tmpl w:val="0E8C92F4"/>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EB706DC"/>
    <w:multiLevelType w:val="hybridMultilevel"/>
    <w:tmpl w:val="BED6C3AE"/>
    <w:lvl w:ilvl="0" w:tplc="FABED3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F3445E0"/>
    <w:multiLevelType w:val="hybridMultilevel"/>
    <w:tmpl w:val="B2A629E8"/>
    <w:lvl w:ilvl="0" w:tplc="291A54A0">
      <w:start w:val="1"/>
      <w:numFmt w:val="bullet"/>
      <w:pStyle w:val="kbullet3"/>
      <w:lvlText w:val=""/>
      <w:lvlJc w:val="left"/>
      <w:pPr>
        <w:tabs>
          <w:tab w:val="num" w:pos="2426"/>
        </w:tabs>
        <w:ind w:left="2066"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7"/>
  </w:num>
  <w:num w:numId="2">
    <w:abstractNumId w:val="157"/>
  </w:num>
  <w:num w:numId="3">
    <w:abstractNumId w:val="89"/>
  </w:num>
  <w:num w:numId="4">
    <w:abstractNumId w:val="72"/>
  </w:num>
  <w:num w:numId="5">
    <w:abstractNumId w:val="95"/>
  </w:num>
  <w:num w:numId="6">
    <w:abstractNumId w:val="168"/>
  </w:num>
  <w:num w:numId="7">
    <w:abstractNumId w:val="50"/>
  </w:num>
  <w:num w:numId="8">
    <w:abstractNumId w:val="0"/>
  </w:num>
  <w:num w:numId="9">
    <w:abstractNumId w:val="80"/>
  </w:num>
  <w:num w:numId="10">
    <w:abstractNumId w:val="29"/>
  </w:num>
  <w:num w:numId="11">
    <w:abstractNumId w:val="123"/>
  </w:num>
  <w:num w:numId="12">
    <w:abstractNumId w:val="133"/>
  </w:num>
  <w:num w:numId="13">
    <w:abstractNumId w:val="30"/>
  </w:num>
  <w:num w:numId="14">
    <w:abstractNumId w:val="130"/>
  </w:num>
  <w:num w:numId="15">
    <w:abstractNumId w:val="4"/>
  </w:num>
  <w:num w:numId="16">
    <w:abstractNumId w:val="154"/>
  </w:num>
  <w:num w:numId="17">
    <w:abstractNumId w:val="113"/>
  </w:num>
  <w:num w:numId="18">
    <w:abstractNumId w:val="3"/>
  </w:num>
  <w:num w:numId="19">
    <w:abstractNumId w:val="28"/>
  </w:num>
  <w:num w:numId="20">
    <w:abstractNumId w:val="36"/>
  </w:num>
  <w:num w:numId="21">
    <w:abstractNumId w:val="6"/>
  </w:num>
  <w:num w:numId="22">
    <w:abstractNumId w:val="34"/>
  </w:num>
  <w:num w:numId="23">
    <w:abstractNumId w:val="18"/>
  </w:num>
  <w:num w:numId="24">
    <w:abstractNumId w:val="65"/>
  </w:num>
  <w:num w:numId="25">
    <w:abstractNumId w:val="64"/>
  </w:num>
  <w:num w:numId="26">
    <w:abstractNumId w:val="90"/>
  </w:num>
  <w:num w:numId="27">
    <w:abstractNumId w:val="137"/>
  </w:num>
  <w:num w:numId="28">
    <w:abstractNumId w:val="15"/>
  </w:num>
  <w:num w:numId="29">
    <w:abstractNumId w:val="94"/>
  </w:num>
  <w:num w:numId="30">
    <w:abstractNumId w:val="2"/>
  </w:num>
  <w:num w:numId="31">
    <w:abstractNumId w:val="74"/>
  </w:num>
  <w:num w:numId="32">
    <w:abstractNumId w:val="110"/>
  </w:num>
  <w:num w:numId="33">
    <w:abstractNumId w:val="69"/>
  </w:num>
  <w:num w:numId="34">
    <w:abstractNumId w:val="143"/>
  </w:num>
  <w:num w:numId="35">
    <w:abstractNumId w:val="62"/>
  </w:num>
  <w:num w:numId="36">
    <w:abstractNumId w:val="117"/>
  </w:num>
  <w:num w:numId="37">
    <w:abstractNumId w:val="35"/>
  </w:num>
  <w:num w:numId="38">
    <w:abstractNumId w:val="122"/>
  </w:num>
  <w:num w:numId="39">
    <w:abstractNumId w:val="84"/>
  </w:num>
  <w:num w:numId="40">
    <w:abstractNumId w:val="129"/>
  </w:num>
  <w:num w:numId="41">
    <w:abstractNumId w:val="127"/>
  </w:num>
  <w:num w:numId="42">
    <w:abstractNumId w:val="165"/>
  </w:num>
  <w:num w:numId="43">
    <w:abstractNumId w:val="142"/>
  </w:num>
  <w:num w:numId="44">
    <w:abstractNumId w:val="162"/>
  </w:num>
  <w:num w:numId="45">
    <w:abstractNumId w:val="121"/>
  </w:num>
  <w:num w:numId="46">
    <w:abstractNumId w:val="73"/>
  </w:num>
  <w:num w:numId="47">
    <w:abstractNumId w:val="101"/>
  </w:num>
  <w:num w:numId="48">
    <w:abstractNumId w:val="54"/>
  </w:num>
  <w:num w:numId="49">
    <w:abstractNumId w:val="109"/>
  </w:num>
  <w:num w:numId="50">
    <w:abstractNumId w:val="44"/>
  </w:num>
  <w:num w:numId="51">
    <w:abstractNumId w:val="86"/>
  </w:num>
  <w:num w:numId="52">
    <w:abstractNumId w:val="14"/>
  </w:num>
  <w:num w:numId="53">
    <w:abstractNumId w:val="41"/>
  </w:num>
  <w:num w:numId="54">
    <w:abstractNumId w:val="57"/>
  </w:num>
  <w:num w:numId="55">
    <w:abstractNumId w:val="81"/>
  </w:num>
  <w:num w:numId="56">
    <w:abstractNumId w:val="159"/>
  </w:num>
  <w:num w:numId="57">
    <w:abstractNumId w:val="112"/>
  </w:num>
  <w:num w:numId="58">
    <w:abstractNumId w:val="91"/>
  </w:num>
  <w:num w:numId="59">
    <w:abstractNumId w:val="22"/>
  </w:num>
  <w:num w:numId="60">
    <w:abstractNumId w:val="96"/>
  </w:num>
  <w:num w:numId="61">
    <w:abstractNumId w:val="21"/>
  </w:num>
  <w:num w:numId="62">
    <w:abstractNumId w:val="5"/>
  </w:num>
  <w:num w:numId="63">
    <w:abstractNumId w:val="151"/>
  </w:num>
  <w:num w:numId="64">
    <w:abstractNumId w:val="23"/>
  </w:num>
  <w:num w:numId="65">
    <w:abstractNumId w:val="135"/>
  </w:num>
  <w:num w:numId="66">
    <w:abstractNumId w:val="114"/>
  </w:num>
  <w:num w:numId="67">
    <w:abstractNumId w:val="125"/>
  </w:num>
  <w:num w:numId="68">
    <w:abstractNumId w:val="145"/>
  </w:num>
  <w:num w:numId="69">
    <w:abstractNumId w:val="99"/>
  </w:num>
  <w:num w:numId="70">
    <w:abstractNumId w:val="55"/>
  </w:num>
  <w:num w:numId="71">
    <w:abstractNumId w:val="160"/>
  </w:num>
  <w:num w:numId="72">
    <w:abstractNumId w:val="61"/>
  </w:num>
  <w:num w:numId="73">
    <w:abstractNumId w:val="155"/>
  </w:num>
  <w:num w:numId="74">
    <w:abstractNumId w:val="38"/>
  </w:num>
  <w:num w:numId="75">
    <w:abstractNumId w:val="93"/>
  </w:num>
  <w:num w:numId="76">
    <w:abstractNumId w:val="115"/>
  </w:num>
  <w:num w:numId="77">
    <w:abstractNumId w:val="39"/>
  </w:num>
  <w:num w:numId="78">
    <w:abstractNumId w:val="131"/>
  </w:num>
  <w:num w:numId="79">
    <w:abstractNumId w:val="92"/>
  </w:num>
  <w:num w:numId="80">
    <w:abstractNumId w:val="66"/>
  </w:num>
  <w:num w:numId="81">
    <w:abstractNumId w:val="67"/>
  </w:num>
  <w:num w:numId="82">
    <w:abstractNumId w:val="166"/>
  </w:num>
  <w:num w:numId="83">
    <w:abstractNumId w:val="100"/>
  </w:num>
  <w:num w:numId="84">
    <w:abstractNumId w:val="8"/>
  </w:num>
  <w:num w:numId="85">
    <w:abstractNumId w:val="105"/>
  </w:num>
  <w:num w:numId="86">
    <w:abstractNumId w:val="147"/>
  </w:num>
  <w:num w:numId="87">
    <w:abstractNumId w:val="48"/>
  </w:num>
  <w:num w:numId="88">
    <w:abstractNumId w:val="88"/>
  </w:num>
  <w:num w:numId="89">
    <w:abstractNumId w:val="140"/>
  </w:num>
  <w:num w:numId="90">
    <w:abstractNumId w:val="132"/>
  </w:num>
  <w:num w:numId="91">
    <w:abstractNumId w:val="97"/>
  </w:num>
  <w:num w:numId="92">
    <w:abstractNumId w:val="60"/>
  </w:num>
  <w:num w:numId="93">
    <w:abstractNumId w:val="42"/>
  </w:num>
  <w:num w:numId="94">
    <w:abstractNumId w:val="128"/>
  </w:num>
  <w:num w:numId="95">
    <w:abstractNumId w:val="164"/>
  </w:num>
  <w:num w:numId="96">
    <w:abstractNumId w:val="47"/>
  </w:num>
  <w:num w:numId="97">
    <w:abstractNumId w:val="108"/>
  </w:num>
  <w:num w:numId="98">
    <w:abstractNumId w:val="59"/>
  </w:num>
  <w:num w:numId="99">
    <w:abstractNumId w:val="85"/>
  </w:num>
  <w:num w:numId="100">
    <w:abstractNumId w:val="138"/>
  </w:num>
  <w:num w:numId="101">
    <w:abstractNumId w:val="31"/>
  </w:num>
  <w:num w:numId="102">
    <w:abstractNumId w:val="118"/>
  </w:num>
  <w:num w:numId="103">
    <w:abstractNumId w:val="161"/>
  </w:num>
  <w:num w:numId="104">
    <w:abstractNumId w:val="102"/>
  </w:num>
  <w:num w:numId="105">
    <w:abstractNumId w:val="71"/>
  </w:num>
  <w:num w:numId="106">
    <w:abstractNumId w:val="51"/>
  </w:num>
  <w:num w:numId="107">
    <w:abstractNumId w:val="70"/>
  </w:num>
  <w:num w:numId="108">
    <w:abstractNumId w:val="20"/>
  </w:num>
  <w:num w:numId="109">
    <w:abstractNumId w:val="78"/>
  </w:num>
  <w:num w:numId="110">
    <w:abstractNumId w:val="40"/>
  </w:num>
  <w:num w:numId="111">
    <w:abstractNumId w:val="134"/>
  </w:num>
  <w:num w:numId="112">
    <w:abstractNumId w:val="158"/>
  </w:num>
  <w:num w:numId="113">
    <w:abstractNumId w:val="13"/>
  </w:num>
  <w:num w:numId="114">
    <w:abstractNumId w:val="45"/>
  </w:num>
  <w:num w:numId="115">
    <w:abstractNumId w:val="12"/>
  </w:num>
  <w:num w:numId="116">
    <w:abstractNumId w:val="119"/>
  </w:num>
  <w:num w:numId="117">
    <w:abstractNumId w:val="116"/>
  </w:num>
  <w:num w:numId="118">
    <w:abstractNumId w:val="58"/>
  </w:num>
  <w:num w:numId="119">
    <w:abstractNumId w:val="149"/>
  </w:num>
  <w:num w:numId="120">
    <w:abstractNumId w:val="104"/>
  </w:num>
  <w:num w:numId="121">
    <w:abstractNumId w:val="33"/>
  </w:num>
  <w:num w:numId="122">
    <w:abstractNumId w:val="43"/>
  </w:num>
  <w:num w:numId="123">
    <w:abstractNumId w:val="7"/>
  </w:num>
  <w:num w:numId="124">
    <w:abstractNumId w:val="82"/>
  </w:num>
  <w:num w:numId="125">
    <w:abstractNumId w:val="136"/>
  </w:num>
  <w:num w:numId="126">
    <w:abstractNumId w:val="46"/>
  </w:num>
  <w:num w:numId="127">
    <w:abstractNumId w:val="146"/>
  </w:num>
  <w:num w:numId="128">
    <w:abstractNumId w:val="153"/>
  </w:num>
  <w:num w:numId="129">
    <w:abstractNumId w:val="52"/>
  </w:num>
  <w:num w:numId="130">
    <w:abstractNumId w:val="17"/>
  </w:num>
  <w:num w:numId="131">
    <w:abstractNumId w:val="87"/>
  </w:num>
  <w:num w:numId="132">
    <w:abstractNumId w:val="9"/>
  </w:num>
  <w:num w:numId="133">
    <w:abstractNumId w:val="111"/>
  </w:num>
  <w:num w:numId="134">
    <w:abstractNumId w:val="126"/>
  </w:num>
  <w:num w:numId="135">
    <w:abstractNumId w:val="75"/>
  </w:num>
  <w:num w:numId="136">
    <w:abstractNumId w:val="139"/>
  </w:num>
  <w:num w:numId="137">
    <w:abstractNumId w:val="120"/>
  </w:num>
  <w:num w:numId="138">
    <w:abstractNumId w:val="76"/>
  </w:num>
  <w:num w:numId="139">
    <w:abstractNumId w:val="19"/>
  </w:num>
  <w:num w:numId="140">
    <w:abstractNumId w:val="148"/>
  </w:num>
  <w:num w:numId="141">
    <w:abstractNumId w:val="16"/>
  </w:num>
  <w:num w:numId="142">
    <w:abstractNumId w:val="56"/>
  </w:num>
  <w:num w:numId="143">
    <w:abstractNumId w:val="37"/>
  </w:num>
  <w:num w:numId="144">
    <w:abstractNumId w:val="25"/>
  </w:num>
  <w:num w:numId="145">
    <w:abstractNumId w:val="27"/>
  </w:num>
  <w:num w:numId="146">
    <w:abstractNumId w:val="107"/>
  </w:num>
  <w:num w:numId="147">
    <w:abstractNumId w:val="26"/>
  </w:num>
  <w:num w:numId="148">
    <w:abstractNumId w:val="163"/>
  </w:num>
  <w:num w:numId="149">
    <w:abstractNumId w:val="141"/>
  </w:num>
  <w:num w:numId="150">
    <w:abstractNumId w:val="63"/>
  </w:num>
  <w:num w:numId="151">
    <w:abstractNumId w:val="150"/>
  </w:num>
  <w:num w:numId="152">
    <w:abstractNumId w:val="124"/>
  </w:num>
  <w:num w:numId="153">
    <w:abstractNumId w:val="49"/>
  </w:num>
  <w:num w:numId="154">
    <w:abstractNumId w:val="68"/>
  </w:num>
  <w:num w:numId="155">
    <w:abstractNumId w:val="10"/>
  </w:num>
  <w:num w:numId="156">
    <w:abstractNumId w:val="11"/>
  </w:num>
  <w:num w:numId="157">
    <w:abstractNumId w:val="156"/>
  </w:num>
  <w:num w:numId="158">
    <w:abstractNumId w:val="1"/>
  </w:num>
  <w:num w:numId="159">
    <w:abstractNumId w:val="83"/>
  </w:num>
  <w:num w:numId="160">
    <w:abstractNumId w:val="152"/>
  </w:num>
  <w:num w:numId="161">
    <w:abstractNumId w:val="79"/>
  </w:num>
  <w:num w:numId="162">
    <w:abstractNumId w:val="24"/>
  </w:num>
  <w:num w:numId="163">
    <w:abstractNumId w:val="32"/>
  </w:num>
  <w:num w:numId="164">
    <w:abstractNumId w:val="98"/>
  </w:num>
  <w:num w:numId="165">
    <w:abstractNumId w:val="103"/>
  </w:num>
  <w:num w:numId="166">
    <w:abstractNumId w:val="167"/>
  </w:num>
  <w:num w:numId="167">
    <w:abstractNumId w:val="53"/>
  </w:num>
  <w:num w:numId="168">
    <w:abstractNumId w:val="106"/>
  </w:num>
  <w:numIdMacAtCleanup w:val="16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ân Thu">
    <w15:presenceInfo w15:providerId="Windows Live" w15:userId="e607b7cca4a6f580"/>
  </w15:person>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ECD"/>
    <w:rsid w:val="00000390"/>
    <w:rsid w:val="00000514"/>
    <w:rsid w:val="00001AD0"/>
    <w:rsid w:val="00004CF8"/>
    <w:rsid w:val="0000768E"/>
    <w:rsid w:val="00010714"/>
    <w:rsid w:val="0001087C"/>
    <w:rsid w:val="00012263"/>
    <w:rsid w:val="000128EA"/>
    <w:rsid w:val="00013ACB"/>
    <w:rsid w:val="00014E59"/>
    <w:rsid w:val="00015931"/>
    <w:rsid w:val="00015BCC"/>
    <w:rsid w:val="00016C5A"/>
    <w:rsid w:val="00016EFF"/>
    <w:rsid w:val="0001780F"/>
    <w:rsid w:val="000200B9"/>
    <w:rsid w:val="000204A6"/>
    <w:rsid w:val="000206F2"/>
    <w:rsid w:val="000225B0"/>
    <w:rsid w:val="000269AF"/>
    <w:rsid w:val="00026B4A"/>
    <w:rsid w:val="00026FAC"/>
    <w:rsid w:val="0002702C"/>
    <w:rsid w:val="00027A42"/>
    <w:rsid w:val="00027B6C"/>
    <w:rsid w:val="00027F2F"/>
    <w:rsid w:val="0003039F"/>
    <w:rsid w:val="000315D8"/>
    <w:rsid w:val="00031770"/>
    <w:rsid w:val="00031EAE"/>
    <w:rsid w:val="00033B52"/>
    <w:rsid w:val="00034D84"/>
    <w:rsid w:val="00035379"/>
    <w:rsid w:val="00035BCC"/>
    <w:rsid w:val="00036815"/>
    <w:rsid w:val="00037ADE"/>
    <w:rsid w:val="00040A90"/>
    <w:rsid w:val="00041669"/>
    <w:rsid w:val="00044122"/>
    <w:rsid w:val="00044508"/>
    <w:rsid w:val="000445EB"/>
    <w:rsid w:val="00045791"/>
    <w:rsid w:val="00045A93"/>
    <w:rsid w:val="00045F3E"/>
    <w:rsid w:val="00046086"/>
    <w:rsid w:val="00047AF3"/>
    <w:rsid w:val="0005176B"/>
    <w:rsid w:val="00051FAD"/>
    <w:rsid w:val="000526F4"/>
    <w:rsid w:val="00052DA7"/>
    <w:rsid w:val="0005367B"/>
    <w:rsid w:val="00053F3F"/>
    <w:rsid w:val="00054D31"/>
    <w:rsid w:val="00055F16"/>
    <w:rsid w:val="000561BE"/>
    <w:rsid w:val="000571CD"/>
    <w:rsid w:val="00057876"/>
    <w:rsid w:val="00057D10"/>
    <w:rsid w:val="00060939"/>
    <w:rsid w:val="00061CD4"/>
    <w:rsid w:val="00061F33"/>
    <w:rsid w:val="000624ED"/>
    <w:rsid w:val="000625D0"/>
    <w:rsid w:val="00062BBD"/>
    <w:rsid w:val="0006637C"/>
    <w:rsid w:val="000668D2"/>
    <w:rsid w:val="0006704D"/>
    <w:rsid w:val="00070500"/>
    <w:rsid w:val="00073D8E"/>
    <w:rsid w:val="000747A0"/>
    <w:rsid w:val="0007799D"/>
    <w:rsid w:val="00077FC9"/>
    <w:rsid w:val="000805DB"/>
    <w:rsid w:val="0008092A"/>
    <w:rsid w:val="000819E4"/>
    <w:rsid w:val="00081A84"/>
    <w:rsid w:val="00084230"/>
    <w:rsid w:val="0008540E"/>
    <w:rsid w:val="000854CC"/>
    <w:rsid w:val="00085762"/>
    <w:rsid w:val="00085D1C"/>
    <w:rsid w:val="00091D07"/>
    <w:rsid w:val="000938BD"/>
    <w:rsid w:val="00093948"/>
    <w:rsid w:val="0009449F"/>
    <w:rsid w:val="00094DF2"/>
    <w:rsid w:val="00095DC4"/>
    <w:rsid w:val="00096304"/>
    <w:rsid w:val="00096775"/>
    <w:rsid w:val="00096FC3"/>
    <w:rsid w:val="00097AB2"/>
    <w:rsid w:val="000A1E09"/>
    <w:rsid w:val="000A448B"/>
    <w:rsid w:val="000A675C"/>
    <w:rsid w:val="000A69A8"/>
    <w:rsid w:val="000A6A58"/>
    <w:rsid w:val="000B08E2"/>
    <w:rsid w:val="000B1B44"/>
    <w:rsid w:val="000B2A75"/>
    <w:rsid w:val="000B2F72"/>
    <w:rsid w:val="000B3283"/>
    <w:rsid w:val="000B3F0C"/>
    <w:rsid w:val="000B4124"/>
    <w:rsid w:val="000B4A81"/>
    <w:rsid w:val="000B580F"/>
    <w:rsid w:val="000B5C0E"/>
    <w:rsid w:val="000B7231"/>
    <w:rsid w:val="000C0530"/>
    <w:rsid w:val="000C1C07"/>
    <w:rsid w:val="000C3010"/>
    <w:rsid w:val="000C3216"/>
    <w:rsid w:val="000C3553"/>
    <w:rsid w:val="000C431E"/>
    <w:rsid w:val="000C4903"/>
    <w:rsid w:val="000C67AA"/>
    <w:rsid w:val="000C7E08"/>
    <w:rsid w:val="000D0360"/>
    <w:rsid w:val="000D0BCC"/>
    <w:rsid w:val="000D0EE9"/>
    <w:rsid w:val="000D0F10"/>
    <w:rsid w:val="000D22D7"/>
    <w:rsid w:val="000D2D87"/>
    <w:rsid w:val="000D3725"/>
    <w:rsid w:val="000D3DF6"/>
    <w:rsid w:val="000D4FA3"/>
    <w:rsid w:val="000D52F3"/>
    <w:rsid w:val="000D70EA"/>
    <w:rsid w:val="000D7E79"/>
    <w:rsid w:val="000E3EF5"/>
    <w:rsid w:val="000E43CC"/>
    <w:rsid w:val="000E5C2F"/>
    <w:rsid w:val="000E63C8"/>
    <w:rsid w:val="000F01B7"/>
    <w:rsid w:val="000F09B1"/>
    <w:rsid w:val="000F1D41"/>
    <w:rsid w:val="000F2326"/>
    <w:rsid w:val="000F2D5E"/>
    <w:rsid w:val="000F350F"/>
    <w:rsid w:val="000F4CBB"/>
    <w:rsid w:val="000F51A6"/>
    <w:rsid w:val="000F5ABD"/>
    <w:rsid w:val="000F68CB"/>
    <w:rsid w:val="0010309D"/>
    <w:rsid w:val="00104380"/>
    <w:rsid w:val="00105689"/>
    <w:rsid w:val="0010700D"/>
    <w:rsid w:val="001079A2"/>
    <w:rsid w:val="001100B5"/>
    <w:rsid w:val="001111C2"/>
    <w:rsid w:val="0011173B"/>
    <w:rsid w:val="00112CC6"/>
    <w:rsid w:val="00112F13"/>
    <w:rsid w:val="001139AA"/>
    <w:rsid w:val="001143BB"/>
    <w:rsid w:val="0011670C"/>
    <w:rsid w:val="00117A52"/>
    <w:rsid w:val="00120098"/>
    <w:rsid w:val="00120EEA"/>
    <w:rsid w:val="00122612"/>
    <w:rsid w:val="00122B15"/>
    <w:rsid w:val="0012330F"/>
    <w:rsid w:val="0012411E"/>
    <w:rsid w:val="0012537F"/>
    <w:rsid w:val="0012648A"/>
    <w:rsid w:val="0012661F"/>
    <w:rsid w:val="00126CBE"/>
    <w:rsid w:val="0013214E"/>
    <w:rsid w:val="001332E3"/>
    <w:rsid w:val="0013383E"/>
    <w:rsid w:val="001343D5"/>
    <w:rsid w:val="00136094"/>
    <w:rsid w:val="00136531"/>
    <w:rsid w:val="00136735"/>
    <w:rsid w:val="0014097A"/>
    <w:rsid w:val="00140A23"/>
    <w:rsid w:val="0014242F"/>
    <w:rsid w:val="00147AE0"/>
    <w:rsid w:val="00150E45"/>
    <w:rsid w:val="00150F8C"/>
    <w:rsid w:val="00153B94"/>
    <w:rsid w:val="00160902"/>
    <w:rsid w:val="00161EA7"/>
    <w:rsid w:val="00162BFB"/>
    <w:rsid w:val="00162C97"/>
    <w:rsid w:val="00162FFE"/>
    <w:rsid w:val="00163CDC"/>
    <w:rsid w:val="00164B0A"/>
    <w:rsid w:val="00164DAE"/>
    <w:rsid w:val="00164F7A"/>
    <w:rsid w:val="00165464"/>
    <w:rsid w:val="00165525"/>
    <w:rsid w:val="00165F2D"/>
    <w:rsid w:val="0016672F"/>
    <w:rsid w:val="00167A00"/>
    <w:rsid w:val="00167B7C"/>
    <w:rsid w:val="00170994"/>
    <w:rsid w:val="00170CFC"/>
    <w:rsid w:val="001724AA"/>
    <w:rsid w:val="00172F37"/>
    <w:rsid w:val="00174D7C"/>
    <w:rsid w:val="00175D53"/>
    <w:rsid w:val="0017797A"/>
    <w:rsid w:val="00181F54"/>
    <w:rsid w:val="00182644"/>
    <w:rsid w:val="00182858"/>
    <w:rsid w:val="00183F46"/>
    <w:rsid w:val="001845C3"/>
    <w:rsid w:val="00185234"/>
    <w:rsid w:val="001871EB"/>
    <w:rsid w:val="00190AF6"/>
    <w:rsid w:val="001934BB"/>
    <w:rsid w:val="00193CC8"/>
    <w:rsid w:val="00194116"/>
    <w:rsid w:val="001950B3"/>
    <w:rsid w:val="001959FF"/>
    <w:rsid w:val="00195D4D"/>
    <w:rsid w:val="0019663D"/>
    <w:rsid w:val="001A0301"/>
    <w:rsid w:val="001A0382"/>
    <w:rsid w:val="001A0C08"/>
    <w:rsid w:val="001A0E2F"/>
    <w:rsid w:val="001A2465"/>
    <w:rsid w:val="001A37A5"/>
    <w:rsid w:val="001A408F"/>
    <w:rsid w:val="001A4E7A"/>
    <w:rsid w:val="001A4F97"/>
    <w:rsid w:val="001A59B4"/>
    <w:rsid w:val="001A5D31"/>
    <w:rsid w:val="001A5DA2"/>
    <w:rsid w:val="001A6304"/>
    <w:rsid w:val="001A642A"/>
    <w:rsid w:val="001B06C5"/>
    <w:rsid w:val="001B09F2"/>
    <w:rsid w:val="001B0F9E"/>
    <w:rsid w:val="001B1206"/>
    <w:rsid w:val="001B2620"/>
    <w:rsid w:val="001B2893"/>
    <w:rsid w:val="001B357A"/>
    <w:rsid w:val="001B556F"/>
    <w:rsid w:val="001B6A87"/>
    <w:rsid w:val="001B6F17"/>
    <w:rsid w:val="001C045C"/>
    <w:rsid w:val="001C0844"/>
    <w:rsid w:val="001C0879"/>
    <w:rsid w:val="001C0F81"/>
    <w:rsid w:val="001C124A"/>
    <w:rsid w:val="001C14B1"/>
    <w:rsid w:val="001C29D8"/>
    <w:rsid w:val="001C39F2"/>
    <w:rsid w:val="001C5DCC"/>
    <w:rsid w:val="001C7DB5"/>
    <w:rsid w:val="001D0E40"/>
    <w:rsid w:val="001D1BBA"/>
    <w:rsid w:val="001D1E4B"/>
    <w:rsid w:val="001D30F0"/>
    <w:rsid w:val="001D3107"/>
    <w:rsid w:val="001D37E4"/>
    <w:rsid w:val="001D5E61"/>
    <w:rsid w:val="001D70C1"/>
    <w:rsid w:val="001D70F3"/>
    <w:rsid w:val="001D71CE"/>
    <w:rsid w:val="001D7E9B"/>
    <w:rsid w:val="001E14AB"/>
    <w:rsid w:val="001E1685"/>
    <w:rsid w:val="001E1AB3"/>
    <w:rsid w:val="001E2D11"/>
    <w:rsid w:val="001E30CA"/>
    <w:rsid w:val="001E374A"/>
    <w:rsid w:val="001E3ED1"/>
    <w:rsid w:val="001E50FB"/>
    <w:rsid w:val="001E5AD7"/>
    <w:rsid w:val="001E67AF"/>
    <w:rsid w:val="001E6A41"/>
    <w:rsid w:val="001E76CD"/>
    <w:rsid w:val="001E778F"/>
    <w:rsid w:val="001E7AE5"/>
    <w:rsid w:val="001E7F29"/>
    <w:rsid w:val="001F14B4"/>
    <w:rsid w:val="001F1AA3"/>
    <w:rsid w:val="001F491D"/>
    <w:rsid w:val="001F4E26"/>
    <w:rsid w:val="001F5AB8"/>
    <w:rsid w:val="001F7DDD"/>
    <w:rsid w:val="0020068B"/>
    <w:rsid w:val="00201CD6"/>
    <w:rsid w:val="002026D8"/>
    <w:rsid w:val="00202998"/>
    <w:rsid w:val="00205530"/>
    <w:rsid w:val="00206382"/>
    <w:rsid w:val="00206420"/>
    <w:rsid w:val="0020778D"/>
    <w:rsid w:val="00207961"/>
    <w:rsid w:val="002116A5"/>
    <w:rsid w:val="00211EFD"/>
    <w:rsid w:val="002122D9"/>
    <w:rsid w:val="0021275E"/>
    <w:rsid w:val="00212CF7"/>
    <w:rsid w:val="002144AC"/>
    <w:rsid w:val="00214FCF"/>
    <w:rsid w:val="002151C2"/>
    <w:rsid w:val="002206FF"/>
    <w:rsid w:val="00222DBF"/>
    <w:rsid w:val="00223A49"/>
    <w:rsid w:val="00223A68"/>
    <w:rsid w:val="00224EA8"/>
    <w:rsid w:val="00224F48"/>
    <w:rsid w:val="002254DD"/>
    <w:rsid w:val="002265D4"/>
    <w:rsid w:val="00226A2E"/>
    <w:rsid w:val="0022711B"/>
    <w:rsid w:val="00227BA2"/>
    <w:rsid w:val="00230C62"/>
    <w:rsid w:val="00230E02"/>
    <w:rsid w:val="002317F5"/>
    <w:rsid w:val="002328C9"/>
    <w:rsid w:val="0023343D"/>
    <w:rsid w:val="00233679"/>
    <w:rsid w:val="00234CFA"/>
    <w:rsid w:val="0023620C"/>
    <w:rsid w:val="00236541"/>
    <w:rsid w:val="00240D96"/>
    <w:rsid w:val="00241258"/>
    <w:rsid w:val="00241824"/>
    <w:rsid w:val="00241958"/>
    <w:rsid w:val="00241D74"/>
    <w:rsid w:val="00242BD4"/>
    <w:rsid w:val="00243C71"/>
    <w:rsid w:val="00244418"/>
    <w:rsid w:val="00246F9B"/>
    <w:rsid w:val="00247D30"/>
    <w:rsid w:val="00251348"/>
    <w:rsid w:val="00252C80"/>
    <w:rsid w:val="00253720"/>
    <w:rsid w:val="00254D3F"/>
    <w:rsid w:val="002552C1"/>
    <w:rsid w:val="00255B7E"/>
    <w:rsid w:val="00257F3A"/>
    <w:rsid w:val="0026018A"/>
    <w:rsid w:val="00260CDA"/>
    <w:rsid w:val="00260DEC"/>
    <w:rsid w:val="00260F6D"/>
    <w:rsid w:val="00260FE9"/>
    <w:rsid w:val="0026155D"/>
    <w:rsid w:val="002630CF"/>
    <w:rsid w:val="00265EB1"/>
    <w:rsid w:val="00266A0E"/>
    <w:rsid w:val="00267768"/>
    <w:rsid w:val="00267EA6"/>
    <w:rsid w:val="0027021B"/>
    <w:rsid w:val="0027139F"/>
    <w:rsid w:val="0027171E"/>
    <w:rsid w:val="0027205F"/>
    <w:rsid w:val="0027577B"/>
    <w:rsid w:val="00276EB3"/>
    <w:rsid w:val="002778B7"/>
    <w:rsid w:val="00277D30"/>
    <w:rsid w:val="00280116"/>
    <w:rsid w:val="00286829"/>
    <w:rsid w:val="00287A6A"/>
    <w:rsid w:val="00290BDB"/>
    <w:rsid w:val="00291996"/>
    <w:rsid w:val="00292897"/>
    <w:rsid w:val="002942F6"/>
    <w:rsid w:val="00294FA7"/>
    <w:rsid w:val="002953E9"/>
    <w:rsid w:val="00295445"/>
    <w:rsid w:val="00296297"/>
    <w:rsid w:val="00296482"/>
    <w:rsid w:val="00296C74"/>
    <w:rsid w:val="002A2D51"/>
    <w:rsid w:val="002A3C98"/>
    <w:rsid w:val="002A3D6E"/>
    <w:rsid w:val="002A50C1"/>
    <w:rsid w:val="002A5C29"/>
    <w:rsid w:val="002A6269"/>
    <w:rsid w:val="002A676A"/>
    <w:rsid w:val="002A6F5B"/>
    <w:rsid w:val="002A79B1"/>
    <w:rsid w:val="002A7B97"/>
    <w:rsid w:val="002B005B"/>
    <w:rsid w:val="002B1138"/>
    <w:rsid w:val="002B23CB"/>
    <w:rsid w:val="002B3A7E"/>
    <w:rsid w:val="002B4298"/>
    <w:rsid w:val="002B4F89"/>
    <w:rsid w:val="002B516C"/>
    <w:rsid w:val="002B53D6"/>
    <w:rsid w:val="002C0636"/>
    <w:rsid w:val="002C1A61"/>
    <w:rsid w:val="002C1F9C"/>
    <w:rsid w:val="002C3543"/>
    <w:rsid w:val="002C4961"/>
    <w:rsid w:val="002C552C"/>
    <w:rsid w:val="002C6B89"/>
    <w:rsid w:val="002C784C"/>
    <w:rsid w:val="002C78D9"/>
    <w:rsid w:val="002D0112"/>
    <w:rsid w:val="002D1420"/>
    <w:rsid w:val="002D19EB"/>
    <w:rsid w:val="002D1D79"/>
    <w:rsid w:val="002D2D37"/>
    <w:rsid w:val="002D31D7"/>
    <w:rsid w:val="002D463D"/>
    <w:rsid w:val="002D4FDA"/>
    <w:rsid w:val="002D50D1"/>
    <w:rsid w:val="002D67DA"/>
    <w:rsid w:val="002D78D0"/>
    <w:rsid w:val="002E0606"/>
    <w:rsid w:val="002E32BC"/>
    <w:rsid w:val="002E52CE"/>
    <w:rsid w:val="002E6155"/>
    <w:rsid w:val="002F3DBF"/>
    <w:rsid w:val="002F4FD8"/>
    <w:rsid w:val="002F5C1C"/>
    <w:rsid w:val="002F7024"/>
    <w:rsid w:val="002F7063"/>
    <w:rsid w:val="002F76C5"/>
    <w:rsid w:val="002F7B9C"/>
    <w:rsid w:val="0030003C"/>
    <w:rsid w:val="003000BC"/>
    <w:rsid w:val="0030119D"/>
    <w:rsid w:val="00303CB4"/>
    <w:rsid w:val="00304C0A"/>
    <w:rsid w:val="003050BD"/>
    <w:rsid w:val="003053F1"/>
    <w:rsid w:val="003055C7"/>
    <w:rsid w:val="00305836"/>
    <w:rsid w:val="00307842"/>
    <w:rsid w:val="00312BCF"/>
    <w:rsid w:val="00313EC9"/>
    <w:rsid w:val="00315466"/>
    <w:rsid w:val="00316380"/>
    <w:rsid w:val="0031639A"/>
    <w:rsid w:val="003167E0"/>
    <w:rsid w:val="00316E6C"/>
    <w:rsid w:val="00317BB4"/>
    <w:rsid w:val="00320789"/>
    <w:rsid w:val="00320920"/>
    <w:rsid w:val="00320B4A"/>
    <w:rsid w:val="00320C40"/>
    <w:rsid w:val="00321CD2"/>
    <w:rsid w:val="003226AD"/>
    <w:rsid w:val="00322733"/>
    <w:rsid w:val="00323FEF"/>
    <w:rsid w:val="00326B4D"/>
    <w:rsid w:val="0032748F"/>
    <w:rsid w:val="0032776C"/>
    <w:rsid w:val="00327AAF"/>
    <w:rsid w:val="00327B41"/>
    <w:rsid w:val="00331D60"/>
    <w:rsid w:val="003320B7"/>
    <w:rsid w:val="00332A1C"/>
    <w:rsid w:val="00334068"/>
    <w:rsid w:val="0033733C"/>
    <w:rsid w:val="00337C61"/>
    <w:rsid w:val="00340072"/>
    <w:rsid w:val="003411D7"/>
    <w:rsid w:val="0034142F"/>
    <w:rsid w:val="0034205A"/>
    <w:rsid w:val="00342A9B"/>
    <w:rsid w:val="00343469"/>
    <w:rsid w:val="00344F99"/>
    <w:rsid w:val="00345F23"/>
    <w:rsid w:val="00345F55"/>
    <w:rsid w:val="00346EBB"/>
    <w:rsid w:val="0035148C"/>
    <w:rsid w:val="00351A44"/>
    <w:rsid w:val="00351CCC"/>
    <w:rsid w:val="00353AF3"/>
    <w:rsid w:val="00353F1B"/>
    <w:rsid w:val="003552D8"/>
    <w:rsid w:val="0035623C"/>
    <w:rsid w:val="00356BD8"/>
    <w:rsid w:val="0035714B"/>
    <w:rsid w:val="00357355"/>
    <w:rsid w:val="00357362"/>
    <w:rsid w:val="003608A8"/>
    <w:rsid w:val="00361855"/>
    <w:rsid w:val="0036187A"/>
    <w:rsid w:val="00361CEB"/>
    <w:rsid w:val="003627D8"/>
    <w:rsid w:val="003653C5"/>
    <w:rsid w:val="00366384"/>
    <w:rsid w:val="003663AF"/>
    <w:rsid w:val="00370287"/>
    <w:rsid w:val="003709BE"/>
    <w:rsid w:val="00370A6A"/>
    <w:rsid w:val="00370AD6"/>
    <w:rsid w:val="00371F05"/>
    <w:rsid w:val="0037322D"/>
    <w:rsid w:val="003736D0"/>
    <w:rsid w:val="003748B4"/>
    <w:rsid w:val="00374E35"/>
    <w:rsid w:val="00375A37"/>
    <w:rsid w:val="003771E0"/>
    <w:rsid w:val="00377C4A"/>
    <w:rsid w:val="00380311"/>
    <w:rsid w:val="0038178A"/>
    <w:rsid w:val="00385692"/>
    <w:rsid w:val="00386799"/>
    <w:rsid w:val="00386972"/>
    <w:rsid w:val="0038783D"/>
    <w:rsid w:val="0039072A"/>
    <w:rsid w:val="00390ABF"/>
    <w:rsid w:val="00393DD2"/>
    <w:rsid w:val="0039440B"/>
    <w:rsid w:val="00396802"/>
    <w:rsid w:val="003968F9"/>
    <w:rsid w:val="00397146"/>
    <w:rsid w:val="00397CD1"/>
    <w:rsid w:val="003A03CE"/>
    <w:rsid w:val="003A0964"/>
    <w:rsid w:val="003A0F71"/>
    <w:rsid w:val="003A4243"/>
    <w:rsid w:val="003A45DE"/>
    <w:rsid w:val="003A5836"/>
    <w:rsid w:val="003A6034"/>
    <w:rsid w:val="003A7A61"/>
    <w:rsid w:val="003B2F09"/>
    <w:rsid w:val="003B46CC"/>
    <w:rsid w:val="003B4968"/>
    <w:rsid w:val="003B4DDD"/>
    <w:rsid w:val="003B4F1D"/>
    <w:rsid w:val="003B5410"/>
    <w:rsid w:val="003B5563"/>
    <w:rsid w:val="003B56AE"/>
    <w:rsid w:val="003B654A"/>
    <w:rsid w:val="003B6CCD"/>
    <w:rsid w:val="003B7393"/>
    <w:rsid w:val="003B7910"/>
    <w:rsid w:val="003C060E"/>
    <w:rsid w:val="003C0D59"/>
    <w:rsid w:val="003C1804"/>
    <w:rsid w:val="003C26E7"/>
    <w:rsid w:val="003C469A"/>
    <w:rsid w:val="003C63E8"/>
    <w:rsid w:val="003C6798"/>
    <w:rsid w:val="003C7244"/>
    <w:rsid w:val="003D04A5"/>
    <w:rsid w:val="003D0782"/>
    <w:rsid w:val="003D0EE4"/>
    <w:rsid w:val="003D4754"/>
    <w:rsid w:val="003D499F"/>
    <w:rsid w:val="003D57A8"/>
    <w:rsid w:val="003D59F6"/>
    <w:rsid w:val="003D6CB8"/>
    <w:rsid w:val="003E08E3"/>
    <w:rsid w:val="003E18F3"/>
    <w:rsid w:val="003E34EF"/>
    <w:rsid w:val="003E50B5"/>
    <w:rsid w:val="003E5F01"/>
    <w:rsid w:val="003F02FF"/>
    <w:rsid w:val="003F1EE9"/>
    <w:rsid w:val="003F5204"/>
    <w:rsid w:val="003F559C"/>
    <w:rsid w:val="003F7D62"/>
    <w:rsid w:val="00400889"/>
    <w:rsid w:val="00402B1F"/>
    <w:rsid w:val="00403B3A"/>
    <w:rsid w:val="00404E8C"/>
    <w:rsid w:val="004072A6"/>
    <w:rsid w:val="004072EA"/>
    <w:rsid w:val="004104E6"/>
    <w:rsid w:val="00410A93"/>
    <w:rsid w:val="00410D7B"/>
    <w:rsid w:val="00412F74"/>
    <w:rsid w:val="00415959"/>
    <w:rsid w:val="0041595E"/>
    <w:rsid w:val="00415D29"/>
    <w:rsid w:val="00415DCA"/>
    <w:rsid w:val="00416A5D"/>
    <w:rsid w:val="00416DC9"/>
    <w:rsid w:val="004201A6"/>
    <w:rsid w:val="00420991"/>
    <w:rsid w:val="004214F8"/>
    <w:rsid w:val="00422009"/>
    <w:rsid w:val="00423F70"/>
    <w:rsid w:val="00424091"/>
    <w:rsid w:val="0042445C"/>
    <w:rsid w:val="004248A1"/>
    <w:rsid w:val="00424A91"/>
    <w:rsid w:val="00427F0A"/>
    <w:rsid w:val="004301F9"/>
    <w:rsid w:val="00430747"/>
    <w:rsid w:val="004312CC"/>
    <w:rsid w:val="00431585"/>
    <w:rsid w:val="004336E4"/>
    <w:rsid w:val="00433AF4"/>
    <w:rsid w:val="0043503E"/>
    <w:rsid w:val="004356B3"/>
    <w:rsid w:val="00436C28"/>
    <w:rsid w:val="0043734F"/>
    <w:rsid w:val="00441168"/>
    <w:rsid w:val="004433B6"/>
    <w:rsid w:val="00443F91"/>
    <w:rsid w:val="004443FC"/>
    <w:rsid w:val="00444AB0"/>
    <w:rsid w:val="00445039"/>
    <w:rsid w:val="00445A70"/>
    <w:rsid w:val="00446939"/>
    <w:rsid w:val="004472D6"/>
    <w:rsid w:val="004478EF"/>
    <w:rsid w:val="00450791"/>
    <w:rsid w:val="00450ADE"/>
    <w:rsid w:val="004529A5"/>
    <w:rsid w:val="00453DAD"/>
    <w:rsid w:val="004579A8"/>
    <w:rsid w:val="00460AE6"/>
    <w:rsid w:val="00461A99"/>
    <w:rsid w:val="00462976"/>
    <w:rsid w:val="00463123"/>
    <w:rsid w:val="00463ACE"/>
    <w:rsid w:val="00463AE1"/>
    <w:rsid w:val="00463DED"/>
    <w:rsid w:val="004646AB"/>
    <w:rsid w:val="0047158B"/>
    <w:rsid w:val="00472807"/>
    <w:rsid w:val="00473A85"/>
    <w:rsid w:val="0047713D"/>
    <w:rsid w:val="0047714C"/>
    <w:rsid w:val="00480425"/>
    <w:rsid w:val="00481AE0"/>
    <w:rsid w:val="004831C7"/>
    <w:rsid w:val="0048344A"/>
    <w:rsid w:val="00483742"/>
    <w:rsid w:val="004837C4"/>
    <w:rsid w:val="004843A3"/>
    <w:rsid w:val="004850E5"/>
    <w:rsid w:val="00485DB0"/>
    <w:rsid w:val="00486D09"/>
    <w:rsid w:val="004875E0"/>
    <w:rsid w:val="00492DA1"/>
    <w:rsid w:val="0049478D"/>
    <w:rsid w:val="00494C00"/>
    <w:rsid w:val="00494F75"/>
    <w:rsid w:val="0049593D"/>
    <w:rsid w:val="00496181"/>
    <w:rsid w:val="0049627C"/>
    <w:rsid w:val="00496998"/>
    <w:rsid w:val="004A1C24"/>
    <w:rsid w:val="004A1EFA"/>
    <w:rsid w:val="004A2EC6"/>
    <w:rsid w:val="004A3CBC"/>
    <w:rsid w:val="004A50E0"/>
    <w:rsid w:val="004A6261"/>
    <w:rsid w:val="004A7A31"/>
    <w:rsid w:val="004B0E54"/>
    <w:rsid w:val="004B0FAD"/>
    <w:rsid w:val="004B1311"/>
    <w:rsid w:val="004B14FF"/>
    <w:rsid w:val="004B2C1C"/>
    <w:rsid w:val="004B2FAC"/>
    <w:rsid w:val="004B5230"/>
    <w:rsid w:val="004B5E5A"/>
    <w:rsid w:val="004B6E36"/>
    <w:rsid w:val="004B6E50"/>
    <w:rsid w:val="004C1538"/>
    <w:rsid w:val="004C154E"/>
    <w:rsid w:val="004C193E"/>
    <w:rsid w:val="004C2E73"/>
    <w:rsid w:val="004C30F0"/>
    <w:rsid w:val="004C6C59"/>
    <w:rsid w:val="004D1C8E"/>
    <w:rsid w:val="004D271F"/>
    <w:rsid w:val="004D43EE"/>
    <w:rsid w:val="004D5003"/>
    <w:rsid w:val="004D522B"/>
    <w:rsid w:val="004D5483"/>
    <w:rsid w:val="004D688C"/>
    <w:rsid w:val="004D7755"/>
    <w:rsid w:val="004E041D"/>
    <w:rsid w:val="004E0D16"/>
    <w:rsid w:val="004E1E55"/>
    <w:rsid w:val="004E2675"/>
    <w:rsid w:val="004E4D17"/>
    <w:rsid w:val="004E530F"/>
    <w:rsid w:val="004E690F"/>
    <w:rsid w:val="004F160C"/>
    <w:rsid w:val="004F187C"/>
    <w:rsid w:val="004F28F5"/>
    <w:rsid w:val="004F2BA9"/>
    <w:rsid w:val="004F3B93"/>
    <w:rsid w:val="004F4622"/>
    <w:rsid w:val="004F474C"/>
    <w:rsid w:val="004F5198"/>
    <w:rsid w:val="004F5ABB"/>
    <w:rsid w:val="004F624A"/>
    <w:rsid w:val="004F7778"/>
    <w:rsid w:val="00501DC8"/>
    <w:rsid w:val="005033BA"/>
    <w:rsid w:val="00503E61"/>
    <w:rsid w:val="00504A9E"/>
    <w:rsid w:val="005066C9"/>
    <w:rsid w:val="00506ACA"/>
    <w:rsid w:val="00506F3F"/>
    <w:rsid w:val="005073FA"/>
    <w:rsid w:val="005100DC"/>
    <w:rsid w:val="00510204"/>
    <w:rsid w:val="0051102E"/>
    <w:rsid w:val="0051150E"/>
    <w:rsid w:val="00511DC5"/>
    <w:rsid w:val="00512100"/>
    <w:rsid w:val="00515EEB"/>
    <w:rsid w:val="005162A2"/>
    <w:rsid w:val="0051732A"/>
    <w:rsid w:val="00517B82"/>
    <w:rsid w:val="005206C3"/>
    <w:rsid w:val="005206C9"/>
    <w:rsid w:val="00520CAF"/>
    <w:rsid w:val="005213EF"/>
    <w:rsid w:val="005218B0"/>
    <w:rsid w:val="00521A1B"/>
    <w:rsid w:val="005226A5"/>
    <w:rsid w:val="00522889"/>
    <w:rsid w:val="00522F04"/>
    <w:rsid w:val="0052358E"/>
    <w:rsid w:val="005239A8"/>
    <w:rsid w:val="00524520"/>
    <w:rsid w:val="0052477E"/>
    <w:rsid w:val="00524B38"/>
    <w:rsid w:val="005302D0"/>
    <w:rsid w:val="00530731"/>
    <w:rsid w:val="00530B18"/>
    <w:rsid w:val="00531395"/>
    <w:rsid w:val="00532945"/>
    <w:rsid w:val="00532CC2"/>
    <w:rsid w:val="00533E88"/>
    <w:rsid w:val="0053538F"/>
    <w:rsid w:val="005356F9"/>
    <w:rsid w:val="00536E3D"/>
    <w:rsid w:val="00537306"/>
    <w:rsid w:val="0053739D"/>
    <w:rsid w:val="005400FD"/>
    <w:rsid w:val="005411F4"/>
    <w:rsid w:val="00543B3F"/>
    <w:rsid w:val="00543D78"/>
    <w:rsid w:val="0054420A"/>
    <w:rsid w:val="00544641"/>
    <w:rsid w:val="00544EC7"/>
    <w:rsid w:val="005507FF"/>
    <w:rsid w:val="00551104"/>
    <w:rsid w:val="00551CF3"/>
    <w:rsid w:val="005524BB"/>
    <w:rsid w:val="00552D20"/>
    <w:rsid w:val="00554C4E"/>
    <w:rsid w:val="00555807"/>
    <w:rsid w:val="00555FE1"/>
    <w:rsid w:val="005579DA"/>
    <w:rsid w:val="00557C69"/>
    <w:rsid w:val="00560548"/>
    <w:rsid w:val="00561922"/>
    <w:rsid w:val="00562BF0"/>
    <w:rsid w:val="005635D0"/>
    <w:rsid w:val="00564B97"/>
    <w:rsid w:val="005652BF"/>
    <w:rsid w:val="00565352"/>
    <w:rsid w:val="0056550B"/>
    <w:rsid w:val="00565BEB"/>
    <w:rsid w:val="00566404"/>
    <w:rsid w:val="005717E2"/>
    <w:rsid w:val="005722FE"/>
    <w:rsid w:val="00573F2C"/>
    <w:rsid w:val="0057445C"/>
    <w:rsid w:val="005746F6"/>
    <w:rsid w:val="00574BA9"/>
    <w:rsid w:val="005761A5"/>
    <w:rsid w:val="005772AC"/>
    <w:rsid w:val="005778C6"/>
    <w:rsid w:val="00580B9E"/>
    <w:rsid w:val="00582BB0"/>
    <w:rsid w:val="00583EE3"/>
    <w:rsid w:val="0058409C"/>
    <w:rsid w:val="005841E2"/>
    <w:rsid w:val="00584EE8"/>
    <w:rsid w:val="005850C0"/>
    <w:rsid w:val="005857CF"/>
    <w:rsid w:val="00586553"/>
    <w:rsid w:val="005867FB"/>
    <w:rsid w:val="0059095C"/>
    <w:rsid w:val="00590FFA"/>
    <w:rsid w:val="0059134E"/>
    <w:rsid w:val="005916DD"/>
    <w:rsid w:val="005921DD"/>
    <w:rsid w:val="0059474F"/>
    <w:rsid w:val="00595103"/>
    <w:rsid w:val="00595332"/>
    <w:rsid w:val="0059551B"/>
    <w:rsid w:val="0059790E"/>
    <w:rsid w:val="005979B4"/>
    <w:rsid w:val="005A17C6"/>
    <w:rsid w:val="005A1941"/>
    <w:rsid w:val="005A1ADD"/>
    <w:rsid w:val="005A317C"/>
    <w:rsid w:val="005A477B"/>
    <w:rsid w:val="005A4CD8"/>
    <w:rsid w:val="005A4EC8"/>
    <w:rsid w:val="005A5107"/>
    <w:rsid w:val="005A6071"/>
    <w:rsid w:val="005A673E"/>
    <w:rsid w:val="005A6814"/>
    <w:rsid w:val="005A6C53"/>
    <w:rsid w:val="005A76E3"/>
    <w:rsid w:val="005B01EA"/>
    <w:rsid w:val="005B2187"/>
    <w:rsid w:val="005B22EA"/>
    <w:rsid w:val="005B6386"/>
    <w:rsid w:val="005B7042"/>
    <w:rsid w:val="005B79B8"/>
    <w:rsid w:val="005B7FAE"/>
    <w:rsid w:val="005C01AE"/>
    <w:rsid w:val="005C0580"/>
    <w:rsid w:val="005C0C1D"/>
    <w:rsid w:val="005C177D"/>
    <w:rsid w:val="005C236B"/>
    <w:rsid w:val="005C2D2C"/>
    <w:rsid w:val="005C31EA"/>
    <w:rsid w:val="005C3508"/>
    <w:rsid w:val="005C5C6C"/>
    <w:rsid w:val="005D02F8"/>
    <w:rsid w:val="005D061A"/>
    <w:rsid w:val="005D281C"/>
    <w:rsid w:val="005D2F0A"/>
    <w:rsid w:val="005D4943"/>
    <w:rsid w:val="005D53E6"/>
    <w:rsid w:val="005D5536"/>
    <w:rsid w:val="005D564D"/>
    <w:rsid w:val="005D56ED"/>
    <w:rsid w:val="005D5A7A"/>
    <w:rsid w:val="005D77CC"/>
    <w:rsid w:val="005E0509"/>
    <w:rsid w:val="005E0765"/>
    <w:rsid w:val="005E1346"/>
    <w:rsid w:val="005E3484"/>
    <w:rsid w:val="005E39CF"/>
    <w:rsid w:val="005E5F54"/>
    <w:rsid w:val="005E6615"/>
    <w:rsid w:val="005E720E"/>
    <w:rsid w:val="005E728F"/>
    <w:rsid w:val="005F01A8"/>
    <w:rsid w:val="005F0238"/>
    <w:rsid w:val="005F0FE0"/>
    <w:rsid w:val="005F1E9C"/>
    <w:rsid w:val="005F2D5A"/>
    <w:rsid w:val="005F31DF"/>
    <w:rsid w:val="005F35CF"/>
    <w:rsid w:val="005F4123"/>
    <w:rsid w:val="005F58A2"/>
    <w:rsid w:val="005F6574"/>
    <w:rsid w:val="005F67DD"/>
    <w:rsid w:val="005F73D5"/>
    <w:rsid w:val="005F74CD"/>
    <w:rsid w:val="005F773D"/>
    <w:rsid w:val="006008D9"/>
    <w:rsid w:val="006012B7"/>
    <w:rsid w:val="00601C87"/>
    <w:rsid w:val="00602A97"/>
    <w:rsid w:val="006038B7"/>
    <w:rsid w:val="00610211"/>
    <w:rsid w:val="00611BB1"/>
    <w:rsid w:val="00611F8F"/>
    <w:rsid w:val="00612301"/>
    <w:rsid w:val="0061233C"/>
    <w:rsid w:val="00612A57"/>
    <w:rsid w:val="00613CD1"/>
    <w:rsid w:val="00614678"/>
    <w:rsid w:val="00620F49"/>
    <w:rsid w:val="00621B0D"/>
    <w:rsid w:val="00622D01"/>
    <w:rsid w:val="00624FE4"/>
    <w:rsid w:val="00625162"/>
    <w:rsid w:val="006259FD"/>
    <w:rsid w:val="006266B7"/>
    <w:rsid w:val="006268E9"/>
    <w:rsid w:val="00630993"/>
    <w:rsid w:val="006321D2"/>
    <w:rsid w:val="0063299F"/>
    <w:rsid w:val="00635093"/>
    <w:rsid w:val="00635612"/>
    <w:rsid w:val="00636A17"/>
    <w:rsid w:val="00636E6F"/>
    <w:rsid w:val="00640E42"/>
    <w:rsid w:val="00642E5E"/>
    <w:rsid w:val="00643E77"/>
    <w:rsid w:val="00645B23"/>
    <w:rsid w:val="00646AFC"/>
    <w:rsid w:val="0065034F"/>
    <w:rsid w:val="0065108E"/>
    <w:rsid w:val="0065127F"/>
    <w:rsid w:val="00651301"/>
    <w:rsid w:val="00653422"/>
    <w:rsid w:val="00654F76"/>
    <w:rsid w:val="006562F5"/>
    <w:rsid w:val="0065636D"/>
    <w:rsid w:val="00656826"/>
    <w:rsid w:val="00656C41"/>
    <w:rsid w:val="00661479"/>
    <w:rsid w:val="006626CD"/>
    <w:rsid w:val="006628C8"/>
    <w:rsid w:val="006634FC"/>
    <w:rsid w:val="00664311"/>
    <w:rsid w:val="00665005"/>
    <w:rsid w:val="00665D97"/>
    <w:rsid w:val="0066704B"/>
    <w:rsid w:val="0067002F"/>
    <w:rsid w:val="0067024B"/>
    <w:rsid w:val="00673097"/>
    <w:rsid w:val="00673641"/>
    <w:rsid w:val="00676545"/>
    <w:rsid w:val="0067684A"/>
    <w:rsid w:val="00680142"/>
    <w:rsid w:val="006803BB"/>
    <w:rsid w:val="006817B7"/>
    <w:rsid w:val="00681A2E"/>
    <w:rsid w:val="00682066"/>
    <w:rsid w:val="00683274"/>
    <w:rsid w:val="00684D8E"/>
    <w:rsid w:val="00686391"/>
    <w:rsid w:val="00686EFB"/>
    <w:rsid w:val="00690E65"/>
    <w:rsid w:val="00691588"/>
    <w:rsid w:val="00691DC2"/>
    <w:rsid w:val="00692BFE"/>
    <w:rsid w:val="00693BF4"/>
    <w:rsid w:val="00694EAB"/>
    <w:rsid w:val="006953FE"/>
    <w:rsid w:val="006957B5"/>
    <w:rsid w:val="006959CB"/>
    <w:rsid w:val="00696DE3"/>
    <w:rsid w:val="0069767C"/>
    <w:rsid w:val="006A1B2C"/>
    <w:rsid w:val="006A1D18"/>
    <w:rsid w:val="006A344E"/>
    <w:rsid w:val="006A5480"/>
    <w:rsid w:val="006A568E"/>
    <w:rsid w:val="006A600B"/>
    <w:rsid w:val="006B0FE5"/>
    <w:rsid w:val="006B3274"/>
    <w:rsid w:val="006B3332"/>
    <w:rsid w:val="006B7A2B"/>
    <w:rsid w:val="006C09E5"/>
    <w:rsid w:val="006C09E9"/>
    <w:rsid w:val="006C1E7B"/>
    <w:rsid w:val="006C215E"/>
    <w:rsid w:val="006C2AA2"/>
    <w:rsid w:val="006C507B"/>
    <w:rsid w:val="006C55FF"/>
    <w:rsid w:val="006C6584"/>
    <w:rsid w:val="006D1A7D"/>
    <w:rsid w:val="006D2046"/>
    <w:rsid w:val="006D31B9"/>
    <w:rsid w:val="006D3614"/>
    <w:rsid w:val="006D3808"/>
    <w:rsid w:val="006D3F00"/>
    <w:rsid w:val="006D4307"/>
    <w:rsid w:val="006D4941"/>
    <w:rsid w:val="006D4B75"/>
    <w:rsid w:val="006D5C57"/>
    <w:rsid w:val="006D5F56"/>
    <w:rsid w:val="006D6071"/>
    <w:rsid w:val="006D6A7D"/>
    <w:rsid w:val="006D76D6"/>
    <w:rsid w:val="006D77ED"/>
    <w:rsid w:val="006D7ED8"/>
    <w:rsid w:val="006E01D9"/>
    <w:rsid w:val="006E1B83"/>
    <w:rsid w:val="006E2F1C"/>
    <w:rsid w:val="006E328C"/>
    <w:rsid w:val="006E3710"/>
    <w:rsid w:val="006E4209"/>
    <w:rsid w:val="006E4936"/>
    <w:rsid w:val="006E5CF9"/>
    <w:rsid w:val="006E65CB"/>
    <w:rsid w:val="006E6EED"/>
    <w:rsid w:val="006F0B93"/>
    <w:rsid w:val="006F116E"/>
    <w:rsid w:val="006F17D3"/>
    <w:rsid w:val="006F21AA"/>
    <w:rsid w:val="006F29DB"/>
    <w:rsid w:val="006F315A"/>
    <w:rsid w:val="006F31B9"/>
    <w:rsid w:val="006F7942"/>
    <w:rsid w:val="007000E5"/>
    <w:rsid w:val="00702EB9"/>
    <w:rsid w:val="00702FD7"/>
    <w:rsid w:val="0070329A"/>
    <w:rsid w:val="00703F21"/>
    <w:rsid w:val="00704CB4"/>
    <w:rsid w:val="007055B4"/>
    <w:rsid w:val="0071122D"/>
    <w:rsid w:val="007127F8"/>
    <w:rsid w:val="00712B6A"/>
    <w:rsid w:val="00713269"/>
    <w:rsid w:val="00713E29"/>
    <w:rsid w:val="00717360"/>
    <w:rsid w:val="00720417"/>
    <w:rsid w:val="007210ED"/>
    <w:rsid w:val="00721101"/>
    <w:rsid w:val="00721C87"/>
    <w:rsid w:val="007233BD"/>
    <w:rsid w:val="00723E98"/>
    <w:rsid w:val="00726DBC"/>
    <w:rsid w:val="007278BD"/>
    <w:rsid w:val="007308AB"/>
    <w:rsid w:val="00733AFC"/>
    <w:rsid w:val="00734277"/>
    <w:rsid w:val="00735405"/>
    <w:rsid w:val="00743006"/>
    <w:rsid w:val="00743161"/>
    <w:rsid w:val="007459E0"/>
    <w:rsid w:val="00745C41"/>
    <w:rsid w:val="0074638B"/>
    <w:rsid w:val="00746659"/>
    <w:rsid w:val="007473E6"/>
    <w:rsid w:val="00747A1A"/>
    <w:rsid w:val="00747FAF"/>
    <w:rsid w:val="0075185E"/>
    <w:rsid w:val="0075189A"/>
    <w:rsid w:val="00755B87"/>
    <w:rsid w:val="00755F3B"/>
    <w:rsid w:val="00756172"/>
    <w:rsid w:val="00756311"/>
    <w:rsid w:val="00756312"/>
    <w:rsid w:val="00756756"/>
    <w:rsid w:val="007568AC"/>
    <w:rsid w:val="007575EF"/>
    <w:rsid w:val="00760D6A"/>
    <w:rsid w:val="00761401"/>
    <w:rsid w:val="00761FD8"/>
    <w:rsid w:val="00762D2F"/>
    <w:rsid w:val="007634C1"/>
    <w:rsid w:val="00763FCB"/>
    <w:rsid w:val="0076577E"/>
    <w:rsid w:val="00767C1F"/>
    <w:rsid w:val="00770B43"/>
    <w:rsid w:val="00771206"/>
    <w:rsid w:val="00772829"/>
    <w:rsid w:val="00772EAD"/>
    <w:rsid w:val="00773A1B"/>
    <w:rsid w:val="00773F3F"/>
    <w:rsid w:val="00775621"/>
    <w:rsid w:val="00775B82"/>
    <w:rsid w:val="00775FB8"/>
    <w:rsid w:val="00777DDE"/>
    <w:rsid w:val="007813A4"/>
    <w:rsid w:val="00781CC5"/>
    <w:rsid w:val="007825A9"/>
    <w:rsid w:val="00782ECD"/>
    <w:rsid w:val="007838D5"/>
    <w:rsid w:val="007853D7"/>
    <w:rsid w:val="00787564"/>
    <w:rsid w:val="00787A6C"/>
    <w:rsid w:val="0079003E"/>
    <w:rsid w:val="0079058B"/>
    <w:rsid w:val="00790D29"/>
    <w:rsid w:val="00794E09"/>
    <w:rsid w:val="007953DE"/>
    <w:rsid w:val="00795C1A"/>
    <w:rsid w:val="00795E7C"/>
    <w:rsid w:val="00796060"/>
    <w:rsid w:val="00797606"/>
    <w:rsid w:val="00797AB2"/>
    <w:rsid w:val="007A03BC"/>
    <w:rsid w:val="007A06D2"/>
    <w:rsid w:val="007A1085"/>
    <w:rsid w:val="007A1B2B"/>
    <w:rsid w:val="007A3521"/>
    <w:rsid w:val="007A4559"/>
    <w:rsid w:val="007A569B"/>
    <w:rsid w:val="007A5848"/>
    <w:rsid w:val="007A723C"/>
    <w:rsid w:val="007B0072"/>
    <w:rsid w:val="007B00DC"/>
    <w:rsid w:val="007B06B8"/>
    <w:rsid w:val="007B16C0"/>
    <w:rsid w:val="007B2C2C"/>
    <w:rsid w:val="007B2DF3"/>
    <w:rsid w:val="007B2FF8"/>
    <w:rsid w:val="007B3376"/>
    <w:rsid w:val="007B3C49"/>
    <w:rsid w:val="007B4575"/>
    <w:rsid w:val="007B4996"/>
    <w:rsid w:val="007B5374"/>
    <w:rsid w:val="007B5990"/>
    <w:rsid w:val="007B5BA4"/>
    <w:rsid w:val="007B64A5"/>
    <w:rsid w:val="007B69D1"/>
    <w:rsid w:val="007B729D"/>
    <w:rsid w:val="007B7C7D"/>
    <w:rsid w:val="007C1699"/>
    <w:rsid w:val="007C444C"/>
    <w:rsid w:val="007C4683"/>
    <w:rsid w:val="007C4C78"/>
    <w:rsid w:val="007C5FE1"/>
    <w:rsid w:val="007C5FF7"/>
    <w:rsid w:val="007C6E06"/>
    <w:rsid w:val="007C7255"/>
    <w:rsid w:val="007D016B"/>
    <w:rsid w:val="007D20EF"/>
    <w:rsid w:val="007D3200"/>
    <w:rsid w:val="007D4994"/>
    <w:rsid w:val="007D522C"/>
    <w:rsid w:val="007D5A27"/>
    <w:rsid w:val="007D5CC5"/>
    <w:rsid w:val="007D6DB8"/>
    <w:rsid w:val="007E06B1"/>
    <w:rsid w:val="007E0C5F"/>
    <w:rsid w:val="007E154C"/>
    <w:rsid w:val="007E1607"/>
    <w:rsid w:val="007E2DF6"/>
    <w:rsid w:val="007E3858"/>
    <w:rsid w:val="007E3AE7"/>
    <w:rsid w:val="007E47F5"/>
    <w:rsid w:val="007E523C"/>
    <w:rsid w:val="007E52E1"/>
    <w:rsid w:val="007E600B"/>
    <w:rsid w:val="007E6BFB"/>
    <w:rsid w:val="007F06F8"/>
    <w:rsid w:val="007F14E2"/>
    <w:rsid w:val="007F1739"/>
    <w:rsid w:val="007F1884"/>
    <w:rsid w:val="007F2130"/>
    <w:rsid w:val="007F21FE"/>
    <w:rsid w:val="007F23A2"/>
    <w:rsid w:val="007F2696"/>
    <w:rsid w:val="007F2905"/>
    <w:rsid w:val="007F31F0"/>
    <w:rsid w:val="007F5248"/>
    <w:rsid w:val="007F5451"/>
    <w:rsid w:val="007F58F7"/>
    <w:rsid w:val="007F5B47"/>
    <w:rsid w:val="007F6030"/>
    <w:rsid w:val="007F66A6"/>
    <w:rsid w:val="007F6B30"/>
    <w:rsid w:val="007F72A1"/>
    <w:rsid w:val="007F7681"/>
    <w:rsid w:val="00800F7F"/>
    <w:rsid w:val="0080152E"/>
    <w:rsid w:val="008021B0"/>
    <w:rsid w:val="00802D15"/>
    <w:rsid w:val="008031F2"/>
    <w:rsid w:val="0080423F"/>
    <w:rsid w:val="00810C21"/>
    <w:rsid w:val="0081103C"/>
    <w:rsid w:val="00812543"/>
    <w:rsid w:val="0081485F"/>
    <w:rsid w:val="00814CC6"/>
    <w:rsid w:val="008160A8"/>
    <w:rsid w:val="0081775A"/>
    <w:rsid w:val="008202A5"/>
    <w:rsid w:val="0082088F"/>
    <w:rsid w:val="00821852"/>
    <w:rsid w:val="00822407"/>
    <w:rsid w:val="00824339"/>
    <w:rsid w:val="00824A3B"/>
    <w:rsid w:val="00825611"/>
    <w:rsid w:val="00825915"/>
    <w:rsid w:val="00827C7B"/>
    <w:rsid w:val="00833644"/>
    <w:rsid w:val="00834F20"/>
    <w:rsid w:val="00835FBC"/>
    <w:rsid w:val="00836816"/>
    <w:rsid w:val="00836A76"/>
    <w:rsid w:val="0083784E"/>
    <w:rsid w:val="008379F5"/>
    <w:rsid w:val="00840899"/>
    <w:rsid w:val="00841ACA"/>
    <w:rsid w:val="00841C83"/>
    <w:rsid w:val="0084221C"/>
    <w:rsid w:val="0084241E"/>
    <w:rsid w:val="0084292D"/>
    <w:rsid w:val="00844E9B"/>
    <w:rsid w:val="0084514C"/>
    <w:rsid w:val="008452EC"/>
    <w:rsid w:val="008465E6"/>
    <w:rsid w:val="00847510"/>
    <w:rsid w:val="00850022"/>
    <w:rsid w:val="008507C8"/>
    <w:rsid w:val="00851ED4"/>
    <w:rsid w:val="00852AD9"/>
    <w:rsid w:val="0085510C"/>
    <w:rsid w:val="00856395"/>
    <w:rsid w:val="008563E7"/>
    <w:rsid w:val="0085665A"/>
    <w:rsid w:val="00857784"/>
    <w:rsid w:val="0086084A"/>
    <w:rsid w:val="00860F96"/>
    <w:rsid w:val="00860FCF"/>
    <w:rsid w:val="008621C0"/>
    <w:rsid w:val="0086309D"/>
    <w:rsid w:val="00863AA6"/>
    <w:rsid w:val="008702D8"/>
    <w:rsid w:val="00870D59"/>
    <w:rsid w:val="00872D92"/>
    <w:rsid w:val="00873E4B"/>
    <w:rsid w:val="008740AA"/>
    <w:rsid w:val="00874E0A"/>
    <w:rsid w:val="0087503F"/>
    <w:rsid w:val="00875A44"/>
    <w:rsid w:val="00876DD7"/>
    <w:rsid w:val="0087708F"/>
    <w:rsid w:val="008813A4"/>
    <w:rsid w:val="0088239C"/>
    <w:rsid w:val="008831D3"/>
    <w:rsid w:val="00886856"/>
    <w:rsid w:val="00887BDB"/>
    <w:rsid w:val="00890294"/>
    <w:rsid w:val="008919B5"/>
    <w:rsid w:val="00891BAF"/>
    <w:rsid w:val="00891D90"/>
    <w:rsid w:val="008950F5"/>
    <w:rsid w:val="00895DFB"/>
    <w:rsid w:val="008964ED"/>
    <w:rsid w:val="0089668B"/>
    <w:rsid w:val="0089724B"/>
    <w:rsid w:val="00897320"/>
    <w:rsid w:val="00897337"/>
    <w:rsid w:val="00897973"/>
    <w:rsid w:val="008A009D"/>
    <w:rsid w:val="008A1CD7"/>
    <w:rsid w:val="008A28BF"/>
    <w:rsid w:val="008A2922"/>
    <w:rsid w:val="008A461C"/>
    <w:rsid w:val="008A7049"/>
    <w:rsid w:val="008B0DE0"/>
    <w:rsid w:val="008B12DA"/>
    <w:rsid w:val="008B23A6"/>
    <w:rsid w:val="008B2D76"/>
    <w:rsid w:val="008B5F81"/>
    <w:rsid w:val="008B61E7"/>
    <w:rsid w:val="008B6828"/>
    <w:rsid w:val="008C0B88"/>
    <w:rsid w:val="008C2C4B"/>
    <w:rsid w:val="008C33C6"/>
    <w:rsid w:val="008C3465"/>
    <w:rsid w:val="008C3786"/>
    <w:rsid w:val="008C45B1"/>
    <w:rsid w:val="008C4C28"/>
    <w:rsid w:val="008C56FC"/>
    <w:rsid w:val="008C5B70"/>
    <w:rsid w:val="008C7D9F"/>
    <w:rsid w:val="008D0B80"/>
    <w:rsid w:val="008D183D"/>
    <w:rsid w:val="008D233D"/>
    <w:rsid w:val="008D2BF4"/>
    <w:rsid w:val="008D39B7"/>
    <w:rsid w:val="008D4194"/>
    <w:rsid w:val="008D56C8"/>
    <w:rsid w:val="008D56D6"/>
    <w:rsid w:val="008E0E30"/>
    <w:rsid w:val="008E2081"/>
    <w:rsid w:val="008E2895"/>
    <w:rsid w:val="008E2E5C"/>
    <w:rsid w:val="008E2F5D"/>
    <w:rsid w:val="008E7E6B"/>
    <w:rsid w:val="008F1629"/>
    <w:rsid w:val="008F27A9"/>
    <w:rsid w:val="008F31F9"/>
    <w:rsid w:val="008F4E48"/>
    <w:rsid w:val="008F579B"/>
    <w:rsid w:val="008F6457"/>
    <w:rsid w:val="008F69A0"/>
    <w:rsid w:val="00900998"/>
    <w:rsid w:val="00900D52"/>
    <w:rsid w:val="0090150A"/>
    <w:rsid w:val="00901880"/>
    <w:rsid w:val="009019B7"/>
    <w:rsid w:val="00902B4B"/>
    <w:rsid w:val="0090338A"/>
    <w:rsid w:val="009033E3"/>
    <w:rsid w:val="00903504"/>
    <w:rsid w:val="00903C6C"/>
    <w:rsid w:val="009047A0"/>
    <w:rsid w:val="00905CC8"/>
    <w:rsid w:val="00907B1B"/>
    <w:rsid w:val="00907DFB"/>
    <w:rsid w:val="00910C63"/>
    <w:rsid w:val="00911170"/>
    <w:rsid w:val="0091151D"/>
    <w:rsid w:val="00911563"/>
    <w:rsid w:val="009119FB"/>
    <w:rsid w:val="00916179"/>
    <w:rsid w:val="0091628F"/>
    <w:rsid w:val="00917AA2"/>
    <w:rsid w:val="00917CB7"/>
    <w:rsid w:val="00917D43"/>
    <w:rsid w:val="009233F5"/>
    <w:rsid w:val="009234EA"/>
    <w:rsid w:val="0092522E"/>
    <w:rsid w:val="009262AF"/>
    <w:rsid w:val="00926BB6"/>
    <w:rsid w:val="009274E2"/>
    <w:rsid w:val="00927E33"/>
    <w:rsid w:val="009306DD"/>
    <w:rsid w:val="009319EF"/>
    <w:rsid w:val="00931E6B"/>
    <w:rsid w:val="009321F3"/>
    <w:rsid w:val="00932313"/>
    <w:rsid w:val="00932C7F"/>
    <w:rsid w:val="00933A77"/>
    <w:rsid w:val="00933E23"/>
    <w:rsid w:val="00933F06"/>
    <w:rsid w:val="009349E6"/>
    <w:rsid w:val="00935360"/>
    <w:rsid w:val="009355F9"/>
    <w:rsid w:val="00935A99"/>
    <w:rsid w:val="0093726F"/>
    <w:rsid w:val="0093743D"/>
    <w:rsid w:val="009378EC"/>
    <w:rsid w:val="00940B89"/>
    <w:rsid w:val="00941DFE"/>
    <w:rsid w:val="00943993"/>
    <w:rsid w:val="009441DE"/>
    <w:rsid w:val="00946758"/>
    <w:rsid w:val="00946B24"/>
    <w:rsid w:val="009476B2"/>
    <w:rsid w:val="009479AE"/>
    <w:rsid w:val="00951389"/>
    <w:rsid w:val="00951FB4"/>
    <w:rsid w:val="00955B04"/>
    <w:rsid w:val="00955E59"/>
    <w:rsid w:val="0095651F"/>
    <w:rsid w:val="00956709"/>
    <w:rsid w:val="00956FCF"/>
    <w:rsid w:val="0095732A"/>
    <w:rsid w:val="009577E6"/>
    <w:rsid w:val="00957BD8"/>
    <w:rsid w:val="00957BE4"/>
    <w:rsid w:val="00960953"/>
    <w:rsid w:val="0096153C"/>
    <w:rsid w:val="009616FA"/>
    <w:rsid w:val="00963214"/>
    <w:rsid w:val="00964150"/>
    <w:rsid w:val="0096589D"/>
    <w:rsid w:val="009660CD"/>
    <w:rsid w:val="00966F42"/>
    <w:rsid w:val="0097121C"/>
    <w:rsid w:val="00971CDF"/>
    <w:rsid w:val="009722F5"/>
    <w:rsid w:val="0097262C"/>
    <w:rsid w:val="00972802"/>
    <w:rsid w:val="009733B9"/>
    <w:rsid w:val="009747CB"/>
    <w:rsid w:val="009766CC"/>
    <w:rsid w:val="0098059B"/>
    <w:rsid w:val="00980BE9"/>
    <w:rsid w:val="0098184D"/>
    <w:rsid w:val="009819B6"/>
    <w:rsid w:val="009826E6"/>
    <w:rsid w:val="0098413A"/>
    <w:rsid w:val="00984804"/>
    <w:rsid w:val="00984DDC"/>
    <w:rsid w:val="009857C0"/>
    <w:rsid w:val="009872DA"/>
    <w:rsid w:val="00987FA9"/>
    <w:rsid w:val="009917E3"/>
    <w:rsid w:val="009923FB"/>
    <w:rsid w:val="009927D2"/>
    <w:rsid w:val="009929BF"/>
    <w:rsid w:val="009944C8"/>
    <w:rsid w:val="009945EB"/>
    <w:rsid w:val="00995EAB"/>
    <w:rsid w:val="00995FDF"/>
    <w:rsid w:val="00996C41"/>
    <w:rsid w:val="009974DD"/>
    <w:rsid w:val="009A01E2"/>
    <w:rsid w:val="009A1B81"/>
    <w:rsid w:val="009A216E"/>
    <w:rsid w:val="009A2281"/>
    <w:rsid w:val="009A26FD"/>
    <w:rsid w:val="009A27F6"/>
    <w:rsid w:val="009A28CE"/>
    <w:rsid w:val="009A4A38"/>
    <w:rsid w:val="009A4F74"/>
    <w:rsid w:val="009A60B2"/>
    <w:rsid w:val="009A61F5"/>
    <w:rsid w:val="009A6E62"/>
    <w:rsid w:val="009B00CB"/>
    <w:rsid w:val="009B0F13"/>
    <w:rsid w:val="009B0FD2"/>
    <w:rsid w:val="009B265F"/>
    <w:rsid w:val="009B2C69"/>
    <w:rsid w:val="009B2E63"/>
    <w:rsid w:val="009B45B1"/>
    <w:rsid w:val="009B497D"/>
    <w:rsid w:val="009B575E"/>
    <w:rsid w:val="009B6121"/>
    <w:rsid w:val="009B62BF"/>
    <w:rsid w:val="009B6517"/>
    <w:rsid w:val="009B7A54"/>
    <w:rsid w:val="009C001F"/>
    <w:rsid w:val="009C0C4C"/>
    <w:rsid w:val="009C1D35"/>
    <w:rsid w:val="009C271B"/>
    <w:rsid w:val="009C287A"/>
    <w:rsid w:val="009C2F41"/>
    <w:rsid w:val="009C3010"/>
    <w:rsid w:val="009C3EA9"/>
    <w:rsid w:val="009C770D"/>
    <w:rsid w:val="009D0168"/>
    <w:rsid w:val="009D17B7"/>
    <w:rsid w:val="009D1BA6"/>
    <w:rsid w:val="009D1EFB"/>
    <w:rsid w:val="009D202A"/>
    <w:rsid w:val="009D26CB"/>
    <w:rsid w:val="009D2EAC"/>
    <w:rsid w:val="009D4184"/>
    <w:rsid w:val="009D48F1"/>
    <w:rsid w:val="009D6073"/>
    <w:rsid w:val="009D6CF1"/>
    <w:rsid w:val="009D76E0"/>
    <w:rsid w:val="009E504C"/>
    <w:rsid w:val="009E6572"/>
    <w:rsid w:val="009E6EDB"/>
    <w:rsid w:val="009E7535"/>
    <w:rsid w:val="009E7E8F"/>
    <w:rsid w:val="009F0227"/>
    <w:rsid w:val="009F0A45"/>
    <w:rsid w:val="009F15A4"/>
    <w:rsid w:val="009F3247"/>
    <w:rsid w:val="009F3B4C"/>
    <w:rsid w:val="009F3C17"/>
    <w:rsid w:val="009F455E"/>
    <w:rsid w:val="009F4884"/>
    <w:rsid w:val="009F5D30"/>
    <w:rsid w:val="009F64BA"/>
    <w:rsid w:val="009F6BC9"/>
    <w:rsid w:val="009F6CA0"/>
    <w:rsid w:val="00A00903"/>
    <w:rsid w:val="00A00A1E"/>
    <w:rsid w:val="00A01AF9"/>
    <w:rsid w:val="00A02321"/>
    <w:rsid w:val="00A02C60"/>
    <w:rsid w:val="00A02FD2"/>
    <w:rsid w:val="00A06B00"/>
    <w:rsid w:val="00A076A1"/>
    <w:rsid w:val="00A078ED"/>
    <w:rsid w:val="00A10BB9"/>
    <w:rsid w:val="00A10FD9"/>
    <w:rsid w:val="00A11653"/>
    <w:rsid w:val="00A11BE1"/>
    <w:rsid w:val="00A134E8"/>
    <w:rsid w:val="00A13F44"/>
    <w:rsid w:val="00A142D9"/>
    <w:rsid w:val="00A14805"/>
    <w:rsid w:val="00A16077"/>
    <w:rsid w:val="00A17E4B"/>
    <w:rsid w:val="00A2046C"/>
    <w:rsid w:val="00A22D37"/>
    <w:rsid w:val="00A2335B"/>
    <w:rsid w:val="00A239F2"/>
    <w:rsid w:val="00A23B7E"/>
    <w:rsid w:val="00A24033"/>
    <w:rsid w:val="00A25D3A"/>
    <w:rsid w:val="00A2623C"/>
    <w:rsid w:val="00A267AF"/>
    <w:rsid w:val="00A2751E"/>
    <w:rsid w:val="00A275C2"/>
    <w:rsid w:val="00A3217C"/>
    <w:rsid w:val="00A3303B"/>
    <w:rsid w:val="00A33554"/>
    <w:rsid w:val="00A34376"/>
    <w:rsid w:val="00A35A35"/>
    <w:rsid w:val="00A37305"/>
    <w:rsid w:val="00A4033F"/>
    <w:rsid w:val="00A411F8"/>
    <w:rsid w:val="00A4179B"/>
    <w:rsid w:val="00A4265B"/>
    <w:rsid w:val="00A42672"/>
    <w:rsid w:val="00A428FF"/>
    <w:rsid w:val="00A43488"/>
    <w:rsid w:val="00A4496B"/>
    <w:rsid w:val="00A4520A"/>
    <w:rsid w:val="00A45A3A"/>
    <w:rsid w:val="00A4676B"/>
    <w:rsid w:val="00A46A31"/>
    <w:rsid w:val="00A46F5F"/>
    <w:rsid w:val="00A4704C"/>
    <w:rsid w:val="00A473CA"/>
    <w:rsid w:val="00A47825"/>
    <w:rsid w:val="00A47D14"/>
    <w:rsid w:val="00A506CA"/>
    <w:rsid w:val="00A50EC4"/>
    <w:rsid w:val="00A51EE9"/>
    <w:rsid w:val="00A5252A"/>
    <w:rsid w:val="00A52D91"/>
    <w:rsid w:val="00A536FC"/>
    <w:rsid w:val="00A549D6"/>
    <w:rsid w:val="00A54CA7"/>
    <w:rsid w:val="00A553A5"/>
    <w:rsid w:val="00A5556F"/>
    <w:rsid w:val="00A55BC7"/>
    <w:rsid w:val="00A56D62"/>
    <w:rsid w:val="00A60A8B"/>
    <w:rsid w:val="00A60DA5"/>
    <w:rsid w:val="00A61EE3"/>
    <w:rsid w:val="00A62688"/>
    <w:rsid w:val="00A63D2F"/>
    <w:rsid w:val="00A6529D"/>
    <w:rsid w:val="00A6594B"/>
    <w:rsid w:val="00A679D7"/>
    <w:rsid w:val="00A716EE"/>
    <w:rsid w:val="00A725FC"/>
    <w:rsid w:val="00A72747"/>
    <w:rsid w:val="00A729FF"/>
    <w:rsid w:val="00A73BE8"/>
    <w:rsid w:val="00A7488D"/>
    <w:rsid w:val="00A754BD"/>
    <w:rsid w:val="00A75CEF"/>
    <w:rsid w:val="00A75D0D"/>
    <w:rsid w:val="00A777F3"/>
    <w:rsid w:val="00A811E3"/>
    <w:rsid w:val="00A828C1"/>
    <w:rsid w:val="00A8332A"/>
    <w:rsid w:val="00A84D89"/>
    <w:rsid w:val="00A85AA1"/>
    <w:rsid w:val="00A865BB"/>
    <w:rsid w:val="00A87F72"/>
    <w:rsid w:val="00A912AC"/>
    <w:rsid w:val="00A9186F"/>
    <w:rsid w:val="00A91915"/>
    <w:rsid w:val="00A928E2"/>
    <w:rsid w:val="00A92C42"/>
    <w:rsid w:val="00A92FB1"/>
    <w:rsid w:val="00A9341B"/>
    <w:rsid w:val="00A9559A"/>
    <w:rsid w:val="00A95C6F"/>
    <w:rsid w:val="00A95D52"/>
    <w:rsid w:val="00A960B6"/>
    <w:rsid w:val="00A96D9F"/>
    <w:rsid w:val="00AA1A2A"/>
    <w:rsid w:val="00AA2537"/>
    <w:rsid w:val="00AA314F"/>
    <w:rsid w:val="00AA5288"/>
    <w:rsid w:val="00AB01A1"/>
    <w:rsid w:val="00AB02C3"/>
    <w:rsid w:val="00AB1912"/>
    <w:rsid w:val="00AB29FE"/>
    <w:rsid w:val="00AB51D6"/>
    <w:rsid w:val="00AB5334"/>
    <w:rsid w:val="00AB5443"/>
    <w:rsid w:val="00AB63DC"/>
    <w:rsid w:val="00AB760C"/>
    <w:rsid w:val="00AC214A"/>
    <w:rsid w:val="00AC3C18"/>
    <w:rsid w:val="00AC3F61"/>
    <w:rsid w:val="00AC7365"/>
    <w:rsid w:val="00AC737C"/>
    <w:rsid w:val="00AD007C"/>
    <w:rsid w:val="00AD1B07"/>
    <w:rsid w:val="00AD1C5D"/>
    <w:rsid w:val="00AD3D9E"/>
    <w:rsid w:val="00AD4B2E"/>
    <w:rsid w:val="00AD52A1"/>
    <w:rsid w:val="00AD7E61"/>
    <w:rsid w:val="00AE0135"/>
    <w:rsid w:val="00AE1DFD"/>
    <w:rsid w:val="00AE215C"/>
    <w:rsid w:val="00AE3162"/>
    <w:rsid w:val="00AE3AFE"/>
    <w:rsid w:val="00AE4341"/>
    <w:rsid w:val="00AE47BE"/>
    <w:rsid w:val="00AE48D2"/>
    <w:rsid w:val="00AE4996"/>
    <w:rsid w:val="00AE4C04"/>
    <w:rsid w:val="00AE6A8C"/>
    <w:rsid w:val="00AE6BEC"/>
    <w:rsid w:val="00AE6DF8"/>
    <w:rsid w:val="00AE6E98"/>
    <w:rsid w:val="00AE709F"/>
    <w:rsid w:val="00AE75AD"/>
    <w:rsid w:val="00AF0BB0"/>
    <w:rsid w:val="00AF1E02"/>
    <w:rsid w:val="00AF3EAC"/>
    <w:rsid w:val="00AF454D"/>
    <w:rsid w:val="00AF456D"/>
    <w:rsid w:val="00AF472F"/>
    <w:rsid w:val="00AF645E"/>
    <w:rsid w:val="00AF7805"/>
    <w:rsid w:val="00B0000F"/>
    <w:rsid w:val="00B003DC"/>
    <w:rsid w:val="00B01231"/>
    <w:rsid w:val="00B02EAA"/>
    <w:rsid w:val="00B02F23"/>
    <w:rsid w:val="00B07E77"/>
    <w:rsid w:val="00B107FD"/>
    <w:rsid w:val="00B10C1D"/>
    <w:rsid w:val="00B11BB5"/>
    <w:rsid w:val="00B12B69"/>
    <w:rsid w:val="00B13096"/>
    <w:rsid w:val="00B133BD"/>
    <w:rsid w:val="00B13B95"/>
    <w:rsid w:val="00B156B8"/>
    <w:rsid w:val="00B1577E"/>
    <w:rsid w:val="00B158B5"/>
    <w:rsid w:val="00B15DE9"/>
    <w:rsid w:val="00B163E3"/>
    <w:rsid w:val="00B17F8C"/>
    <w:rsid w:val="00B20DA8"/>
    <w:rsid w:val="00B21196"/>
    <w:rsid w:val="00B21859"/>
    <w:rsid w:val="00B22586"/>
    <w:rsid w:val="00B22794"/>
    <w:rsid w:val="00B25A68"/>
    <w:rsid w:val="00B26258"/>
    <w:rsid w:val="00B270AA"/>
    <w:rsid w:val="00B27824"/>
    <w:rsid w:val="00B27EE0"/>
    <w:rsid w:val="00B32A49"/>
    <w:rsid w:val="00B34AC0"/>
    <w:rsid w:val="00B34C5F"/>
    <w:rsid w:val="00B351D4"/>
    <w:rsid w:val="00B36280"/>
    <w:rsid w:val="00B36F0B"/>
    <w:rsid w:val="00B37BD5"/>
    <w:rsid w:val="00B37C03"/>
    <w:rsid w:val="00B40076"/>
    <w:rsid w:val="00B42082"/>
    <w:rsid w:val="00B4261F"/>
    <w:rsid w:val="00B43491"/>
    <w:rsid w:val="00B43EB2"/>
    <w:rsid w:val="00B4577E"/>
    <w:rsid w:val="00B46A3E"/>
    <w:rsid w:val="00B46DC5"/>
    <w:rsid w:val="00B46FFD"/>
    <w:rsid w:val="00B474DE"/>
    <w:rsid w:val="00B47974"/>
    <w:rsid w:val="00B5141F"/>
    <w:rsid w:val="00B51599"/>
    <w:rsid w:val="00B5318F"/>
    <w:rsid w:val="00B53280"/>
    <w:rsid w:val="00B54B7B"/>
    <w:rsid w:val="00B55B79"/>
    <w:rsid w:val="00B61955"/>
    <w:rsid w:val="00B62D1C"/>
    <w:rsid w:val="00B6356F"/>
    <w:rsid w:val="00B63742"/>
    <w:rsid w:val="00B6469C"/>
    <w:rsid w:val="00B6593D"/>
    <w:rsid w:val="00B66BB5"/>
    <w:rsid w:val="00B700C5"/>
    <w:rsid w:val="00B72E9C"/>
    <w:rsid w:val="00B73F24"/>
    <w:rsid w:val="00B74020"/>
    <w:rsid w:val="00B749D5"/>
    <w:rsid w:val="00B8002A"/>
    <w:rsid w:val="00B80981"/>
    <w:rsid w:val="00B80C6A"/>
    <w:rsid w:val="00B81B37"/>
    <w:rsid w:val="00B83038"/>
    <w:rsid w:val="00B85D40"/>
    <w:rsid w:val="00B86088"/>
    <w:rsid w:val="00B8649A"/>
    <w:rsid w:val="00B866AD"/>
    <w:rsid w:val="00B86CC5"/>
    <w:rsid w:val="00B8746F"/>
    <w:rsid w:val="00B90867"/>
    <w:rsid w:val="00B91BE2"/>
    <w:rsid w:val="00B9209B"/>
    <w:rsid w:val="00B921B0"/>
    <w:rsid w:val="00B94824"/>
    <w:rsid w:val="00B95CB1"/>
    <w:rsid w:val="00B96950"/>
    <w:rsid w:val="00B97101"/>
    <w:rsid w:val="00B97521"/>
    <w:rsid w:val="00B9775A"/>
    <w:rsid w:val="00B97974"/>
    <w:rsid w:val="00B97D7A"/>
    <w:rsid w:val="00BA0792"/>
    <w:rsid w:val="00BA2136"/>
    <w:rsid w:val="00BA24EC"/>
    <w:rsid w:val="00BA3C7D"/>
    <w:rsid w:val="00BA42A6"/>
    <w:rsid w:val="00BA528F"/>
    <w:rsid w:val="00BA52E9"/>
    <w:rsid w:val="00BA610A"/>
    <w:rsid w:val="00BA61E9"/>
    <w:rsid w:val="00BA7D12"/>
    <w:rsid w:val="00BB20AE"/>
    <w:rsid w:val="00BB3318"/>
    <w:rsid w:val="00BB3641"/>
    <w:rsid w:val="00BB4557"/>
    <w:rsid w:val="00BB4C9C"/>
    <w:rsid w:val="00BB5156"/>
    <w:rsid w:val="00BB652C"/>
    <w:rsid w:val="00BC0DAA"/>
    <w:rsid w:val="00BC3573"/>
    <w:rsid w:val="00BC3F43"/>
    <w:rsid w:val="00BC4F5E"/>
    <w:rsid w:val="00BC629D"/>
    <w:rsid w:val="00BC64CD"/>
    <w:rsid w:val="00BD0A32"/>
    <w:rsid w:val="00BD0B59"/>
    <w:rsid w:val="00BD1040"/>
    <w:rsid w:val="00BD11BF"/>
    <w:rsid w:val="00BD1DB1"/>
    <w:rsid w:val="00BD2245"/>
    <w:rsid w:val="00BD29E7"/>
    <w:rsid w:val="00BD3120"/>
    <w:rsid w:val="00BD4CA9"/>
    <w:rsid w:val="00BD55DF"/>
    <w:rsid w:val="00BD7851"/>
    <w:rsid w:val="00BE0BDA"/>
    <w:rsid w:val="00BE1B6D"/>
    <w:rsid w:val="00BE1BC7"/>
    <w:rsid w:val="00BE30C6"/>
    <w:rsid w:val="00BE39CF"/>
    <w:rsid w:val="00BE4444"/>
    <w:rsid w:val="00BE4982"/>
    <w:rsid w:val="00BE5187"/>
    <w:rsid w:val="00BE55A7"/>
    <w:rsid w:val="00BE73F1"/>
    <w:rsid w:val="00BE7EE5"/>
    <w:rsid w:val="00BF0701"/>
    <w:rsid w:val="00BF11BB"/>
    <w:rsid w:val="00BF1383"/>
    <w:rsid w:val="00BF1713"/>
    <w:rsid w:val="00BF2014"/>
    <w:rsid w:val="00BF32D8"/>
    <w:rsid w:val="00BF4262"/>
    <w:rsid w:val="00BF4993"/>
    <w:rsid w:val="00BF4E44"/>
    <w:rsid w:val="00BF588D"/>
    <w:rsid w:val="00BF7AB4"/>
    <w:rsid w:val="00C00B1F"/>
    <w:rsid w:val="00C01590"/>
    <w:rsid w:val="00C0163C"/>
    <w:rsid w:val="00C02BA5"/>
    <w:rsid w:val="00C07325"/>
    <w:rsid w:val="00C073CF"/>
    <w:rsid w:val="00C101A4"/>
    <w:rsid w:val="00C11C6D"/>
    <w:rsid w:val="00C11F6D"/>
    <w:rsid w:val="00C1251D"/>
    <w:rsid w:val="00C12F47"/>
    <w:rsid w:val="00C139D7"/>
    <w:rsid w:val="00C13A22"/>
    <w:rsid w:val="00C14488"/>
    <w:rsid w:val="00C146D3"/>
    <w:rsid w:val="00C15FAB"/>
    <w:rsid w:val="00C165A1"/>
    <w:rsid w:val="00C1677D"/>
    <w:rsid w:val="00C17358"/>
    <w:rsid w:val="00C179C5"/>
    <w:rsid w:val="00C206D6"/>
    <w:rsid w:val="00C213EC"/>
    <w:rsid w:val="00C21BD3"/>
    <w:rsid w:val="00C22D1D"/>
    <w:rsid w:val="00C24630"/>
    <w:rsid w:val="00C24FD2"/>
    <w:rsid w:val="00C25616"/>
    <w:rsid w:val="00C258C5"/>
    <w:rsid w:val="00C271EA"/>
    <w:rsid w:val="00C30641"/>
    <w:rsid w:val="00C3076C"/>
    <w:rsid w:val="00C329C4"/>
    <w:rsid w:val="00C33471"/>
    <w:rsid w:val="00C335BD"/>
    <w:rsid w:val="00C33C79"/>
    <w:rsid w:val="00C3425F"/>
    <w:rsid w:val="00C34F53"/>
    <w:rsid w:val="00C356A1"/>
    <w:rsid w:val="00C35959"/>
    <w:rsid w:val="00C360E5"/>
    <w:rsid w:val="00C370DF"/>
    <w:rsid w:val="00C371B3"/>
    <w:rsid w:val="00C3747D"/>
    <w:rsid w:val="00C37FF1"/>
    <w:rsid w:val="00C40EA6"/>
    <w:rsid w:val="00C42585"/>
    <w:rsid w:val="00C427BF"/>
    <w:rsid w:val="00C42E04"/>
    <w:rsid w:val="00C44639"/>
    <w:rsid w:val="00C452AA"/>
    <w:rsid w:val="00C51004"/>
    <w:rsid w:val="00C51639"/>
    <w:rsid w:val="00C51CED"/>
    <w:rsid w:val="00C53935"/>
    <w:rsid w:val="00C5440D"/>
    <w:rsid w:val="00C5531A"/>
    <w:rsid w:val="00C563A7"/>
    <w:rsid w:val="00C61DB2"/>
    <w:rsid w:val="00C62F3C"/>
    <w:rsid w:val="00C631BB"/>
    <w:rsid w:val="00C6596B"/>
    <w:rsid w:val="00C65F0A"/>
    <w:rsid w:val="00C6607B"/>
    <w:rsid w:val="00C70B3D"/>
    <w:rsid w:val="00C70B77"/>
    <w:rsid w:val="00C71E25"/>
    <w:rsid w:val="00C71FF7"/>
    <w:rsid w:val="00C72D6D"/>
    <w:rsid w:val="00C73A36"/>
    <w:rsid w:val="00C73D30"/>
    <w:rsid w:val="00C73D7A"/>
    <w:rsid w:val="00C7530C"/>
    <w:rsid w:val="00C76AA7"/>
    <w:rsid w:val="00C76E6B"/>
    <w:rsid w:val="00C80E2E"/>
    <w:rsid w:val="00C82D9D"/>
    <w:rsid w:val="00C82F57"/>
    <w:rsid w:val="00C82FF3"/>
    <w:rsid w:val="00C8350E"/>
    <w:rsid w:val="00C83C04"/>
    <w:rsid w:val="00C84786"/>
    <w:rsid w:val="00C86DD4"/>
    <w:rsid w:val="00C87D90"/>
    <w:rsid w:val="00C902D4"/>
    <w:rsid w:val="00C9410C"/>
    <w:rsid w:val="00C9432A"/>
    <w:rsid w:val="00C951F2"/>
    <w:rsid w:val="00CA0D78"/>
    <w:rsid w:val="00CA2D03"/>
    <w:rsid w:val="00CA38FC"/>
    <w:rsid w:val="00CA5416"/>
    <w:rsid w:val="00CA58E6"/>
    <w:rsid w:val="00CA6554"/>
    <w:rsid w:val="00CA660C"/>
    <w:rsid w:val="00CA6FC9"/>
    <w:rsid w:val="00CA7C38"/>
    <w:rsid w:val="00CB07F4"/>
    <w:rsid w:val="00CB0C99"/>
    <w:rsid w:val="00CB1C08"/>
    <w:rsid w:val="00CB44A2"/>
    <w:rsid w:val="00CB49D4"/>
    <w:rsid w:val="00CB4E67"/>
    <w:rsid w:val="00CB529B"/>
    <w:rsid w:val="00CB63BE"/>
    <w:rsid w:val="00CB69E0"/>
    <w:rsid w:val="00CB765D"/>
    <w:rsid w:val="00CB7DE0"/>
    <w:rsid w:val="00CC091F"/>
    <w:rsid w:val="00CC0FF5"/>
    <w:rsid w:val="00CC2403"/>
    <w:rsid w:val="00CC2470"/>
    <w:rsid w:val="00CC2BAF"/>
    <w:rsid w:val="00CC31B2"/>
    <w:rsid w:val="00CC35A7"/>
    <w:rsid w:val="00CC448E"/>
    <w:rsid w:val="00CC4753"/>
    <w:rsid w:val="00CC5101"/>
    <w:rsid w:val="00CD048C"/>
    <w:rsid w:val="00CD20B3"/>
    <w:rsid w:val="00CD38AF"/>
    <w:rsid w:val="00CD3963"/>
    <w:rsid w:val="00CD4B7D"/>
    <w:rsid w:val="00CD5C26"/>
    <w:rsid w:val="00CD727B"/>
    <w:rsid w:val="00CD7724"/>
    <w:rsid w:val="00CD7A89"/>
    <w:rsid w:val="00CE14E1"/>
    <w:rsid w:val="00CE17F7"/>
    <w:rsid w:val="00CE2C0B"/>
    <w:rsid w:val="00CE54AC"/>
    <w:rsid w:val="00CE6F09"/>
    <w:rsid w:val="00CE7AC9"/>
    <w:rsid w:val="00CE7C4B"/>
    <w:rsid w:val="00CF05EA"/>
    <w:rsid w:val="00CF0741"/>
    <w:rsid w:val="00CF07E2"/>
    <w:rsid w:val="00CF0D57"/>
    <w:rsid w:val="00CF1497"/>
    <w:rsid w:val="00CF1941"/>
    <w:rsid w:val="00CF4268"/>
    <w:rsid w:val="00CF50E7"/>
    <w:rsid w:val="00CF5188"/>
    <w:rsid w:val="00CF52EC"/>
    <w:rsid w:val="00CF6205"/>
    <w:rsid w:val="00CF69C1"/>
    <w:rsid w:val="00CF79F8"/>
    <w:rsid w:val="00D00273"/>
    <w:rsid w:val="00D0055B"/>
    <w:rsid w:val="00D01E12"/>
    <w:rsid w:val="00D02096"/>
    <w:rsid w:val="00D0271B"/>
    <w:rsid w:val="00D02E5B"/>
    <w:rsid w:val="00D03290"/>
    <w:rsid w:val="00D05A12"/>
    <w:rsid w:val="00D118EF"/>
    <w:rsid w:val="00D11E5C"/>
    <w:rsid w:val="00D11ECE"/>
    <w:rsid w:val="00D12590"/>
    <w:rsid w:val="00D143FB"/>
    <w:rsid w:val="00D14560"/>
    <w:rsid w:val="00D1622A"/>
    <w:rsid w:val="00D165DE"/>
    <w:rsid w:val="00D204C6"/>
    <w:rsid w:val="00D21703"/>
    <w:rsid w:val="00D21BF7"/>
    <w:rsid w:val="00D225EE"/>
    <w:rsid w:val="00D2265A"/>
    <w:rsid w:val="00D23170"/>
    <w:rsid w:val="00D24720"/>
    <w:rsid w:val="00D257E3"/>
    <w:rsid w:val="00D25EA7"/>
    <w:rsid w:val="00D26510"/>
    <w:rsid w:val="00D26832"/>
    <w:rsid w:val="00D26C75"/>
    <w:rsid w:val="00D307D4"/>
    <w:rsid w:val="00D31345"/>
    <w:rsid w:val="00D31D23"/>
    <w:rsid w:val="00D32124"/>
    <w:rsid w:val="00D32E47"/>
    <w:rsid w:val="00D33E04"/>
    <w:rsid w:val="00D34E9A"/>
    <w:rsid w:val="00D35607"/>
    <w:rsid w:val="00D35933"/>
    <w:rsid w:val="00D36C4D"/>
    <w:rsid w:val="00D36D1F"/>
    <w:rsid w:val="00D40409"/>
    <w:rsid w:val="00D407F4"/>
    <w:rsid w:val="00D4110B"/>
    <w:rsid w:val="00D41637"/>
    <w:rsid w:val="00D419AE"/>
    <w:rsid w:val="00D423D3"/>
    <w:rsid w:val="00D42DD5"/>
    <w:rsid w:val="00D44838"/>
    <w:rsid w:val="00D44A44"/>
    <w:rsid w:val="00D44E39"/>
    <w:rsid w:val="00D45C38"/>
    <w:rsid w:val="00D47206"/>
    <w:rsid w:val="00D50604"/>
    <w:rsid w:val="00D518F0"/>
    <w:rsid w:val="00D53718"/>
    <w:rsid w:val="00D53944"/>
    <w:rsid w:val="00D53A40"/>
    <w:rsid w:val="00D5460A"/>
    <w:rsid w:val="00D54F49"/>
    <w:rsid w:val="00D55620"/>
    <w:rsid w:val="00D565F9"/>
    <w:rsid w:val="00D60957"/>
    <w:rsid w:val="00D62355"/>
    <w:rsid w:val="00D642A1"/>
    <w:rsid w:val="00D647EF"/>
    <w:rsid w:val="00D64BC9"/>
    <w:rsid w:val="00D64CD8"/>
    <w:rsid w:val="00D651FA"/>
    <w:rsid w:val="00D66889"/>
    <w:rsid w:val="00D6765B"/>
    <w:rsid w:val="00D70DE3"/>
    <w:rsid w:val="00D71C42"/>
    <w:rsid w:val="00D72FF8"/>
    <w:rsid w:val="00D73E9F"/>
    <w:rsid w:val="00D75590"/>
    <w:rsid w:val="00D815DE"/>
    <w:rsid w:val="00D81C4B"/>
    <w:rsid w:val="00D82230"/>
    <w:rsid w:val="00D825CC"/>
    <w:rsid w:val="00D826B7"/>
    <w:rsid w:val="00D86F63"/>
    <w:rsid w:val="00D90631"/>
    <w:rsid w:val="00D93957"/>
    <w:rsid w:val="00D947C3"/>
    <w:rsid w:val="00D94EE7"/>
    <w:rsid w:val="00D962C5"/>
    <w:rsid w:val="00D96D0C"/>
    <w:rsid w:val="00D97241"/>
    <w:rsid w:val="00DA043C"/>
    <w:rsid w:val="00DA0765"/>
    <w:rsid w:val="00DA0F01"/>
    <w:rsid w:val="00DA190D"/>
    <w:rsid w:val="00DA1AF8"/>
    <w:rsid w:val="00DA1FD9"/>
    <w:rsid w:val="00DA32D9"/>
    <w:rsid w:val="00DA3796"/>
    <w:rsid w:val="00DA4FE2"/>
    <w:rsid w:val="00DA5B84"/>
    <w:rsid w:val="00DA64E9"/>
    <w:rsid w:val="00DA73CD"/>
    <w:rsid w:val="00DB0C77"/>
    <w:rsid w:val="00DB0E86"/>
    <w:rsid w:val="00DB1AB4"/>
    <w:rsid w:val="00DB1F47"/>
    <w:rsid w:val="00DB2434"/>
    <w:rsid w:val="00DB3731"/>
    <w:rsid w:val="00DB396A"/>
    <w:rsid w:val="00DB4292"/>
    <w:rsid w:val="00DB4990"/>
    <w:rsid w:val="00DB4BEC"/>
    <w:rsid w:val="00DB605E"/>
    <w:rsid w:val="00DB630D"/>
    <w:rsid w:val="00DB687D"/>
    <w:rsid w:val="00DB689C"/>
    <w:rsid w:val="00DB72AE"/>
    <w:rsid w:val="00DC06C1"/>
    <w:rsid w:val="00DC1FB2"/>
    <w:rsid w:val="00DC21E3"/>
    <w:rsid w:val="00DC3CA4"/>
    <w:rsid w:val="00DC459C"/>
    <w:rsid w:val="00DC4AE2"/>
    <w:rsid w:val="00DC5B30"/>
    <w:rsid w:val="00DC5DF3"/>
    <w:rsid w:val="00DC5F39"/>
    <w:rsid w:val="00DC6016"/>
    <w:rsid w:val="00DC7123"/>
    <w:rsid w:val="00DD08C6"/>
    <w:rsid w:val="00DD0A02"/>
    <w:rsid w:val="00DD34ED"/>
    <w:rsid w:val="00DD4C5A"/>
    <w:rsid w:val="00DD7075"/>
    <w:rsid w:val="00DD70B8"/>
    <w:rsid w:val="00DE0510"/>
    <w:rsid w:val="00DE3723"/>
    <w:rsid w:val="00DE417D"/>
    <w:rsid w:val="00DE4603"/>
    <w:rsid w:val="00DE4FAA"/>
    <w:rsid w:val="00DE5370"/>
    <w:rsid w:val="00DE5631"/>
    <w:rsid w:val="00DE684E"/>
    <w:rsid w:val="00DE6B16"/>
    <w:rsid w:val="00DE703D"/>
    <w:rsid w:val="00DE71BB"/>
    <w:rsid w:val="00DF042C"/>
    <w:rsid w:val="00DF0AC5"/>
    <w:rsid w:val="00DF134F"/>
    <w:rsid w:val="00DF16BE"/>
    <w:rsid w:val="00DF18DA"/>
    <w:rsid w:val="00DF1CFF"/>
    <w:rsid w:val="00DF2166"/>
    <w:rsid w:val="00DF21E7"/>
    <w:rsid w:val="00DF29AB"/>
    <w:rsid w:val="00DF3D98"/>
    <w:rsid w:val="00DF3FB1"/>
    <w:rsid w:val="00DF4407"/>
    <w:rsid w:val="00DF44A9"/>
    <w:rsid w:val="00DF44F8"/>
    <w:rsid w:val="00DF4BC2"/>
    <w:rsid w:val="00DF63C8"/>
    <w:rsid w:val="00DF6AA2"/>
    <w:rsid w:val="00DF6B75"/>
    <w:rsid w:val="00DF75A5"/>
    <w:rsid w:val="00E01F9B"/>
    <w:rsid w:val="00E02D91"/>
    <w:rsid w:val="00E04E97"/>
    <w:rsid w:val="00E11470"/>
    <w:rsid w:val="00E11991"/>
    <w:rsid w:val="00E11F3E"/>
    <w:rsid w:val="00E12A8A"/>
    <w:rsid w:val="00E144BE"/>
    <w:rsid w:val="00E14DF8"/>
    <w:rsid w:val="00E1501A"/>
    <w:rsid w:val="00E16C32"/>
    <w:rsid w:val="00E1711B"/>
    <w:rsid w:val="00E17659"/>
    <w:rsid w:val="00E17E7F"/>
    <w:rsid w:val="00E20F65"/>
    <w:rsid w:val="00E22038"/>
    <w:rsid w:val="00E22150"/>
    <w:rsid w:val="00E22D70"/>
    <w:rsid w:val="00E240F5"/>
    <w:rsid w:val="00E249E7"/>
    <w:rsid w:val="00E25230"/>
    <w:rsid w:val="00E275BC"/>
    <w:rsid w:val="00E276A6"/>
    <w:rsid w:val="00E27A7E"/>
    <w:rsid w:val="00E30FC8"/>
    <w:rsid w:val="00E329F5"/>
    <w:rsid w:val="00E354B0"/>
    <w:rsid w:val="00E366CC"/>
    <w:rsid w:val="00E40480"/>
    <w:rsid w:val="00E4064B"/>
    <w:rsid w:val="00E40B39"/>
    <w:rsid w:val="00E41F0D"/>
    <w:rsid w:val="00E420B9"/>
    <w:rsid w:val="00E42B49"/>
    <w:rsid w:val="00E42C0F"/>
    <w:rsid w:val="00E43490"/>
    <w:rsid w:val="00E43A96"/>
    <w:rsid w:val="00E44B73"/>
    <w:rsid w:val="00E44BD0"/>
    <w:rsid w:val="00E44CFA"/>
    <w:rsid w:val="00E4503D"/>
    <w:rsid w:val="00E45B50"/>
    <w:rsid w:val="00E46281"/>
    <w:rsid w:val="00E464C4"/>
    <w:rsid w:val="00E4680D"/>
    <w:rsid w:val="00E509F6"/>
    <w:rsid w:val="00E51C02"/>
    <w:rsid w:val="00E52034"/>
    <w:rsid w:val="00E54312"/>
    <w:rsid w:val="00E551FA"/>
    <w:rsid w:val="00E567D3"/>
    <w:rsid w:val="00E567EC"/>
    <w:rsid w:val="00E56B69"/>
    <w:rsid w:val="00E56CF8"/>
    <w:rsid w:val="00E57FE3"/>
    <w:rsid w:val="00E600F1"/>
    <w:rsid w:val="00E60F74"/>
    <w:rsid w:val="00E623BE"/>
    <w:rsid w:val="00E624C1"/>
    <w:rsid w:val="00E62918"/>
    <w:rsid w:val="00E64BD9"/>
    <w:rsid w:val="00E64FCA"/>
    <w:rsid w:val="00E671EA"/>
    <w:rsid w:val="00E6772D"/>
    <w:rsid w:val="00E709CE"/>
    <w:rsid w:val="00E70D44"/>
    <w:rsid w:val="00E71444"/>
    <w:rsid w:val="00E71CA1"/>
    <w:rsid w:val="00E72993"/>
    <w:rsid w:val="00E72C91"/>
    <w:rsid w:val="00E73315"/>
    <w:rsid w:val="00E73F3D"/>
    <w:rsid w:val="00E761AD"/>
    <w:rsid w:val="00E775F7"/>
    <w:rsid w:val="00E8221D"/>
    <w:rsid w:val="00E822D4"/>
    <w:rsid w:val="00E825D6"/>
    <w:rsid w:val="00E83256"/>
    <w:rsid w:val="00E8347D"/>
    <w:rsid w:val="00E83CA6"/>
    <w:rsid w:val="00E842C0"/>
    <w:rsid w:val="00E852FF"/>
    <w:rsid w:val="00E85316"/>
    <w:rsid w:val="00E8698C"/>
    <w:rsid w:val="00E91719"/>
    <w:rsid w:val="00E931DE"/>
    <w:rsid w:val="00E94648"/>
    <w:rsid w:val="00E9479F"/>
    <w:rsid w:val="00E947A3"/>
    <w:rsid w:val="00E94882"/>
    <w:rsid w:val="00E94CBA"/>
    <w:rsid w:val="00E95506"/>
    <w:rsid w:val="00E95736"/>
    <w:rsid w:val="00E9600D"/>
    <w:rsid w:val="00E9750B"/>
    <w:rsid w:val="00EA126F"/>
    <w:rsid w:val="00EA1F2A"/>
    <w:rsid w:val="00EA2271"/>
    <w:rsid w:val="00EA34E9"/>
    <w:rsid w:val="00EA3731"/>
    <w:rsid w:val="00EA5541"/>
    <w:rsid w:val="00EA5BDE"/>
    <w:rsid w:val="00EA7FE5"/>
    <w:rsid w:val="00EB0A79"/>
    <w:rsid w:val="00EB0B6C"/>
    <w:rsid w:val="00EB1299"/>
    <w:rsid w:val="00EB17FC"/>
    <w:rsid w:val="00EB326E"/>
    <w:rsid w:val="00EB4A84"/>
    <w:rsid w:val="00EB50E1"/>
    <w:rsid w:val="00EB572E"/>
    <w:rsid w:val="00EB57F1"/>
    <w:rsid w:val="00EB6689"/>
    <w:rsid w:val="00EB7A6D"/>
    <w:rsid w:val="00EC0D58"/>
    <w:rsid w:val="00EC1992"/>
    <w:rsid w:val="00EC2A55"/>
    <w:rsid w:val="00EC33A3"/>
    <w:rsid w:val="00EC3F62"/>
    <w:rsid w:val="00EC452D"/>
    <w:rsid w:val="00EC5431"/>
    <w:rsid w:val="00EC579E"/>
    <w:rsid w:val="00ED1B95"/>
    <w:rsid w:val="00ED2144"/>
    <w:rsid w:val="00ED4D4F"/>
    <w:rsid w:val="00ED5097"/>
    <w:rsid w:val="00ED5BC2"/>
    <w:rsid w:val="00ED5BE3"/>
    <w:rsid w:val="00ED7317"/>
    <w:rsid w:val="00EE0198"/>
    <w:rsid w:val="00EE0D41"/>
    <w:rsid w:val="00EE116B"/>
    <w:rsid w:val="00EE2406"/>
    <w:rsid w:val="00EE2CD9"/>
    <w:rsid w:val="00EE42EB"/>
    <w:rsid w:val="00EE50EB"/>
    <w:rsid w:val="00EE584A"/>
    <w:rsid w:val="00EE5ECD"/>
    <w:rsid w:val="00EE608A"/>
    <w:rsid w:val="00EE6F7F"/>
    <w:rsid w:val="00EE72D7"/>
    <w:rsid w:val="00EE73D3"/>
    <w:rsid w:val="00EE7B80"/>
    <w:rsid w:val="00EE7D6A"/>
    <w:rsid w:val="00EF3344"/>
    <w:rsid w:val="00F019B9"/>
    <w:rsid w:val="00F0346E"/>
    <w:rsid w:val="00F05158"/>
    <w:rsid w:val="00F11521"/>
    <w:rsid w:val="00F12AA9"/>
    <w:rsid w:val="00F12F6F"/>
    <w:rsid w:val="00F13435"/>
    <w:rsid w:val="00F147E9"/>
    <w:rsid w:val="00F17948"/>
    <w:rsid w:val="00F20225"/>
    <w:rsid w:val="00F210C2"/>
    <w:rsid w:val="00F216FC"/>
    <w:rsid w:val="00F2283F"/>
    <w:rsid w:val="00F228FA"/>
    <w:rsid w:val="00F22A5C"/>
    <w:rsid w:val="00F247EA"/>
    <w:rsid w:val="00F25086"/>
    <w:rsid w:val="00F25461"/>
    <w:rsid w:val="00F267AC"/>
    <w:rsid w:val="00F26CDD"/>
    <w:rsid w:val="00F273E4"/>
    <w:rsid w:val="00F275EC"/>
    <w:rsid w:val="00F2766E"/>
    <w:rsid w:val="00F31C17"/>
    <w:rsid w:val="00F31D1F"/>
    <w:rsid w:val="00F32B4A"/>
    <w:rsid w:val="00F3705D"/>
    <w:rsid w:val="00F4249D"/>
    <w:rsid w:val="00F436F5"/>
    <w:rsid w:val="00F45D81"/>
    <w:rsid w:val="00F46B89"/>
    <w:rsid w:val="00F46F36"/>
    <w:rsid w:val="00F5500F"/>
    <w:rsid w:val="00F5759B"/>
    <w:rsid w:val="00F60205"/>
    <w:rsid w:val="00F60255"/>
    <w:rsid w:val="00F62847"/>
    <w:rsid w:val="00F63AD0"/>
    <w:rsid w:val="00F63CB2"/>
    <w:rsid w:val="00F645DD"/>
    <w:rsid w:val="00F64B77"/>
    <w:rsid w:val="00F65091"/>
    <w:rsid w:val="00F665E4"/>
    <w:rsid w:val="00F66C31"/>
    <w:rsid w:val="00F67615"/>
    <w:rsid w:val="00F67DE5"/>
    <w:rsid w:val="00F7028C"/>
    <w:rsid w:val="00F7033E"/>
    <w:rsid w:val="00F707C8"/>
    <w:rsid w:val="00F713B5"/>
    <w:rsid w:val="00F715B8"/>
    <w:rsid w:val="00F726F9"/>
    <w:rsid w:val="00F73DE4"/>
    <w:rsid w:val="00F76F79"/>
    <w:rsid w:val="00F77FDB"/>
    <w:rsid w:val="00F80B82"/>
    <w:rsid w:val="00F81037"/>
    <w:rsid w:val="00F81593"/>
    <w:rsid w:val="00F81C09"/>
    <w:rsid w:val="00F81C26"/>
    <w:rsid w:val="00F8217B"/>
    <w:rsid w:val="00F821A9"/>
    <w:rsid w:val="00F8264B"/>
    <w:rsid w:val="00F82A66"/>
    <w:rsid w:val="00F83783"/>
    <w:rsid w:val="00F840C6"/>
    <w:rsid w:val="00F85C76"/>
    <w:rsid w:val="00F86FE7"/>
    <w:rsid w:val="00F92E83"/>
    <w:rsid w:val="00F93A50"/>
    <w:rsid w:val="00F93CF9"/>
    <w:rsid w:val="00F94A9F"/>
    <w:rsid w:val="00F95BF4"/>
    <w:rsid w:val="00F96682"/>
    <w:rsid w:val="00F96EFB"/>
    <w:rsid w:val="00F9706D"/>
    <w:rsid w:val="00F97242"/>
    <w:rsid w:val="00FA15F2"/>
    <w:rsid w:val="00FA1C90"/>
    <w:rsid w:val="00FA331A"/>
    <w:rsid w:val="00FA3805"/>
    <w:rsid w:val="00FA6AEF"/>
    <w:rsid w:val="00FA7B4F"/>
    <w:rsid w:val="00FB076F"/>
    <w:rsid w:val="00FB253D"/>
    <w:rsid w:val="00FB2C53"/>
    <w:rsid w:val="00FB3AC9"/>
    <w:rsid w:val="00FB4AA1"/>
    <w:rsid w:val="00FB5F05"/>
    <w:rsid w:val="00FC0F93"/>
    <w:rsid w:val="00FC204D"/>
    <w:rsid w:val="00FC24E4"/>
    <w:rsid w:val="00FC29DE"/>
    <w:rsid w:val="00FC2D41"/>
    <w:rsid w:val="00FC31CB"/>
    <w:rsid w:val="00FC31E5"/>
    <w:rsid w:val="00FC3722"/>
    <w:rsid w:val="00FC3C6E"/>
    <w:rsid w:val="00FC4103"/>
    <w:rsid w:val="00FC45BD"/>
    <w:rsid w:val="00FC467A"/>
    <w:rsid w:val="00FC4724"/>
    <w:rsid w:val="00FC6F27"/>
    <w:rsid w:val="00FC7074"/>
    <w:rsid w:val="00FD066F"/>
    <w:rsid w:val="00FD1256"/>
    <w:rsid w:val="00FD1336"/>
    <w:rsid w:val="00FD2958"/>
    <w:rsid w:val="00FD3E80"/>
    <w:rsid w:val="00FD453F"/>
    <w:rsid w:val="00FD4996"/>
    <w:rsid w:val="00FD750F"/>
    <w:rsid w:val="00FD7BFF"/>
    <w:rsid w:val="00FE1293"/>
    <w:rsid w:val="00FE1302"/>
    <w:rsid w:val="00FE209A"/>
    <w:rsid w:val="00FE2E8B"/>
    <w:rsid w:val="00FE468D"/>
    <w:rsid w:val="00FE4942"/>
    <w:rsid w:val="00FE55A8"/>
    <w:rsid w:val="00FE59A5"/>
    <w:rsid w:val="00FE5A3D"/>
    <w:rsid w:val="00FE66E4"/>
    <w:rsid w:val="00FE6CBB"/>
    <w:rsid w:val="00FF282F"/>
    <w:rsid w:val="00FF4668"/>
    <w:rsid w:val="00FF5105"/>
    <w:rsid w:val="00FF5EC4"/>
    <w:rsid w:val="00FF7C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9A7592"/>
  <w15:docId w15:val="{CED11B31-8CAC-4064-8A27-A4A83B1AD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B1311"/>
    <w:pPr>
      <w:spacing w:before="120" w:after="120"/>
    </w:pPr>
    <w:rPr>
      <w:sz w:val="26"/>
    </w:rPr>
  </w:style>
  <w:style w:type="paragraph" w:styleId="Heading1">
    <w:name w:val="heading 1"/>
    <w:aliases w:val="Heading 1(Report Only),Chapter,Heading 1(Report Only)1,Chapter1,H1,DO NOT USE_h1,Level 1 Topic Heading,h1,Document Header1,l1,level 1 heading,contents,proj,proj1,proj5,proj6,proj7,proj8,proj9,proj10,proj11,proj12,proj13,proj14,proj15,proj51,h"/>
    <w:next w:val="atext"/>
    <w:link w:val="Heading1Char"/>
    <w:qFormat/>
    <w:rsid w:val="00C329C4"/>
    <w:pPr>
      <w:numPr>
        <w:numId w:val="2"/>
      </w:numPr>
      <w:spacing w:before="240" w:after="60"/>
      <w:outlineLvl w:val="0"/>
    </w:pPr>
    <w:rPr>
      <w:rFonts w:cs="Arial"/>
      <w:b/>
      <w:bCs/>
      <w:kern w:val="32"/>
      <w:sz w:val="28"/>
      <w:szCs w:val="28"/>
    </w:rPr>
  </w:style>
  <w:style w:type="paragraph" w:styleId="Heading2">
    <w:name w:val="heading 2"/>
    <w:aliases w:val="l2,H2,h21,Chapter Number/Appendix Letter,chn,h2,Level 2 Topic Heading,proj2,proj21,proj22,proj23,proj24,proj25,proj26,proj27,proj28,proj29,proj210,proj211,proj212,proj221,proj231,proj241,proj251,proj261,proj271,proj281,proj291,tieude 2,2.,ch"/>
    <w:next w:val="Normal"/>
    <w:link w:val="Heading2Char"/>
    <w:qFormat/>
    <w:rsid w:val="00C329C4"/>
    <w:pPr>
      <w:numPr>
        <w:ilvl w:val="1"/>
        <w:numId w:val="2"/>
      </w:numPr>
      <w:spacing w:before="240" w:after="60"/>
      <w:outlineLvl w:val="1"/>
    </w:pPr>
    <w:rPr>
      <w:rFonts w:cs="Arial"/>
      <w:b/>
      <w:bCs/>
      <w:iCs/>
      <w:sz w:val="28"/>
      <w:szCs w:val="28"/>
    </w:rPr>
  </w:style>
  <w:style w:type="paragraph" w:styleId="Heading3">
    <w:name w:val="heading 3"/>
    <w:aliases w:val="h3,h31,h31 Char,Section Header3,Heading 3 Char Char,tieude 3,H3,d,Level 1 - 1,Section title,I.1.,Heading 3 tv,underlined Heading,proj3,proj31,proj32,proj33,proj34,proj35,proj36,proj37,proj38,proj39,proj310,proj311,proj312,proj321,proj331,l3,CT"/>
    <w:basedOn w:val="Normal"/>
    <w:next w:val="Normal"/>
    <w:link w:val="Heading3Char"/>
    <w:qFormat/>
    <w:rsid w:val="009C0C4C"/>
    <w:pPr>
      <w:numPr>
        <w:ilvl w:val="2"/>
        <w:numId w:val="2"/>
      </w:numPr>
      <w:spacing w:before="240" w:after="60"/>
      <w:outlineLvl w:val="2"/>
    </w:pPr>
    <w:rPr>
      <w:rFonts w:cs="Arial"/>
      <w:b/>
      <w:bCs/>
      <w:sz w:val="28"/>
      <w:szCs w:val="28"/>
    </w:rPr>
  </w:style>
  <w:style w:type="paragraph" w:styleId="Heading4">
    <w:name w:val="heading 4"/>
    <w:aliases w:val="h4 Char,h41 Char Char Char Char,h4,h41,h41 + Character s...,Heading 4 Char Char Char Char Char Char Char Char,h41 + Character s,Heading 3 Cha...,Heading4,Heading41,Heading42,Heading411,Heading43,Heading412,Heading No. L4,4,H4-Heading 4,l4,44"/>
    <w:basedOn w:val="Normal"/>
    <w:next w:val="Normal"/>
    <w:link w:val="Heading4Char"/>
    <w:qFormat/>
    <w:rsid w:val="00C329C4"/>
    <w:pPr>
      <w:keepNext/>
      <w:numPr>
        <w:ilvl w:val="3"/>
        <w:numId w:val="2"/>
      </w:numPr>
      <w:spacing w:before="240" w:after="60"/>
      <w:outlineLvl w:val="3"/>
    </w:pPr>
    <w:rPr>
      <w:b/>
      <w:bCs/>
      <w:szCs w:val="26"/>
    </w:rPr>
  </w:style>
  <w:style w:type="paragraph" w:styleId="Heading5">
    <w:name w:val="heading 5"/>
    <w:aliases w:val="Heading 5(unused),Heading5,Heading51,Heading52,Heading511,Heading53,Heading512,5,H5-Heading 5,h5,l5,heading5,Heading54,Heading513,Heading521,Heading5111,Heading531,Heading5121,51,H5-Heading 51,h51,l51,heading51,Heading55,Heading514,New,H5"/>
    <w:basedOn w:val="Normal"/>
    <w:next w:val="Normal"/>
    <w:link w:val="Heading5Char"/>
    <w:qFormat/>
    <w:rsid w:val="00C329C4"/>
    <w:pPr>
      <w:numPr>
        <w:ilvl w:val="4"/>
        <w:numId w:val="2"/>
      </w:numPr>
      <w:spacing w:before="240" w:after="60"/>
      <w:outlineLvl w:val="4"/>
    </w:pPr>
    <w:rPr>
      <w:b/>
      <w:bCs/>
      <w:iCs/>
      <w:szCs w:val="26"/>
    </w:rPr>
  </w:style>
  <w:style w:type="paragraph" w:styleId="Heading6">
    <w:name w:val="heading 6"/>
    <w:aliases w:val="L6,Heading 6(unused),H6,Heading6,Heading61,Heading62,Heading611,Heading63,Heading612,6,h6,Requirement,Heading64,Heading613,Heading621,Heading6111,Heading631,Heading6121,61,h61,Requirement1,Heading65,Heading614,Heading622,Heading6112"/>
    <w:basedOn w:val="Normal"/>
    <w:next w:val="Normal"/>
    <w:link w:val="Heading6Char"/>
    <w:qFormat/>
    <w:rsid w:val="00C329C4"/>
    <w:pPr>
      <w:numPr>
        <w:ilvl w:val="5"/>
        <w:numId w:val="2"/>
      </w:numPr>
      <w:spacing w:before="240" w:after="60"/>
      <w:outlineLvl w:val="5"/>
    </w:pPr>
    <w:rPr>
      <w:bCs/>
      <w:i/>
      <w:szCs w:val="26"/>
    </w:rPr>
  </w:style>
  <w:style w:type="paragraph" w:styleId="Heading7">
    <w:name w:val="heading 7"/>
    <w:aliases w:val="Heading 7(unused),L7,7,Legal Level 1.1.,-abc"/>
    <w:basedOn w:val="Normal"/>
    <w:next w:val="Normal"/>
    <w:link w:val="Heading7Char"/>
    <w:qFormat/>
    <w:rsid w:val="007853D7"/>
    <w:pPr>
      <w:numPr>
        <w:ilvl w:val="6"/>
        <w:numId w:val="2"/>
      </w:numPr>
      <w:spacing w:before="240" w:after="60"/>
      <w:outlineLvl w:val="6"/>
    </w:pPr>
    <w:rPr>
      <w:sz w:val="20"/>
      <w:szCs w:val="24"/>
    </w:rPr>
  </w:style>
  <w:style w:type="paragraph" w:styleId="Heading8">
    <w:name w:val="heading 8"/>
    <w:basedOn w:val="Normal"/>
    <w:next w:val="Normal"/>
    <w:link w:val="Heading8Char"/>
    <w:qFormat/>
    <w:pPr>
      <w:keepNext/>
      <w:jc w:val="center"/>
      <w:outlineLvl w:val="7"/>
    </w:pPr>
  </w:style>
  <w:style w:type="paragraph" w:styleId="Heading9">
    <w:name w:val="heading 9"/>
    <w:basedOn w:val="Normal"/>
    <w:next w:val="Normal"/>
    <w:link w:val="Heading9Char"/>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ulletabc">
    <w:name w:val="abulletabc"/>
    <w:basedOn w:val="Normal"/>
    <w:rsid w:val="00C329C4"/>
    <w:pPr>
      <w:numPr>
        <w:numId w:val="3"/>
      </w:numPr>
      <w:tabs>
        <w:tab w:val="left" w:pos="993"/>
      </w:tabs>
      <w:jc w:val="both"/>
      <w:outlineLvl w:val="4"/>
    </w:pPr>
    <w:rPr>
      <w:szCs w:val="26"/>
    </w:rPr>
  </w:style>
  <w:style w:type="paragraph" w:customStyle="1" w:styleId="abullet-">
    <w:name w:val="abullet-"/>
    <w:basedOn w:val="Normal"/>
    <w:rsid w:val="00CE14E1"/>
    <w:pPr>
      <w:numPr>
        <w:numId w:val="4"/>
      </w:numPr>
      <w:tabs>
        <w:tab w:val="left" w:pos="360"/>
        <w:tab w:val="left" w:pos="993"/>
        <w:tab w:val="left" w:pos="1350"/>
      </w:tabs>
      <w:spacing w:line="360" w:lineRule="auto"/>
      <w:jc w:val="both"/>
    </w:pPr>
    <w:rPr>
      <w:szCs w:val="26"/>
      <w:lang w:val="vi-VN"/>
    </w:rPr>
  </w:style>
  <w:style w:type="paragraph" w:customStyle="1" w:styleId="atitle">
    <w:name w:val="atitle"/>
    <w:basedOn w:val="Normal"/>
    <w:rsid w:val="00C329C4"/>
    <w:pPr>
      <w:spacing w:before="240" w:after="240"/>
    </w:pPr>
    <w:rPr>
      <w:b/>
      <w:sz w:val="28"/>
      <w:szCs w:val="28"/>
    </w:rPr>
  </w:style>
  <w:style w:type="paragraph" w:customStyle="1" w:styleId="atext">
    <w:name w:val="atext"/>
    <w:basedOn w:val="Normal"/>
    <w:link w:val="atextChar"/>
    <w:qFormat/>
    <w:rsid w:val="00C329C4"/>
    <w:pPr>
      <w:spacing w:line="312" w:lineRule="auto"/>
      <w:ind w:firstLine="720"/>
      <w:jc w:val="both"/>
    </w:pPr>
    <w:rPr>
      <w:szCs w:val="26"/>
    </w:rPr>
  </w:style>
  <w:style w:type="paragraph" w:customStyle="1" w:styleId="abullet0">
    <w:name w:val="abullet+"/>
    <w:basedOn w:val="Normal"/>
    <w:rsid w:val="002D31D7"/>
    <w:pPr>
      <w:numPr>
        <w:numId w:val="5"/>
      </w:numPr>
      <w:tabs>
        <w:tab w:val="left" w:pos="709"/>
      </w:tabs>
      <w:spacing w:line="288" w:lineRule="auto"/>
      <w:ind w:left="0" w:firstLine="426"/>
      <w:jc w:val="both"/>
    </w:pPr>
    <w:rPr>
      <w:szCs w:val="26"/>
      <w:lang w:val="vi-VN"/>
    </w:rPr>
  </w:style>
  <w:style w:type="paragraph" w:styleId="Header">
    <w:name w:val="header"/>
    <w:aliases w:val="header odd"/>
    <w:basedOn w:val="Normal"/>
    <w:link w:val="HeaderChar"/>
    <w:rsid w:val="0017797A"/>
    <w:pPr>
      <w:tabs>
        <w:tab w:val="center" w:pos="4320"/>
        <w:tab w:val="right" w:pos="8640"/>
      </w:tabs>
    </w:pPr>
  </w:style>
  <w:style w:type="paragraph" w:styleId="Footer">
    <w:name w:val="footer"/>
    <w:basedOn w:val="Normal"/>
    <w:link w:val="FooterChar"/>
    <w:uiPriority w:val="99"/>
    <w:rsid w:val="0017797A"/>
    <w:pPr>
      <w:tabs>
        <w:tab w:val="center" w:pos="4320"/>
        <w:tab w:val="right" w:pos="8640"/>
      </w:tabs>
    </w:pPr>
  </w:style>
  <w:style w:type="character" w:styleId="PageNumber">
    <w:name w:val="page number"/>
    <w:basedOn w:val="DefaultParagraphFont"/>
  </w:style>
  <w:style w:type="paragraph" w:customStyle="1" w:styleId="kbullet1">
    <w:name w:val="kbullet1"/>
    <w:basedOn w:val="Normal"/>
    <w:link w:val="kbullet1Char"/>
    <w:uiPriority w:val="99"/>
    <w:pPr>
      <w:numPr>
        <w:numId w:val="1"/>
      </w:numPr>
      <w:spacing w:line="288" w:lineRule="auto"/>
      <w:jc w:val="both"/>
    </w:pPr>
  </w:style>
  <w:style w:type="paragraph" w:customStyle="1" w:styleId="kbullet3">
    <w:name w:val="kbullet3"/>
    <w:basedOn w:val="Normal"/>
    <w:rsid w:val="007853D7"/>
    <w:pPr>
      <w:numPr>
        <w:numId w:val="6"/>
      </w:numPr>
      <w:tabs>
        <w:tab w:val="left" w:pos="540"/>
      </w:tabs>
      <w:spacing w:line="288" w:lineRule="auto"/>
      <w:jc w:val="both"/>
    </w:pPr>
    <w:rPr>
      <w:bCs/>
    </w:rPr>
  </w:style>
  <w:style w:type="paragraph" w:customStyle="1" w:styleId="bullettext">
    <w:name w:val="bullet_text"/>
    <w:basedOn w:val="Normal"/>
    <w:rsid w:val="007853D7"/>
    <w:pPr>
      <w:ind w:left="1022"/>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TOC1">
    <w:name w:val="toc 1"/>
    <w:basedOn w:val="Normal"/>
    <w:next w:val="Normal"/>
    <w:autoRedefine/>
    <w:uiPriority w:val="39"/>
    <w:qFormat/>
  </w:style>
  <w:style w:type="paragraph" w:styleId="TOC2">
    <w:name w:val="toc 2"/>
    <w:basedOn w:val="Normal"/>
    <w:next w:val="Normal"/>
    <w:autoRedefine/>
    <w:uiPriority w:val="39"/>
    <w:qFormat/>
    <w:pPr>
      <w:ind w:left="200"/>
    </w:pPr>
  </w:style>
  <w:style w:type="paragraph" w:styleId="TOC3">
    <w:name w:val="toc 3"/>
    <w:basedOn w:val="Normal"/>
    <w:next w:val="Normal"/>
    <w:autoRedefine/>
    <w:uiPriority w:val="39"/>
    <w:qFormat/>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customStyle="1" w:styleId="abullet123">
    <w:name w:val="abullet123"/>
    <w:basedOn w:val="Normal"/>
    <w:rsid w:val="00CE14E1"/>
    <w:pPr>
      <w:tabs>
        <w:tab w:val="left" w:pos="993"/>
      </w:tabs>
      <w:spacing w:line="312" w:lineRule="auto"/>
    </w:pPr>
    <w:rPr>
      <w:szCs w:val="26"/>
      <w:lang w:val="vi-VN"/>
    </w:rPr>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customStyle="1" w:styleId="Caption1">
    <w:name w:val="Caption1"/>
    <w:basedOn w:val="picture"/>
    <w:rsid w:val="00C329C4"/>
    <w:pPr>
      <w:jc w:val="center"/>
    </w:pPr>
    <w:rPr>
      <w:i/>
      <w:szCs w:val="26"/>
    </w:rPr>
  </w:style>
  <w:style w:type="paragraph" w:customStyle="1" w:styleId="picture">
    <w:name w:val="picture"/>
    <w:basedOn w:val="Normal"/>
    <w:rsid w:val="00BE55A7"/>
    <w:pPr>
      <w:numPr>
        <w:ilvl w:val="1"/>
        <w:numId w:val="5"/>
      </w:numPr>
      <w:tabs>
        <w:tab w:val="clear" w:pos="1440"/>
        <w:tab w:val="num" w:pos="1134"/>
      </w:tabs>
      <w:ind w:left="0" w:firstLine="1080"/>
      <w:jc w:val="both"/>
    </w:pPr>
  </w:style>
  <w:style w:type="paragraph" w:styleId="Caption">
    <w:name w:val="caption"/>
    <w:basedOn w:val="Normal"/>
    <w:next w:val="Normal"/>
    <w:qFormat/>
    <w:rsid w:val="009C0C4C"/>
    <w:rPr>
      <w:b/>
      <w:bCs/>
      <w:sz w:val="20"/>
    </w:rPr>
  </w:style>
  <w:style w:type="table" w:styleId="TableGrid">
    <w:name w:val="Table Grid"/>
    <w:basedOn w:val="TableNormal"/>
    <w:uiPriority w:val="39"/>
    <w:rsid w:val="00A85A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420991"/>
    <w:rPr>
      <w:rFonts w:ascii="Tahoma" w:hAnsi="Tahoma" w:cs="Tahoma"/>
      <w:sz w:val="16"/>
      <w:szCs w:val="16"/>
    </w:rPr>
  </w:style>
  <w:style w:type="character" w:customStyle="1" w:styleId="DocumentMapChar">
    <w:name w:val="Document Map Char"/>
    <w:link w:val="DocumentMap"/>
    <w:rsid w:val="00420991"/>
    <w:rPr>
      <w:rFonts w:ascii="Tahoma" w:hAnsi="Tahoma" w:cs="Tahoma"/>
      <w:sz w:val="16"/>
      <w:szCs w:val="16"/>
    </w:rPr>
  </w:style>
  <w:style w:type="paragraph" w:styleId="BalloonText">
    <w:name w:val="Balloon Text"/>
    <w:basedOn w:val="Normal"/>
    <w:link w:val="BalloonTextChar"/>
    <w:rsid w:val="0006704D"/>
    <w:rPr>
      <w:rFonts w:ascii="Tahoma" w:hAnsi="Tahoma" w:cs="Tahoma"/>
      <w:sz w:val="16"/>
      <w:szCs w:val="16"/>
    </w:rPr>
  </w:style>
  <w:style w:type="character" w:customStyle="1" w:styleId="BalloonTextChar">
    <w:name w:val="Balloon Text Char"/>
    <w:link w:val="BalloonText"/>
    <w:rsid w:val="0006704D"/>
    <w:rPr>
      <w:rFonts w:ascii="Tahoma" w:hAnsi="Tahoma" w:cs="Tahoma"/>
      <w:sz w:val="16"/>
      <w:szCs w:val="16"/>
    </w:rPr>
  </w:style>
  <w:style w:type="paragraph" w:customStyle="1" w:styleId="Bang">
    <w:name w:val="Bang"/>
    <w:basedOn w:val="Normal"/>
    <w:rsid w:val="00C329C4"/>
    <w:pPr>
      <w:widowControl w:val="0"/>
      <w:spacing w:before="60" w:after="60"/>
      <w:jc w:val="both"/>
    </w:pPr>
    <w:rPr>
      <w:rFonts w:ascii="Arial" w:hAnsi="Arial"/>
      <w:sz w:val="18"/>
      <w:szCs w:val="24"/>
    </w:rPr>
  </w:style>
  <w:style w:type="paragraph" w:customStyle="1" w:styleId="NormalH">
    <w:name w:val="NormalH"/>
    <w:basedOn w:val="Normal"/>
    <w:rsid w:val="00C329C4"/>
    <w:pPr>
      <w:pageBreakBefore/>
      <w:tabs>
        <w:tab w:val="left" w:pos="2160"/>
        <w:tab w:val="right" w:pos="5040"/>
        <w:tab w:val="left" w:pos="5760"/>
        <w:tab w:val="right" w:pos="8640"/>
      </w:tabs>
      <w:ind w:left="547"/>
    </w:pPr>
    <w:rPr>
      <w:rFonts w:ascii=".VnHelvetIns" w:hAnsi=".VnHelvetIns"/>
      <w:sz w:val="32"/>
      <w:szCs w:val="24"/>
    </w:rPr>
  </w:style>
  <w:style w:type="paragraph" w:customStyle="1" w:styleId="StyleHeading2l2H2h21ChapterNumberAppendixLetterchnh2Lev">
    <w:name w:val="Style Heading 2l2H2h21Chapter Number/Appendix Letterchnh2Lev..."/>
    <w:basedOn w:val="Heading2"/>
    <w:autoRedefine/>
    <w:rsid w:val="001E7F29"/>
    <w:pPr>
      <w:keepNext/>
      <w:widowControl w:val="0"/>
      <w:tabs>
        <w:tab w:val="clear" w:pos="576"/>
      </w:tabs>
      <w:spacing w:before="120" w:after="120"/>
      <w:ind w:left="357" w:hanging="357"/>
    </w:pPr>
    <w:rPr>
      <w:rFonts w:cs="Times New Roman"/>
      <w:iCs w:val="0"/>
      <w:sz w:val="26"/>
      <w:szCs w:val="24"/>
    </w:rPr>
  </w:style>
  <w:style w:type="paragraph" w:styleId="ListParagraph">
    <w:name w:val="List Paragraph"/>
    <w:aliases w:val="VNA - List Paragraph,1.,Table Sequence,List Paragraph1,level 1,bullet 1,bullet,gạch bảng,Steps,Bullet L1,List Paragraph 1,Colorful List - Accent 11,List Paragraph11"/>
    <w:basedOn w:val="Normal"/>
    <w:link w:val="ListParagraphChar"/>
    <w:uiPriority w:val="34"/>
    <w:qFormat/>
    <w:rsid w:val="001E7F29"/>
    <w:pPr>
      <w:spacing w:after="200" w:line="276" w:lineRule="auto"/>
      <w:ind w:left="720"/>
    </w:pPr>
    <w:rPr>
      <w:rFonts w:ascii="Arial" w:hAnsi="Arial"/>
      <w:sz w:val="22"/>
      <w:szCs w:val="22"/>
      <w:lang w:val="vi-VN"/>
    </w:rPr>
  </w:style>
  <w:style w:type="character" w:customStyle="1" w:styleId="ListParagraphChar">
    <w:name w:val="List Paragraph Char"/>
    <w:aliases w:val="VNA - List Paragraph Char,1. Char,Table Sequence Char,List Paragraph1 Char,level 1 Char,bullet 1 Char,bullet Char,gạch bảng Char,Steps Char,Bullet L1 Char,List Paragraph 1 Char,Colorful List - Accent 11 Char,List Paragraph11 Char"/>
    <w:link w:val="ListParagraph"/>
    <w:uiPriority w:val="34"/>
    <w:locked/>
    <w:rsid w:val="001E7F29"/>
    <w:rPr>
      <w:rFonts w:ascii="Arial" w:hAnsi="Arial"/>
      <w:sz w:val="22"/>
      <w:szCs w:val="22"/>
      <w:lang w:val="vi-VN"/>
    </w:rPr>
  </w:style>
  <w:style w:type="character" w:styleId="CommentReference">
    <w:name w:val="annotation reference"/>
    <w:basedOn w:val="DefaultParagraphFont"/>
    <w:uiPriority w:val="99"/>
    <w:unhideWhenUsed/>
    <w:rsid w:val="00346EBB"/>
    <w:rPr>
      <w:sz w:val="16"/>
      <w:szCs w:val="16"/>
    </w:rPr>
  </w:style>
  <w:style w:type="paragraph" w:styleId="CommentText">
    <w:name w:val="annotation text"/>
    <w:basedOn w:val="Normal"/>
    <w:link w:val="CommentTextChar"/>
    <w:uiPriority w:val="99"/>
    <w:unhideWhenUsed/>
    <w:rsid w:val="00346EBB"/>
    <w:rPr>
      <w:sz w:val="20"/>
    </w:rPr>
  </w:style>
  <w:style w:type="character" w:customStyle="1" w:styleId="CommentTextChar">
    <w:name w:val="Comment Text Char"/>
    <w:basedOn w:val="DefaultParagraphFont"/>
    <w:link w:val="CommentText"/>
    <w:uiPriority w:val="99"/>
    <w:rsid w:val="00346EBB"/>
  </w:style>
  <w:style w:type="paragraph" w:styleId="CommentSubject">
    <w:name w:val="annotation subject"/>
    <w:basedOn w:val="CommentText"/>
    <w:next w:val="CommentText"/>
    <w:link w:val="CommentSubjectChar"/>
    <w:semiHidden/>
    <w:unhideWhenUsed/>
    <w:rsid w:val="00346EBB"/>
    <w:rPr>
      <w:b/>
      <w:bCs/>
    </w:rPr>
  </w:style>
  <w:style w:type="character" w:customStyle="1" w:styleId="CommentSubjectChar">
    <w:name w:val="Comment Subject Char"/>
    <w:basedOn w:val="CommentTextChar"/>
    <w:link w:val="CommentSubject"/>
    <w:semiHidden/>
    <w:rsid w:val="00346EBB"/>
    <w:rPr>
      <w:b/>
      <w:bCs/>
    </w:rPr>
  </w:style>
  <w:style w:type="paragraph" w:customStyle="1" w:styleId="Point">
    <w:name w:val="Point"/>
    <w:basedOn w:val="Header"/>
    <w:rsid w:val="0005367B"/>
    <w:pPr>
      <w:numPr>
        <w:numId w:val="7"/>
      </w:numPr>
      <w:tabs>
        <w:tab w:val="clear" w:pos="4320"/>
        <w:tab w:val="clear" w:pos="8640"/>
      </w:tabs>
      <w:jc w:val="both"/>
    </w:pPr>
    <w:rPr>
      <w:b/>
      <w:szCs w:val="24"/>
    </w:rPr>
  </w:style>
  <w:style w:type="character" w:customStyle="1" w:styleId="kbullet1Char">
    <w:name w:val="kbullet1 Char"/>
    <w:link w:val="kbullet1"/>
    <w:uiPriority w:val="99"/>
    <w:rsid w:val="00681A2E"/>
    <w:rPr>
      <w:sz w:val="26"/>
    </w:rPr>
  </w:style>
  <w:style w:type="paragraph" w:styleId="ListNumber">
    <w:name w:val="List Number"/>
    <w:basedOn w:val="Normal"/>
    <w:rsid w:val="006E328C"/>
    <w:pPr>
      <w:numPr>
        <w:numId w:val="8"/>
      </w:numPr>
      <w:spacing w:before="0" w:after="0"/>
    </w:pPr>
    <w:rPr>
      <w:sz w:val="24"/>
    </w:rPr>
  </w:style>
  <w:style w:type="character" w:customStyle="1" w:styleId="Heading2Char">
    <w:name w:val="Heading 2 Char"/>
    <w:aliases w:val="l2 Char,H2 Char,h21 Char,Chapter Number/Appendix Letter Char,chn Char,h2 Char,Level 2 Topic Heading Char,proj2 Char,proj21 Char,proj22 Char,proj23 Char,proj24 Char,proj25 Char,proj26 Char,proj27 Char,proj28 Char,proj29 Char,proj210 Char"/>
    <w:basedOn w:val="DefaultParagraphFont"/>
    <w:link w:val="Heading2"/>
    <w:rsid w:val="00045791"/>
    <w:rPr>
      <w:rFonts w:cs="Arial"/>
      <w:b/>
      <w:bCs/>
      <w:iCs/>
      <w:sz w:val="28"/>
      <w:szCs w:val="28"/>
    </w:rPr>
  </w:style>
  <w:style w:type="paragraph" w:customStyle="1" w:styleId="abullet">
    <w:name w:val="abullet"/>
    <w:basedOn w:val="Normal"/>
    <w:link w:val="abulletChar"/>
    <w:rsid w:val="00C01590"/>
    <w:pPr>
      <w:numPr>
        <w:numId w:val="9"/>
      </w:numPr>
      <w:tabs>
        <w:tab w:val="left" w:pos="994"/>
      </w:tabs>
      <w:spacing w:after="0" w:line="312" w:lineRule="auto"/>
      <w:jc w:val="both"/>
    </w:pPr>
    <w:rPr>
      <w:sz w:val="28"/>
    </w:rPr>
  </w:style>
  <w:style w:type="character" w:customStyle="1" w:styleId="abulletChar">
    <w:name w:val="abullet Char"/>
    <w:link w:val="abullet"/>
    <w:rsid w:val="00C01590"/>
    <w:rPr>
      <w:sz w:val="28"/>
    </w:rPr>
  </w:style>
  <w:style w:type="paragraph" w:customStyle="1" w:styleId="abullet1">
    <w:name w:val="abullet1"/>
    <w:basedOn w:val="Normal"/>
    <w:link w:val="abullet1Char"/>
    <w:qFormat/>
    <w:rsid w:val="007E2DF6"/>
    <w:pPr>
      <w:spacing w:after="0" w:line="288" w:lineRule="auto"/>
      <w:jc w:val="both"/>
    </w:pPr>
  </w:style>
  <w:style w:type="character" w:customStyle="1" w:styleId="abullet1Char">
    <w:name w:val="abullet1 Char"/>
    <w:link w:val="abullet1"/>
    <w:rsid w:val="007E2DF6"/>
    <w:rPr>
      <w:sz w:val="26"/>
    </w:rPr>
  </w:style>
  <w:style w:type="table" w:customStyle="1" w:styleId="TableGrid1">
    <w:name w:val="Table Grid1"/>
    <w:basedOn w:val="TableNormal"/>
    <w:next w:val="TableGrid"/>
    <w:uiPriority w:val="59"/>
    <w:rsid w:val="008379F5"/>
    <w:pPr>
      <w:ind w:left="1080" w:hanging="36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extChar">
    <w:name w:val="atext Char"/>
    <w:link w:val="atext"/>
    <w:locked/>
    <w:rsid w:val="00150E45"/>
    <w:rPr>
      <w:sz w:val="26"/>
      <w:szCs w:val="26"/>
    </w:rPr>
  </w:style>
  <w:style w:type="paragraph" w:customStyle="1" w:styleId="Pictute">
    <w:name w:val="Pictute"/>
    <w:basedOn w:val="Caption"/>
    <w:qFormat/>
    <w:rsid w:val="00150E45"/>
    <w:pPr>
      <w:jc w:val="center"/>
    </w:pPr>
    <w:rPr>
      <w:b w:val="0"/>
      <w:bCs w:val="0"/>
      <w:i/>
      <w:iCs/>
      <w:sz w:val="26"/>
    </w:rPr>
  </w:style>
  <w:style w:type="paragraph" w:customStyle="1" w:styleId="SizingBull">
    <w:name w:val="Sizing_Bull"/>
    <w:basedOn w:val="ListParagraph"/>
    <w:uiPriority w:val="99"/>
    <w:rsid w:val="00150E45"/>
    <w:pPr>
      <w:keepNext/>
      <w:keepLines/>
      <w:numPr>
        <w:ilvl w:val="2"/>
        <w:numId w:val="10"/>
      </w:numPr>
      <w:tabs>
        <w:tab w:val="decimal" w:pos="216"/>
      </w:tabs>
      <w:spacing w:before="0" w:after="120" w:line="240" w:lineRule="auto"/>
      <w:ind w:left="0" w:firstLine="432"/>
      <w:jc w:val="both"/>
    </w:pPr>
    <w:rPr>
      <w:rFonts w:ascii="Times New Roman" w:hAnsi="Times New Roman"/>
      <w:b/>
      <w:sz w:val="28"/>
      <w:szCs w:val="28"/>
      <w:lang w:val="en-US"/>
    </w:rPr>
  </w:style>
  <w:style w:type="paragraph" w:customStyle="1" w:styleId="Bodynumber">
    <w:name w:val="Body number"/>
    <w:basedOn w:val="Normal"/>
    <w:rsid w:val="0087708F"/>
    <w:pPr>
      <w:tabs>
        <w:tab w:val="num" w:pos="963"/>
      </w:tabs>
      <w:spacing w:line="280" w:lineRule="atLeast"/>
      <w:ind w:left="963" w:hanging="283"/>
      <w:jc w:val="both"/>
    </w:pPr>
    <w:rPr>
      <w:sz w:val="24"/>
    </w:rPr>
  </w:style>
  <w:style w:type="table" w:customStyle="1" w:styleId="TableGrid2">
    <w:name w:val="Table Grid2"/>
    <w:basedOn w:val="TableNormal"/>
    <w:next w:val="TableGrid"/>
    <w:uiPriority w:val="59"/>
    <w:rsid w:val="003627D8"/>
    <w:pPr>
      <w:ind w:left="1080" w:hanging="360"/>
      <w:jc w:val="both"/>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ullet2">
    <w:name w:val="abullet2"/>
    <w:basedOn w:val="Normal"/>
    <w:qFormat/>
    <w:rsid w:val="003627D8"/>
    <w:pPr>
      <w:tabs>
        <w:tab w:val="num" w:pos="1040"/>
      </w:tabs>
      <w:spacing w:after="0" w:line="312" w:lineRule="auto"/>
      <w:ind w:left="1038" w:hanging="358"/>
    </w:pPr>
    <w:rPr>
      <w:sz w:val="24"/>
    </w:rPr>
  </w:style>
  <w:style w:type="character" w:customStyle="1" w:styleId="FooterChar">
    <w:name w:val="Footer Char"/>
    <w:basedOn w:val="DefaultParagraphFont"/>
    <w:link w:val="Footer"/>
    <w:uiPriority w:val="99"/>
    <w:rsid w:val="003627D8"/>
    <w:rPr>
      <w:sz w:val="26"/>
    </w:rPr>
  </w:style>
  <w:style w:type="paragraph" w:customStyle="1" w:styleId="bullet2">
    <w:name w:val="bullet2"/>
    <w:basedOn w:val="Normal"/>
    <w:rsid w:val="001A59B4"/>
    <w:pPr>
      <w:numPr>
        <w:numId w:val="11"/>
      </w:numPr>
      <w:spacing w:before="0" w:after="0"/>
    </w:pPr>
    <w:rPr>
      <w:sz w:val="24"/>
    </w:rPr>
  </w:style>
  <w:style w:type="paragraph" w:styleId="Revision">
    <w:name w:val="Revision"/>
    <w:hidden/>
    <w:uiPriority w:val="99"/>
    <w:semiHidden/>
    <w:rsid w:val="0011670C"/>
    <w:rPr>
      <w:sz w:val="26"/>
    </w:rPr>
  </w:style>
  <w:style w:type="paragraph" w:customStyle="1" w:styleId="-Thng">
    <w:name w:val="- Thường"/>
    <w:basedOn w:val="abullet-"/>
    <w:rsid w:val="002A79B1"/>
    <w:pPr>
      <w:numPr>
        <w:numId w:val="0"/>
      </w:numPr>
      <w:tabs>
        <w:tab w:val="clear" w:pos="360"/>
        <w:tab w:val="left" w:pos="720"/>
      </w:tabs>
      <w:spacing w:before="60" w:after="60"/>
      <w:ind w:firstLine="360"/>
    </w:pPr>
    <w:rPr>
      <w:rFonts w:ascii="Arial" w:hAnsi="Arial"/>
      <w:sz w:val="20"/>
      <w:szCs w:val="20"/>
    </w:rPr>
  </w:style>
  <w:style w:type="paragraph" w:customStyle="1" w:styleId="-Gch">
    <w:name w:val="- Gạch"/>
    <w:basedOn w:val="ListParagraph"/>
    <w:rsid w:val="002D4FDA"/>
    <w:pPr>
      <w:tabs>
        <w:tab w:val="left" w:pos="317"/>
        <w:tab w:val="left" w:pos="550"/>
        <w:tab w:val="left" w:pos="720"/>
        <w:tab w:val="left" w:pos="1080"/>
        <w:tab w:val="left" w:pos="1245"/>
      </w:tabs>
      <w:spacing w:before="60" w:after="60" w:line="360" w:lineRule="auto"/>
      <w:ind w:left="0" w:firstLine="360"/>
      <w:jc w:val="both"/>
    </w:pPr>
    <w:rPr>
      <w:sz w:val="20"/>
      <w:szCs w:val="26"/>
      <w:lang w:val="en-US"/>
    </w:rPr>
  </w:style>
  <w:style w:type="paragraph" w:customStyle="1" w:styleId="-Tiubng">
    <w:name w:val="- Tiêu đề bảng"/>
    <w:basedOn w:val="Normal"/>
    <w:rsid w:val="002122D9"/>
    <w:pPr>
      <w:spacing w:before="60" w:after="60" w:line="360" w:lineRule="auto"/>
      <w:jc w:val="center"/>
    </w:pPr>
    <w:rPr>
      <w:rFonts w:ascii="Arial" w:hAnsi="Arial"/>
      <w:b/>
      <w:bCs/>
      <w:color w:val="000000"/>
      <w:sz w:val="20"/>
    </w:rPr>
  </w:style>
  <w:style w:type="character" w:customStyle="1" w:styleId="Heading3Char">
    <w:name w:val="Heading 3 Char"/>
    <w:aliases w:val="h3 Char,h31 Char1,h31 Char Char,Section Header3 Char,Heading 3 Char Char Char,tieude 3 Char,H3 Char,d Char,Level 1 - 1 Char,Section title Char,I.1. Char,Heading 3 tv Char,underlined Heading Char,proj3 Char,proj31 Char,proj32 Char,l3 Char"/>
    <w:basedOn w:val="DefaultParagraphFont"/>
    <w:link w:val="Heading3"/>
    <w:rsid w:val="00FB076F"/>
    <w:rPr>
      <w:rFonts w:cs="Arial"/>
      <w:b/>
      <w:bCs/>
      <w:sz w:val="28"/>
      <w:szCs w:val="28"/>
    </w:rPr>
  </w:style>
  <w:style w:type="character" w:customStyle="1" w:styleId="Heading5Char">
    <w:name w:val="Heading 5 Char"/>
    <w:aliases w:val="Heading 5(unused) Char,Heading5 Char,Heading51 Char,Heading52 Char,Heading511 Char,Heading53 Char,Heading512 Char,5 Char,H5-Heading 5 Char,h5 Char,l5 Char,heading5 Char,Heading54 Char,Heading513 Char,Heading521 Char,Heading5111 Char"/>
    <w:basedOn w:val="DefaultParagraphFont"/>
    <w:link w:val="Heading5"/>
    <w:rsid w:val="00FB076F"/>
    <w:rPr>
      <w:b/>
      <w:bCs/>
      <w:iCs/>
      <w:sz w:val="26"/>
      <w:szCs w:val="26"/>
    </w:rPr>
  </w:style>
  <w:style w:type="paragraph" w:customStyle="1" w:styleId="-bng">
    <w:name w:val="- bảng"/>
    <w:basedOn w:val="ListParagraph"/>
    <w:rsid w:val="00EA3731"/>
    <w:pPr>
      <w:numPr>
        <w:numId w:val="16"/>
      </w:numPr>
      <w:tabs>
        <w:tab w:val="left" w:pos="317"/>
        <w:tab w:val="num" w:pos="360"/>
        <w:tab w:val="left" w:pos="550"/>
        <w:tab w:val="left" w:pos="1080"/>
      </w:tabs>
      <w:spacing w:before="0" w:after="0" w:line="360" w:lineRule="auto"/>
      <w:ind w:firstLine="0"/>
    </w:pPr>
    <w:rPr>
      <w:color w:val="000000"/>
      <w:sz w:val="20"/>
      <w:szCs w:val="20"/>
    </w:rPr>
  </w:style>
  <w:style w:type="character" w:customStyle="1" w:styleId="Heading4Char">
    <w:name w:val="Heading 4 Char"/>
    <w:aliases w:val="h4 Char Char,h41 Char Char Char Char Char,h4 Char1,h41 Char,h41 + Character s... Char,Heading 4 Char Char Char Char Char Char Char Char Char,h41 + Character s Char,Heading 3 Cha... Char,Heading4 Char,Heading41 Char,Heading42 Char,4 Char"/>
    <w:basedOn w:val="DefaultParagraphFont"/>
    <w:link w:val="Heading4"/>
    <w:rsid w:val="00A02FD2"/>
    <w:rPr>
      <w:b/>
      <w:bCs/>
      <w:sz w:val="26"/>
      <w:szCs w:val="26"/>
    </w:rPr>
  </w:style>
  <w:style w:type="paragraph" w:styleId="NoSpacing">
    <w:name w:val="No Spacing"/>
    <w:uiPriority w:val="1"/>
    <w:qFormat/>
    <w:rsid w:val="00E22150"/>
    <w:pPr>
      <w:spacing w:line="360" w:lineRule="auto"/>
    </w:pPr>
    <w:rPr>
      <w:rFonts w:eastAsia="PMingLiU"/>
      <w:sz w:val="24"/>
      <w:szCs w:val="24"/>
      <w:lang w:eastAsia="zh-TW"/>
    </w:rPr>
  </w:style>
  <w:style w:type="paragraph" w:customStyle="1" w:styleId="StyleNormalsampleBefore6pt">
    <w:name w:val="Style Normal sample + Before:  6 pt"/>
    <w:basedOn w:val="Normal"/>
    <w:rsid w:val="00120098"/>
    <w:pPr>
      <w:spacing w:after="0" w:line="360" w:lineRule="auto"/>
      <w:ind w:left="432"/>
      <w:jc w:val="both"/>
    </w:pPr>
    <w:rPr>
      <w:rFonts w:ascii="Arial" w:eastAsia="MS Mincho" w:hAnsi="Arial"/>
      <w:i/>
      <w:iCs/>
      <w:kern w:val="32"/>
      <w:sz w:val="20"/>
      <w:lang w:eastAsia="ja-JP"/>
    </w:rPr>
  </w:style>
  <w:style w:type="paragraph" w:customStyle="1" w:styleId="Tabletext">
    <w:name w:val="Tabletext"/>
    <w:basedOn w:val="Normal"/>
    <w:rsid w:val="00120098"/>
    <w:pPr>
      <w:keepNext/>
      <w:widowControl w:val="0"/>
      <w:tabs>
        <w:tab w:val="left" w:pos="720"/>
      </w:tabs>
      <w:spacing w:before="100" w:beforeAutospacing="1" w:after="0" w:line="300" w:lineRule="atLeast"/>
      <w:jc w:val="both"/>
    </w:pPr>
    <w:rPr>
      <w:rFonts w:ascii="Arial" w:hAnsi="Arial"/>
      <w:sz w:val="20"/>
    </w:rPr>
  </w:style>
  <w:style w:type="paragraph" w:customStyle="1" w:styleId="StyleBodyTextLeft038">
    <w:name w:val="Style Body Text + Left:  0.38&quot;"/>
    <w:basedOn w:val="BodyText"/>
    <w:rsid w:val="00120098"/>
    <w:pPr>
      <w:keepLines/>
      <w:widowControl w:val="0"/>
      <w:tabs>
        <w:tab w:val="left" w:pos="720"/>
      </w:tabs>
      <w:spacing w:after="0" w:line="360" w:lineRule="auto"/>
      <w:ind w:left="547"/>
      <w:jc w:val="both"/>
    </w:pPr>
    <w:rPr>
      <w:rFonts w:ascii="Arial" w:hAnsi="Arial"/>
      <w:sz w:val="20"/>
    </w:rPr>
  </w:style>
  <w:style w:type="paragraph" w:styleId="BodyText">
    <w:name w:val="Body Text"/>
    <w:aliases w:val="Body Text Char1,Body Text trung Char Char Char Char Char Char Char Char Char Char Char Char Char Char Char Char Char Char Char Char Char Char Char Char Char"/>
    <w:basedOn w:val="Normal"/>
    <w:link w:val="BodyTextChar"/>
    <w:unhideWhenUsed/>
    <w:rsid w:val="00120098"/>
  </w:style>
  <w:style w:type="character" w:customStyle="1" w:styleId="BodyTextChar">
    <w:name w:val="Body Text Char"/>
    <w:aliases w:val="Body Text Char1 Char,Body Text trung Char Char Char Char Char Char Char Char Char Char Char Char Char Char Char Char Char Char Char Char Char Char Char Char Char Char"/>
    <w:basedOn w:val="DefaultParagraphFont"/>
    <w:link w:val="BodyText"/>
    <w:rsid w:val="00120098"/>
    <w:rPr>
      <w:sz w:val="26"/>
    </w:rPr>
  </w:style>
  <w:style w:type="paragraph" w:styleId="TOCHeading">
    <w:name w:val="TOC Heading"/>
    <w:basedOn w:val="Heading1"/>
    <w:next w:val="Normal"/>
    <w:uiPriority w:val="39"/>
    <w:unhideWhenUsed/>
    <w:qFormat/>
    <w:rsid w:val="00120098"/>
    <w:pPr>
      <w:keepNext/>
      <w:keepLines/>
      <w:numPr>
        <w:numId w:val="0"/>
      </w:numPr>
      <w:spacing w:after="0"/>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Heading1Char">
    <w:name w:val="Heading 1 Char"/>
    <w:aliases w:val="Heading 1(Report Only) Char,Chapter Char,Heading 1(Report Only)1 Char,Chapter1 Char,H1 Char,DO NOT USE_h1 Char,Level 1 Topic Heading Char,h1 Char,Document Header1 Char,l1 Char,level 1 heading Char,contents Char,proj Char,proj1 Char,h Char"/>
    <w:basedOn w:val="DefaultParagraphFont"/>
    <w:link w:val="Heading1"/>
    <w:rsid w:val="00120098"/>
    <w:rPr>
      <w:rFonts w:cs="Arial"/>
      <w:b/>
      <w:bCs/>
      <w:kern w:val="32"/>
      <w:sz w:val="28"/>
      <w:szCs w:val="28"/>
    </w:rPr>
  </w:style>
  <w:style w:type="character" w:customStyle="1" w:styleId="Heading6Char">
    <w:name w:val="Heading 6 Char"/>
    <w:aliases w:val="L6 Char,Heading 6(unused) Char,H6 Char,Heading6 Char,Heading61 Char,Heading62 Char,Heading611 Char,Heading63 Char,Heading612 Char,6 Char,h6 Char,Requirement Char,Heading64 Char,Heading613 Char,Heading621 Char,Heading6111 Char,61 Char"/>
    <w:basedOn w:val="DefaultParagraphFont"/>
    <w:link w:val="Heading6"/>
    <w:rsid w:val="00120098"/>
    <w:rPr>
      <w:bCs/>
      <w:i/>
      <w:sz w:val="26"/>
      <w:szCs w:val="26"/>
    </w:rPr>
  </w:style>
  <w:style w:type="character" w:customStyle="1" w:styleId="Heading7Char">
    <w:name w:val="Heading 7 Char"/>
    <w:aliases w:val="Heading 7(unused) Char,L7 Char,7 Char,Legal Level 1.1. Char,-abc Char"/>
    <w:basedOn w:val="DefaultParagraphFont"/>
    <w:link w:val="Heading7"/>
    <w:rsid w:val="00120098"/>
    <w:rPr>
      <w:szCs w:val="24"/>
    </w:rPr>
  </w:style>
  <w:style w:type="character" w:customStyle="1" w:styleId="Heading8Char">
    <w:name w:val="Heading 8 Char"/>
    <w:basedOn w:val="DefaultParagraphFont"/>
    <w:link w:val="Heading8"/>
    <w:rsid w:val="00120098"/>
    <w:rPr>
      <w:sz w:val="26"/>
    </w:rPr>
  </w:style>
  <w:style w:type="character" w:customStyle="1" w:styleId="Heading9Char">
    <w:name w:val="Heading 9 Char"/>
    <w:basedOn w:val="DefaultParagraphFont"/>
    <w:link w:val="Heading9"/>
    <w:rsid w:val="00120098"/>
    <w:rPr>
      <w:sz w:val="26"/>
    </w:rPr>
  </w:style>
  <w:style w:type="paragraph" w:customStyle="1" w:styleId="Default">
    <w:name w:val="Default"/>
    <w:rsid w:val="00120098"/>
    <w:pPr>
      <w:autoSpaceDE w:val="0"/>
      <w:autoSpaceDN w:val="0"/>
      <w:adjustRightInd w:val="0"/>
    </w:pPr>
    <w:rPr>
      <w:rFonts w:eastAsia="Calibri"/>
      <w:color w:val="000000"/>
      <w:sz w:val="24"/>
      <w:szCs w:val="24"/>
    </w:rPr>
  </w:style>
  <w:style w:type="character" w:customStyle="1" w:styleId="HeaderChar">
    <w:name w:val="Header Char"/>
    <w:aliases w:val="header odd Char"/>
    <w:basedOn w:val="DefaultParagraphFont"/>
    <w:link w:val="Header"/>
    <w:rsid w:val="00120098"/>
    <w:rPr>
      <w:sz w:val="26"/>
    </w:rPr>
  </w:style>
  <w:style w:type="paragraph" w:customStyle="1" w:styleId="Normal1">
    <w:name w:val="Normal1"/>
    <w:basedOn w:val="Normal"/>
    <w:link w:val="Normal1Char"/>
    <w:autoRedefine/>
    <w:rsid w:val="00120098"/>
    <w:pPr>
      <w:keepNext/>
      <w:suppressLineNumbers/>
      <w:tabs>
        <w:tab w:val="left" w:pos="0"/>
      </w:tabs>
      <w:suppressAutoHyphens/>
      <w:spacing w:after="0" w:line="312" w:lineRule="auto"/>
    </w:pPr>
    <w:rPr>
      <w:iCs/>
      <w:snapToGrid w:val="0"/>
      <w:sz w:val="24"/>
      <w:szCs w:val="24"/>
      <w:lang w:val="nl-NL" w:eastAsia="x-none"/>
    </w:rPr>
  </w:style>
  <w:style w:type="character" w:customStyle="1" w:styleId="Normal1Char">
    <w:name w:val="Normal1 Char"/>
    <w:link w:val="Normal1"/>
    <w:rsid w:val="00120098"/>
    <w:rPr>
      <w:iCs/>
      <w:snapToGrid w:val="0"/>
      <w:sz w:val="24"/>
      <w:szCs w:val="24"/>
      <w:lang w:val="nl-NL" w:eastAsia="x-none"/>
    </w:rPr>
  </w:style>
  <w:style w:type="paragraph" w:customStyle="1" w:styleId="TableHeading">
    <w:name w:val="Table Heading"/>
    <w:basedOn w:val="TableText0"/>
    <w:rsid w:val="00120098"/>
    <w:pPr>
      <w:spacing w:before="120" w:after="120"/>
      <w:jc w:val="center"/>
    </w:pPr>
    <w:rPr>
      <w:b/>
    </w:rPr>
  </w:style>
  <w:style w:type="paragraph" w:customStyle="1" w:styleId="TableText0">
    <w:name w:val="Table Text"/>
    <w:basedOn w:val="Normal"/>
    <w:link w:val="TableTextChar1"/>
    <w:rsid w:val="00120098"/>
    <w:pPr>
      <w:keepLines/>
      <w:spacing w:before="0" w:after="0"/>
    </w:pPr>
    <w:rPr>
      <w:sz w:val="24"/>
      <w:lang w:val="x-none" w:eastAsia="x-none"/>
    </w:rPr>
  </w:style>
  <w:style w:type="character" w:customStyle="1" w:styleId="TableTextChar1">
    <w:name w:val="Table Text Char1"/>
    <w:link w:val="TableText0"/>
    <w:rsid w:val="00120098"/>
    <w:rPr>
      <w:sz w:val="24"/>
      <w:lang w:val="x-none" w:eastAsia="x-none"/>
    </w:rPr>
  </w:style>
  <w:style w:type="character" w:customStyle="1" w:styleId="SRSNORMALChar">
    <w:name w:val="SRS_NORMAL Char"/>
    <w:basedOn w:val="DefaultParagraphFont"/>
    <w:link w:val="SRSNORMAL"/>
    <w:locked/>
    <w:rsid w:val="00120098"/>
    <w:rPr>
      <w:sz w:val="26"/>
      <w:szCs w:val="26"/>
    </w:rPr>
  </w:style>
  <w:style w:type="paragraph" w:customStyle="1" w:styleId="SRSNORMAL">
    <w:name w:val="SRS_NORMAL"/>
    <w:basedOn w:val="ListParagraph"/>
    <w:link w:val="SRSNORMALChar"/>
    <w:autoRedefine/>
    <w:qFormat/>
    <w:rsid w:val="00120098"/>
    <w:pPr>
      <w:spacing w:after="120" w:line="340" w:lineRule="atLeast"/>
      <w:ind w:left="0"/>
      <w:jc w:val="both"/>
    </w:pPr>
    <w:rPr>
      <w:rFonts w:ascii="Times New Roman" w:hAnsi="Times New Roman"/>
      <w:sz w:val="26"/>
      <w:szCs w:val="26"/>
      <w:lang w:val="en-US"/>
    </w:rPr>
  </w:style>
  <w:style w:type="character" w:customStyle="1" w:styleId="AutoNumDescriptionChar">
    <w:name w:val="AutoNum_Description Char"/>
    <w:basedOn w:val="DefaultParagraphFont"/>
    <w:link w:val="AutoNumDescription"/>
    <w:locked/>
    <w:rsid w:val="00120098"/>
    <w:rPr>
      <w:sz w:val="26"/>
      <w:szCs w:val="26"/>
    </w:rPr>
  </w:style>
  <w:style w:type="paragraph" w:customStyle="1" w:styleId="AutoNumDescription">
    <w:name w:val="AutoNum_Description"/>
    <w:basedOn w:val="ListParagraph"/>
    <w:link w:val="AutoNumDescriptionChar"/>
    <w:qFormat/>
    <w:rsid w:val="00120098"/>
    <w:pPr>
      <w:spacing w:after="120" w:line="340" w:lineRule="atLeast"/>
      <w:ind w:left="0"/>
      <w:jc w:val="both"/>
    </w:pPr>
    <w:rPr>
      <w:rFonts w:ascii="Times New Roman" w:hAnsi="Times New Roman"/>
      <w:sz w:val="26"/>
      <w:szCs w:val="26"/>
      <w:lang w:val="en-US"/>
    </w:rPr>
  </w:style>
  <w:style w:type="numbering" w:customStyle="1" w:styleId="Style1">
    <w:name w:val="Style1"/>
    <w:uiPriority w:val="99"/>
    <w:rsid w:val="00120098"/>
    <w:pPr>
      <w:numPr>
        <w:numId w:val="17"/>
      </w:numPr>
    </w:pPr>
  </w:style>
  <w:style w:type="numbering" w:customStyle="1" w:styleId="Style2">
    <w:name w:val="Style2"/>
    <w:uiPriority w:val="99"/>
    <w:rsid w:val="00120098"/>
    <w:pPr>
      <w:numPr>
        <w:numId w:val="18"/>
      </w:numPr>
    </w:pPr>
  </w:style>
  <w:style w:type="numbering" w:customStyle="1" w:styleId="Style4">
    <w:name w:val="Style4"/>
    <w:uiPriority w:val="99"/>
    <w:rsid w:val="00120098"/>
    <w:pPr>
      <w:numPr>
        <w:numId w:val="19"/>
      </w:numPr>
    </w:pPr>
  </w:style>
  <w:style w:type="numbering" w:customStyle="1" w:styleId="Style5">
    <w:name w:val="Style5"/>
    <w:uiPriority w:val="99"/>
    <w:rsid w:val="00120098"/>
    <w:pPr>
      <w:numPr>
        <w:numId w:val="20"/>
      </w:numPr>
    </w:pPr>
  </w:style>
  <w:style w:type="numbering" w:customStyle="1" w:styleId="Style3">
    <w:name w:val="Style3"/>
    <w:uiPriority w:val="99"/>
    <w:rsid w:val="00120098"/>
    <w:pPr>
      <w:numPr>
        <w:numId w:val="21"/>
      </w:numPr>
    </w:pPr>
  </w:style>
  <w:style w:type="numbering" w:customStyle="1" w:styleId="Style7">
    <w:name w:val="Style7"/>
    <w:uiPriority w:val="99"/>
    <w:rsid w:val="00120098"/>
    <w:pPr>
      <w:numPr>
        <w:numId w:val="22"/>
      </w:numPr>
    </w:pPr>
  </w:style>
  <w:style w:type="numbering" w:customStyle="1" w:styleId="Style8">
    <w:name w:val="Style8"/>
    <w:uiPriority w:val="99"/>
    <w:rsid w:val="00120098"/>
    <w:pPr>
      <w:numPr>
        <w:numId w:val="23"/>
      </w:numPr>
    </w:pPr>
  </w:style>
  <w:style w:type="numbering" w:customStyle="1" w:styleId="Style9">
    <w:name w:val="Style9"/>
    <w:uiPriority w:val="99"/>
    <w:rsid w:val="00120098"/>
    <w:pPr>
      <w:numPr>
        <w:numId w:val="24"/>
      </w:numPr>
    </w:pPr>
  </w:style>
  <w:style w:type="numbering" w:customStyle="1" w:styleId="Style6">
    <w:name w:val="Style6"/>
    <w:uiPriority w:val="99"/>
    <w:rsid w:val="00120098"/>
    <w:pPr>
      <w:numPr>
        <w:numId w:val="25"/>
      </w:numPr>
    </w:pPr>
  </w:style>
  <w:style w:type="numbering" w:customStyle="1" w:styleId="Style11">
    <w:name w:val="Style11"/>
    <w:uiPriority w:val="99"/>
    <w:rsid w:val="00120098"/>
    <w:pPr>
      <w:numPr>
        <w:numId w:val="26"/>
      </w:numPr>
    </w:pPr>
  </w:style>
  <w:style w:type="numbering" w:customStyle="1" w:styleId="Style12">
    <w:name w:val="Style12"/>
    <w:uiPriority w:val="99"/>
    <w:rsid w:val="00120098"/>
    <w:pPr>
      <w:numPr>
        <w:numId w:val="27"/>
      </w:numPr>
    </w:pPr>
  </w:style>
  <w:style w:type="numbering" w:customStyle="1" w:styleId="Style13">
    <w:name w:val="Style13"/>
    <w:uiPriority w:val="99"/>
    <w:rsid w:val="00120098"/>
    <w:pPr>
      <w:numPr>
        <w:numId w:val="28"/>
      </w:numPr>
    </w:pPr>
  </w:style>
  <w:style w:type="numbering" w:customStyle="1" w:styleId="Style15">
    <w:name w:val="Style15"/>
    <w:uiPriority w:val="99"/>
    <w:rsid w:val="00120098"/>
    <w:pPr>
      <w:numPr>
        <w:numId w:val="29"/>
      </w:numPr>
    </w:pPr>
  </w:style>
  <w:style w:type="numbering" w:customStyle="1" w:styleId="Style10">
    <w:name w:val="Style10"/>
    <w:uiPriority w:val="99"/>
    <w:rsid w:val="00120098"/>
    <w:pPr>
      <w:numPr>
        <w:numId w:val="30"/>
      </w:numPr>
    </w:pPr>
  </w:style>
  <w:style w:type="numbering" w:customStyle="1" w:styleId="Style20">
    <w:name w:val="Style20"/>
    <w:uiPriority w:val="99"/>
    <w:rsid w:val="00120098"/>
    <w:pPr>
      <w:numPr>
        <w:numId w:val="31"/>
      </w:numPr>
    </w:pPr>
  </w:style>
  <w:style w:type="numbering" w:customStyle="1" w:styleId="Style30">
    <w:name w:val="Style30"/>
    <w:uiPriority w:val="99"/>
    <w:rsid w:val="00120098"/>
    <w:pPr>
      <w:numPr>
        <w:numId w:val="32"/>
      </w:numPr>
    </w:pPr>
  </w:style>
  <w:style w:type="paragraph" w:customStyle="1" w:styleId="tvo-title">
    <w:name w:val="tvo-title"/>
    <w:basedOn w:val="Title"/>
    <w:rsid w:val="004072A6"/>
    <w:pPr>
      <w:spacing w:before="2040" w:after="2040" w:line="240" w:lineRule="auto"/>
    </w:pPr>
    <w:rPr>
      <w:rFonts w:eastAsia="Times New Roman" w:cs="Arial"/>
      <w:caps/>
      <w:color w:val="000080"/>
      <w:sz w:val="48"/>
      <w:szCs w:val="36"/>
      <w:lang w:eastAsia="en-US"/>
    </w:rPr>
  </w:style>
  <w:style w:type="paragraph" w:styleId="Title">
    <w:name w:val="Title"/>
    <w:basedOn w:val="Normal"/>
    <w:next w:val="Normal"/>
    <w:link w:val="TitleChar"/>
    <w:qFormat/>
    <w:rsid w:val="004072A6"/>
    <w:pPr>
      <w:spacing w:before="240" w:after="60" w:line="276" w:lineRule="auto"/>
      <w:jc w:val="center"/>
      <w:outlineLvl w:val="0"/>
    </w:pPr>
    <w:rPr>
      <w:rFonts w:ascii="Arial" w:eastAsia="PMingLiU" w:hAnsi="Arial"/>
      <w:b/>
      <w:bCs/>
      <w:kern w:val="28"/>
      <w:sz w:val="32"/>
      <w:szCs w:val="32"/>
      <w:lang w:val="x-none" w:eastAsia="x-none"/>
    </w:rPr>
  </w:style>
  <w:style w:type="character" w:customStyle="1" w:styleId="TitleChar">
    <w:name w:val="Title Char"/>
    <w:basedOn w:val="DefaultParagraphFont"/>
    <w:link w:val="Title"/>
    <w:rsid w:val="004072A6"/>
    <w:rPr>
      <w:rFonts w:ascii="Arial" w:eastAsia="PMingLiU" w:hAnsi="Arial"/>
      <w:b/>
      <w:bCs/>
      <w:kern w:val="28"/>
      <w:sz w:val="32"/>
      <w:szCs w:val="32"/>
      <w:lang w:val="x-none" w:eastAsia="x-none"/>
    </w:rPr>
  </w:style>
  <w:style w:type="paragraph" w:customStyle="1" w:styleId="tvo-titleright">
    <w:name w:val="tvo-titleright"/>
    <w:basedOn w:val="Title"/>
    <w:rsid w:val="004072A6"/>
    <w:pPr>
      <w:spacing w:line="240" w:lineRule="auto"/>
      <w:jc w:val="right"/>
    </w:pPr>
    <w:rPr>
      <w:rFonts w:eastAsia="Times New Roman"/>
      <w:color w:val="000080"/>
      <w:szCs w:val="20"/>
      <w:lang w:eastAsia="en-US"/>
    </w:rPr>
  </w:style>
  <w:style w:type="paragraph" w:customStyle="1" w:styleId="tvo-boldcenter">
    <w:name w:val="tvo-boldcenter"/>
    <w:basedOn w:val="Normal"/>
    <w:autoRedefine/>
    <w:rsid w:val="004072A6"/>
    <w:pPr>
      <w:spacing w:after="0"/>
      <w:jc w:val="center"/>
    </w:pPr>
    <w:rPr>
      <w:rFonts w:ascii="Tahoma" w:hAnsi="Tahoma"/>
      <w:b/>
      <w:sz w:val="18"/>
      <w:szCs w:val="24"/>
    </w:rPr>
  </w:style>
  <w:style w:type="paragraph" w:customStyle="1" w:styleId="tvo-boldleft">
    <w:name w:val="tvo-boldleft"/>
    <w:basedOn w:val="Normal"/>
    <w:autoRedefine/>
    <w:rsid w:val="004072A6"/>
    <w:pPr>
      <w:spacing w:after="0"/>
      <w:jc w:val="both"/>
    </w:pPr>
    <w:rPr>
      <w:rFonts w:ascii="Tahoma" w:hAnsi="Tahoma"/>
      <w:b/>
      <w:sz w:val="18"/>
      <w:szCs w:val="24"/>
    </w:rPr>
  </w:style>
  <w:style w:type="paragraph" w:styleId="NormalIndent">
    <w:name w:val="Normal Indent"/>
    <w:basedOn w:val="Normal"/>
    <w:autoRedefine/>
    <w:rsid w:val="004072A6"/>
    <w:pPr>
      <w:widowControl w:val="0"/>
      <w:spacing w:after="0"/>
      <w:ind w:left="900" w:right="14"/>
      <w:jc w:val="both"/>
    </w:pPr>
    <w:rPr>
      <w:rFonts w:ascii="Arial" w:eastAsia="MS Mincho" w:hAnsi="Arial"/>
      <w:snapToGrid w:val="0"/>
      <w:sz w:val="22"/>
      <w:szCs w:val="24"/>
    </w:rPr>
  </w:style>
  <w:style w:type="paragraph" w:styleId="PlainText">
    <w:name w:val="Plain Text"/>
    <w:basedOn w:val="Normal"/>
    <w:link w:val="PlainTextChar"/>
    <w:uiPriority w:val="99"/>
    <w:semiHidden/>
    <w:unhideWhenUsed/>
    <w:rsid w:val="004072A6"/>
    <w:pPr>
      <w:spacing w:after="0"/>
      <w:jc w:val="both"/>
    </w:pPr>
    <w:rPr>
      <w:rFonts w:ascii="Arial" w:eastAsia="PMingLiU" w:hAnsi="Arial"/>
      <w:sz w:val="20"/>
      <w:lang w:val="x-none" w:eastAsia="x-none"/>
    </w:rPr>
  </w:style>
  <w:style w:type="character" w:customStyle="1" w:styleId="PlainTextChar">
    <w:name w:val="Plain Text Char"/>
    <w:basedOn w:val="DefaultParagraphFont"/>
    <w:link w:val="PlainText"/>
    <w:uiPriority w:val="99"/>
    <w:semiHidden/>
    <w:rsid w:val="004072A6"/>
    <w:rPr>
      <w:rFonts w:ascii="Arial" w:eastAsia="PMingLiU" w:hAnsi="Arial"/>
      <w:lang w:val="x-none" w:eastAsia="x-none"/>
    </w:rPr>
  </w:style>
  <w:style w:type="paragraph" w:customStyle="1" w:styleId="CharCharCharChar">
    <w:name w:val="Char Char Char Char"/>
    <w:basedOn w:val="Normal"/>
    <w:rsid w:val="004072A6"/>
    <w:pPr>
      <w:spacing w:before="60" w:after="160" w:line="240" w:lineRule="exact"/>
      <w:jc w:val="both"/>
    </w:pPr>
    <w:rPr>
      <w:rFonts w:ascii="Verdana" w:hAnsi="Verdana" w:cs="Verdana"/>
      <w:color w:val="000000"/>
      <w:sz w:val="20"/>
    </w:rPr>
  </w:style>
  <w:style w:type="character" w:customStyle="1" w:styleId="hps">
    <w:name w:val="hps"/>
    <w:basedOn w:val="DefaultParagraphFont"/>
    <w:rsid w:val="004072A6"/>
  </w:style>
  <w:style w:type="paragraph" w:customStyle="1" w:styleId="Minus2">
    <w:name w:val="Minus2"/>
    <w:basedOn w:val="Normal"/>
    <w:rsid w:val="004072A6"/>
    <w:pPr>
      <w:jc w:val="both"/>
    </w:pPr>
    <w:rPr>
      <w:rFonts w:ascii="Arial" w:hAnsi="Arial"/>
      <w:sz w:val="22"/>
      <w:szCs w:val="24"/>
    </w:rPr>
  </w:style>
  <w:style w:type="paragraph" w:customStyle="1" w:styleId="tvPname">
    <w:name w:val="tvPname"/>
    <w:basedOn w:val="Normal"/>
    <w:qFormat/>
    <w:rsid w:val="004072A6"/>
    <w:pPr>
      <w:widowControl w:val="0"/>
      <w:spacing w:before="3000" w:after="0" w:line="360" w:lineRule="auto"/>
      <w:jc w:val="center"/>
    </w:pPr>
    <w:rPr>
      <w:rFonts w:ascii="Arial" w:hAnsi="Arial"/>
      <w:b/>
      <w:bCs/>
      <w:color w:val="003300"/>
      <w:spacing w:val="30"/>
      <w:sz w:val="40"/>
      <w:szCs w:val="32"/>
    </w:rPr>
  </w:style>
  <w:style w:type="paragraph" w:styleId="EndnoteText">
    <w:name w:val="endnote text"/>
    <w:basedOn w:val="Normal"/>
    <w:link w:val="EndnoteTextChar"/>
    <w:uiPriority w:val="99"/>
    <w:semiHidden/>
    <w:unhideWhenUsed/>
    <w:rsid w:val="004072A6"/>
    <w:pPr>
      <w:spacing w:before="0" w:after="0"/>
      <w:jc w:val="both"/>
    </w:pPr>
    <w:rPr>
      <w:rFonts w:ascii="Arial" w:eastAsia="PMingLiU" w:hAnsi="Arial"/>
      <w:sz w:val="20"/>
      <w:lang w:eastAsia="zh-TW"/>
    </w:rPr>
  </w:style>
  <w:style w:type="character" w:customStyle="1" w:styleId="EndnoteTextChar">
    <w:name w:val="Endnote Text Char"/>
    <w:basedOn w:val="DefaultParagraphFont"/>
    <w:link w:val="EndnoteText"/>
    <w:uiPriority w:val="99"/>
    <w:semiHidden/>
    <w:rsid w:val="004072A6"/>
    <w:rPr>
      <w:rFonts w:ascii="Arial" w:eastAsia="PMingLiU" w:hAnsi="Arial"/>
      <w:lang w:eastAsia="zh-TW"/>
    </w:rPr>
  </w:style>
  <w:style w:type="character" w:styleId="EndnoteReference">
    <w:name w:val="endnote reference"/>
    <w:basedOn w:val="DefaultParagraphFont"/>
    <w:uiPriority w:val="99"/>
    <w:semiHidden/>
    <w:unhideWhenUsed/>
    <w:rsid w:val="004072A6"/>
    <w:rPr>
      <w:vertAlign w:val="superscript"/>
    </w:rPr>
  </w:style>
  <w:style w:type="character" w:customStyle="1" w:styleId="FootnoteTextChar">
    <w:name w:val="Footnote Text Char"/>
    <w:basedOn w:val="DefaultParagraphFont"/>
    <w:link w:val="FootnoteText"/>
    <w:semiHidden/>
    <w:rsid w:val="004072A6"/>
  </w:style>
  <w:style w:type="character" w:customStyle="1" w:styleId="UnresolvedMention1">
    <w:name w:val="Unresolved Mention1"/>
    <w:basedOn w:val="DefaultParagraphFont"/>
    <w:uiPriority w:val="99"/>
    <w:semiHidden/>
    <w:unhideWhenUsed/>
    <w:rsid w:val="004072A6"/>
    <w:rPr>
      <w:color w:val="808080"/>
      <w:shd w:val="clear" w:color="auto" w:fill="E6E6E6"/>
    </w:rPr>
  </w:style>
  <w:style w:type="character" w:customStyle="1" w:styleId="UnresolvedMention2">
    <w:name w:val="Unresolved Mention2"/>
    <w:basedOn w:val="DefaultParagraphFont"/>
    <w:uiPriority w:val="99"/>
    <w:semiHidden/>
    <w:unhideWhenUsed/>
    <w:rsid w:val="00794E09"/>
    <w:rPr>
      <w:color w:val="808080"/>
      <w:shd w:val="clear" w:color="auto" w:fill="E6E6E6"/>
    </w:rPr>
  </w:style>
  <w:style w:type="character" w:styleId="UnresolvedMention">
    <w:name w:val="Unresolved Mention"/>
    <w:basedOn w:val="DefaultParagraphFont"/>
    <w:uiPriority w:val="99"/>
    <w:semiHidden/>
    <w:unhideWhenUsed/>
    <w:rsid w:val="00AF780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757426">
      <w:bodyDiv w:val="1"/>
      <w:marLeft w:val="0"/>
      <w:marRight w:val="0"/>
      <w:marTop w:val="0"/>
      <w:marBottom w:val="0"/>
      <w:divBdr>
        <w:top w:val="none" w:sz="0" w:space="0" w:color="auto"/>
        <w:left w:val="none" w:sz="0" w:space="0" w:color="auto"/>
        <w:bottom w:val="none" w:sz="0" w:space="0" w:color="auto"/>
        <w:right w:val="none" w:sz="0" w:space="0" w:color="auto"/>
      </w:divBdr>
      <w:divsChild>
        <w:div w:id="242299925">
          <w:marLeft w:val="0"/>
          <w:marRight w:val="0"/>
          <w:marTop w:val="0"/>
          <w:marBottom w:val="0"/>
          <w:divBdr>
            <w:top w:val="none" w:sz="0" w:space="0" w:color="auto"/>
            <w:left w:val="none" w:sz="0" w:space="0" w:color="auto"/>
            <w:bottom w:val="none" w:sz="0" w:space="0" w:color="auto"/>
            <w:right w:val="none" w:sz="0" w:space="0" w:color="auto"/>
          </w:divBdr>
        </w:div>
      </w:divsChild>
    </w:div>
    <w:div w:id="391971787">
      <w:bodyDiv w:val="1"/>
      <w:marLeft w:val="0"/>
      <w:marRight w:val="0"/>
      <w:marTop w:val="0"/>
      <w:marBottom w:val="0"/>
      <w:divBdr>
        <w:top w:val="none" w:sz="0" w:space="0" w:color="auto"/>
        <w:left w:val="none" w:sz="0" w:space="0" w:color="auto"/>
        <w:bottom w:val="none" w:sz="0" w:space="0" w:color="auto"/>
        <w:right w:val="none" w:sz="0" w:space="0" w:color="auto"/>
      </w:divBdr>
    </w:div>
    <w:div w:id="404376281">
      <w:bodyDiv w:val="1"/>
      <w:marLeft w:val="0"/>
      <w:marRight w:val="0"/>
      <w:marTop w:val="0"/>
      <w:marBottom w:val="0"/>
      <w:divBdr>
        <w:top w:val="none" w:sz="0" w:space="0" w:color="auto"/>
        <w:left w:val="none" w:sz="0" w:space="0" w:color="auto"/>
        <w:bottom w:val="none" w:sz="0" w:space="0" w:color="auto"/>
        <w:right w:val="none" w:sz="0" w:space="0" w:color="auto"/>
      </w:divBdr>
      <w:divsChild>
        <w:div w:id="2064333546">
          <w:marLeft w:val="0"/>
          <w:marRight w:val="0"/>
          <w:marTop w:val="0"/>
          <w:marBottom w:val="0"/>
          <w:divBdr>
            <w:top w:val="none" w:sz="0" w:space="0" w:color="auto"/>
            <w:left w:val="none" w:sz="0" w:space="0" w:color="auto"/>
            <w:bottom w:val="none" w:sz="0" w:space="0" w:color="auto"/>
            <w:right w:val="none" w:sz="0" w:space="0" w:color="auto"/>
          </w:divBdr>
        </w:div>
      </w:divsChild>
    </w:div>
    <w:div w:id="435366537">
      <w:bodyDiv w:val="1"/>
      <w:marLeft w:val="0"/>
      <w:marRight w:val="0"/>
      <w:marTop w:val="0"/>
      <w:marBottom w:val="0"/>
      <w:divBdr>
        <w:top w:val="none" w:sz="0" w:space="0" w:color="auto"/>
        <w:left w:val="none" w:sz="0" w:space="0" w:color="auto"/>
        <w:bottom w:val="none" w:sz="0" w:space="0" w:color="auto"/>
        <w:right w:val="none" w:sz="0" w:space="0" w:color="auto"/>
      </w:divBdr>
    </w:div>
    <w:div w:id="527523459">
      <w:bodyDiv w:val="1"/>
      <w:marLeft w:val="0"/>
      <w:marRight w:val="0"/>
      <w:marTop w:val="0"/>
      <w:marBottom w:val="0"/>
      <w:divBdr>
        <w:top w:val="none" w:sz="0" w:space="0" w:color="auto"/>
        <w:left w:val="none" w:sz="0" w:space="0" w:color="auto"/>
        <w:bottom w:val="none" w:sz="0" w:space="0" w:color="auto"/>
        <w:right w:val="none" w:sz="0" w:space="0" w:color="auto"/>
      </w:divBdr>
    </w:div>
    <w:div w:id="602961522">
      <w:bodyDiv w:val="1"/>
      <w:marLeft w:val="0"/>
      <w:marRight w:val="0"/>
      <w:marTop w:val="0"/>
      <w:marBottom w:val="0"/>
      <w:divBdr>
        <w:top w:val="none" w:sz="0" w:space="0" w:color="auto"/>
        <w:left w:val="none" w:sz="0" w:space="0" w:color="auto"/>
        <w:bottom w:val="none" w:sz="0" w:space="0" w:color="auto"/>
        <w:right w:val="none" w:sz="0" w:space="0" w:color="auto"/>
      </w:divBdr>
    </w:div>
    <w:div w:id="869948681">
      <w:bodyDiv w:val="1"/>
      <w:marLeft w:val="0"/>
      <w:marRight w:val="0"/>
      <w:marTop w:val="0"/>
      <w:marBottom w:val="0"/>
      <w:divBdr>
        <w:top w:val="none" w:sz="0" w:space="0" w:color="auto"/>
        <w:left w:val="none" w:sz="0" w:space="0" w:color="auto"/>
        <w:bottom w:val="none" w:sz="0" w:space="0" w:color="auto"/>
        <w:right w:val="none" w:sz="0" w:space="0" w:color="auto"/>
      </w:divBdr>
    </w:div>
    <w:div w:id="1747147051">
      <w:bodyDiv w:val="1"/>
      <w:marLeft w:val="0"/>
      <w:marRight w:val="0"/>
      <w:marTop w:val="0"/>
      <w:marBottom w:val="0"/>
      <w:divBdr>
        <w:top w:val="none" w:sz="0" w:space="0" w:color="auto"/>
        <w:left w:val="none" w:sz="0" w:space="0" w:color="auto"/>
        <w:bottom w:val="none" w:sz="0" w:space="0" w:color="auto"/>
        <w:right w:val="none" w:sz="0" w:space="0" w:color="auto"/>
      </w:divBdr>
    </w:div>
    <w:div w:id="1783765098">
      <w:bodyDiv w:val="1"/>
      <w:marLeft w:val="0"/>
      <w:marRight w:val="0"/>
      <w:marTop w:val="0"/>
      <w:marBottom w:val="0"/>
      <w:divBdr>
        <w:top w:val="none" w:sz="0" w:space="0" w:color="auto"/>
        <w:left w:val="none" w:sz="0" w:space="0" w:color="auto"/>
        <w:bottom w:val="none" w:sz="0" w:space="0" w:color="auto"/>
        <w:right w:val="none" w:sz="0" w:space="0" w:color="auto"/>
      </w:divBdr>
    </w:div>
    <w:div w:id="1983850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3.vsdx"/><Relationship Id="rId21" Type="http://schemas.openxmlformats.org/officeDocument/2006/relationships/oleObject" Target="embeddings/Microsoft_Visio_2003-2010_Drawing1.vsd"/><Relationship Id="rId42" Type="http://schemas.openxmlformats.org/officeDocument/2006/relationships/image" Target="media/image21.emf"/><Relationship Id="rId63" Type="http://schemas.openxmlformats.org/officeDocument/2006/relationships/image" Target="media/image37.png"/><Relationship Id="rId84" Type="http://schemas.openxmlformats.org/officeDocument/2006/relationships/package" Target="embeddings/Microsoft_Visio_Drawing10.vsdx"/><Relationship Id="rId138" Type="http://schemas.openxmlformats.org/officeDocument/2006/relationships/package" Target="embeddings/Microsoft_Visio_Drawing19.vsdx"/><Relationship Id="rId159" Type="http://schemas.openxmlformats.org/officeDocument/2006/relationships/package" Target="embeddings/Microsoft_Visio_Drawing26.vsdx"/><Relationship Id="rId170" Type="http://schemas.openxmlformats.org/officeDocument/2006/relationships/image" Target="media/image120.emf"/><Relationship Id="rId191" Type="http://schemas.openxmlformats.org/officeDocument/2006/relationships/image" Target="media/image135.emf"/><Relationship Id="rId205" Type="http://schemas.openxmlformats.org/officeDocument/2006/relationships/image" Target="media/image144.png"/><Relationship Id="rId226" Type="http://schemas.openxmlformats.org/officeDocument/2006/relationships/oleObject" Target="embeddings/Microsoft_Visio_2003-2010_Drawing5.vsd"/><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48.png"/><Relationship Id="rId128" Type="http://schemas.openxmlformats.org/officeDocument/2006/relationships/image" Target="media/image94.emf"/><Relationship Id="rId149" Type="http://schemas.openxmlformats.org/officeDocument/2006/relationships/image" Target="media/image106.emf"/><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13.png"/><Relationship Id="rId181" Type="http://schemas.openxmlformats.org/officeDocument/2006/relationships/image" Target="media/image127.png"/><Relationship Id="rId216" Type="http://schemas.openxmlformats.org/officeDocument/2006/relationships/image" Target="media/image152.emf"/><Relationship Id="rId237" Type="http://schemas.openxmlformats.org/officeDocument/2006/relationships/image" Target="media/image166.emf"/><Relationship Id="rId22" Type="http://schemas.openxmlformats.org/officeDocument/2006/relationships/image" Target="media/image6.emf"/><Relationship Id="rId43" Type="http://schemas.openxmlformats.org/officeDocument/2006/relationships/package" Target="embeddings/Microsoft_Visio_Drawing5.vsdx"/><Relationship Id="rId64" Type="http://schemas.openxmlformats.org/officeDocument/2006/relationships/image" Target="media/image38.png"/><Relationship Id="rId118" Type="http://schemas.openxmlformats.org/officeDocument/2006/relationships/image" Target="media/image87.png"/><Relationship Id="rId139" Type="http://schemas.openxmlformats.org/officeDocument/2006/relationships/image" Target="media/image99.png"/><Relationship Id="rId85" Type="http://schemas.openxmlformats.org/officeDocument/2006/relationships/image" Target="media/image57.png"/><Relationship Id="rId150" Type="http://schemas.openxmlformats.org/officeDocument/2006/relationships/package" Target="embeddings/Microsoft_Visio_Drawing23.vsdx"/><Relationship Id="rId171" Type="http://schemas.openxmlformats.org/officeDocument/2006/relationships/package" Target="embeddings/Microsoft_Visio_Drawing30.vsdx"/><Relationship Id="rId192" Type="http://schemas.openxmlformats.org/officeDocument/2006/relationships/package" Target="embeddings/Microsoft_Visio_Drawing36.vsdx"/><Relationship Id="rId206" Type="http://schemas.openxmlformats.org/officeDocument/2006/relationships/image" Target="media/image145.emf"/><Relationship Id="rId227" Type="http://schemas.openxmlformats.org/officeDocument/2006/relationships/image" Target="media/image159.png"/><Relationship Id="rId12" Type="http://schemas.openxmlformats.org/officeDocument/2006/relationships/header" Target="header2.xml"/><Relationship Id="rId33" Type="http://schemas.openxmlformats.org/officeDocument/2006/relationships/image" Target="media/image15.emf"/><Relationship Id="rId108" Type="http://schemas.openxmlformats.org/officeDocument/2006/relationships/image" Target="media/image78.png"/><Relationship Id="rId129" Type="http://schemas.openxmlformats.org/officeDocument/2006/relationships/package" Target="embeddings/Microsoft_Visio_Drawing17.vsdx"/><Relationship Id="rId54" Type="http://schemas.openxmlformats.org/officeDocument/2006/relationships/image" Target="media/image30.png"/><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image" Target="media/image100.emf"/><Relationship Id="rId161" Type="http://schemas.openxmlformats.org/officeDocument/2006/relationships/image" Target="media/image114.emf"/><Relationship Id="rId182" Type="http://schemas.openxmlformats.org/officeDocument/2006/relationships/image" Target="media/image128.png"/><Relationship Id="rId217" Type="http://schemas.openxmlformats.org/officeDocument/2006/relationships/oleObject" Target="embeddings/Microsoft_Visio_2003-2010_Drawing2.vsd"/><Relationship Id="rId6" Type="http://schemas.openxmlformats.org/officeDocument/2006/relationships/footnotes" Target="footnotes.xml"/><Relationship Id="rId238" Type="http://schemas.openxmlformats.org/officeDocument/2006/relationships/package" Target="embeddings/Microsoft_Visio_Drawing46.vsdx"/><Relationship Id="rId23" Type="http://schemas.openxmlformats.org/officeDocument/2006/relationships/package" Target="embeddings/Microsoft_Visio_Drawing.vsdx"/><Relationship Id="rId119" Type="http://schemas.openxmlformats.org/officeDocument/2006/relationships/image" Target="media/image88.emf"/><Relationship Id="rId44" Type="http://schemas.openxmlformats.org/officeDocument/2006/relationships/image" Target="media/image22.png"/><Relationship Id="rId65" Type="http://schemas.openxmlformats.org/officeDocument/2006/relationships/image" Target="media/image39.png"/><Relationship Id="rId86" Type="http://schemas.openxmlformats.org/officeDocument/2006/relationships/image" Target="media/image58.emf"/><Relationship Id="rId130" Type="http://schemas.openxmlformats.org/officeDocument/2006/relationships/comments" Target="comments.xml"/><Relationship Id="rId151" Type="http://schemas.openxmlformats.org/officeDocument/2006/relationships/image" Target="media/image107.png"/><Relationship Id="rId172" Type="http://schemas.openxmlformats.org/officeDocument/2006/relationships/image" Target="media/image121.png"/><Relationship Id="rId193" Type="http://schemas.openxmlformats.org/officeDocument/2006/relationships/image" Target="media/image136.png"/><Relationship Id="rId207" Type="http://schemas.openxmlformats.org/officeDocument/2006/relationships/package" Target="embeddings/Microsoft_Visio_Drawing41.vsdx"/><Relationship Id="rId228" Type="http://schemas.openxmlformats.org/officeDocument/2006/relationships/image" Target="media/image160.emf"/><Relationship Id="rId13" Type="http://schemas.openxmlformats.org/officeDocument/2006/relationships/footer" Target="footer3.xml"/><Relationship Id="rId109" Type="http://schemas.openxmlformats.org/officeDocument/2006/relationships/image" Target="media/image79.png"/><Relationship Id="rId34" Type="http://schemas.openxmlformats.org/officeDocument/2006/relationships/package" Target="embeddings/Microsoft_Visio_Drawing2.vsdx"/><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7.png"/><Relationship Id="rId120" Type="http://schemas.openxmlformats.org/officeDocument/2006/relationships/package" Target="embeddings/Microsoft_Visio_Drawing14.vsdx"/><Relationship Id="rId141" Type="http://schemas.openxmlformats.org/officeDocument/2006/relationships/package" Target="embeddings/Microsoft_Visio_Drawing20.vsdx"/><Relationship Id="rId7" Type="http://schemas.openxmlformats.org/officeDocument/2006/relationships/endnotes" Target="endnotes.xml"/><Relationship Id="rId162" Type="http://schemas.openxmlformats.org/officeDocument/2006/relationships/package" Target="embeddings/Microsoft_Visio_Drawing27.vsdx"/><Relationship Id="rId183" Type="http://schemas.openxmlformats.org/officeDocument/2006/relationships/image" Target="media/image129.png"/><Relationship Id="rId218" Type="http://schemas.openxmlformats.org/officeDocument/2006/relationships/image" Target="media/image153.png"/><Relationship Id="rId239" Type="http://schemas.openxmlformats.org/officeDocument/2006/relationships/image" Target="media/image167.emf"/><Relationship Id="rId24" Type="http://schemas.openxmlformats.org/officeDocument/2006/relationships/image" Target="media/image7.emf"/><Relationship Id="rId45" Type="http://schemas.openxmlformats.org/officeDocument/2006/relationships/image" Target="media/image23.emf"/><Relationship Id="rId66" Type="http://schemas.openxmlformats.org/officeDocument/2006/relationships/image" Target="media/image40.png"/><Relationship Id="rId87" Type="http://schemas.openxmlformats.org/officeDocument/2006/relationships/package" Target="embeddings/Microsoft_Visio_Drawing11.vsdx"/><Relationship Id="rId110" Type="http://schemas.openxmlformats.org/officeDocument/2006/relationships/image" Target="media/image80.png"/><Relationship Id="rId131" Type="http://schemas.microsoft.com/office/2011/relationships/commentsExtended" Target="commentsExtended.xml"/><Relationship Id="rId152" Type="http://schemas.openxmlformats.org/officeDocument/2006/relationships/image" Target="media/image108.emf"/><Relationship Id="rId173" Type="http://schemas.openxmlformats.org/officeDocument/2006/relationships/image" Target="media/image122.emf"/><Relationship Id="rId194" Type="http://schemas.openxmlformats.org/officeDocument/2006/relationships/image" Target="media/image137.emf"/><Relationship Id="rId208" Type="http://schemas.openxmlformats.org/officeDocument/2006/relationships/image" Target="media/image146.png"/><Relationship Id="rId229" Type="http://schemas.openxmlformats.org/officeDocument/2006/relationships/oleObject" Target="embeddings/Microsoft_Visio_2003-2010_Drawing6.vsd"/><Relationship Id="rId240" Type="http://schemas.openxmlformats.org/officeDocument/2006/relationships/package" Target="embeddings/Microsoft_Excel_Worksheet47.xlsx"/><Relationship Id="rId14" Type="http://schemas.openxmlformats.org/officeDocument/2006/relationships/header" Target="header3.xm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0.png"/><Relationship Id="rId8" Type="http://schemas.openxmlformats.org/officeDocument/2006/relationships/image" Target="media/image1.jpeg"/><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01.png"/><Relationship Id="rId163" Type="http://schemas.openxmlformats.org/officeDocument/2006/relationships/image" Target="media/image115.png"/><Relationship Id="rId184" Type="http://schemas.openxmlformats.org/officeDocument/2006/relationships/image" Target="media/image130.png"/><Relationship Id="rId219" Type="http://schemas.openxmlformats.org/officeDocument/2006/relationships/image" Target="media/image154.emf"/><Relationship Id="rId230" Type="http://schemas.openxmlformats.org/officeDocument/2006/relationships/image" Target="media/image161.png"/><Relationship Id="rId25" Type="http://schemas.openxmlformats.org/officeDocument/2006/relationships/package" Target="embeddings/Microsoft_Visio_Drawing1.vsdx"/><Relationship Id="rId46" Type="http://schemas.openxmlformats.org/officeDocument/2006/relationships/package" Target="embeddings/Microsoft_Visio_Drawing6.vsdx"/><Relationship Id="rId67" Type="http://schemas.openxmlformats.org/officeDocument/2006/relationships/image" Target="media/image41.png"/><Relationship Id="rId88" Type="http://schemas.openxmlformats.org/officeDocument/2006/relationships/image" Target="media/image59.png"/><Relationship Id="rId111" Type="http://schemas.openxmlformats.org/officeDocument/2006/relationships/image" Target="media/image81.png"/><Relationship Id="rId132" Type="http://schemas.microsoft.com/office/2016/09/relationships/commentsIds" Target="commentsIds.xml"/><Relationship Id="rId153" Type="http://schemas.openxmlformats.org/officeDocument/2006/relationships/package" Target="embeddings/Microsoft_Visio_Drawing24.vsdx"/><Relationship Id="rId174" Type="http://schemas.openxmlformats.org/officeDocument/2006/relationships/package" Target="embeddings/Microsoft_Visio_Drawing31.vsdx"/><Relationship Id="rId195" Type="http://schemas.openxmlformats.org/officeDocument/2006/relationships/package" Target="embeddings/Microsoft_Visio_Drawing37.vsdx"/><Relationship Id="rId209" Type="http://schemas.openxmlformats.org/officeDocument/2006/relationships/image" Target="media/image147.emf"/><Relationship Id="rId220" Type="http://schemas.openxmlformats.org/officeDocument/2006/relationships/oleObject" Target="embeddings/Microsoft_Visio_2003-2010_Drawing3.vsd"/><Relationship Id="rId241" Type="http://schemas.openxmlformats.org/officeDocument/2006/relationships/image" Target="media/image168.png"/><Relationship Id="rId15" Type="http://schemas.openxmlformats.org/officeDocument/2006/relationships/footer" Target="footer4.xml"/><Relationship Id="rId36" Type="http://schemas.openxmlformats.org/officeDocument/2006/relationships/image" Target="media/image17.emf"/><Relationship Id="rId57" Type="http://schemas.openxmlformats.org/officeDocument/2006/relationships/image" Target="media/image33.emf"/><Relationship Id="rId106" Type="http://schemas.openxmlformats.org/officeDocument/2006/relationships/image" Target="media/image76.png"/><Relationship Id="rId127"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emf"/><Relationship Id="rId143" Type="http://schemas.openxmlformats.org/officeDocument/2006/relationships/image" Target="media/image102.emf"/><Relationship Id="rId148" Type="http://schemas.openxmlformats.org/officeDocument/2006/relationships/image" Target="media/image105.png"/><Relationship Id="rId164" Type="http://schemas.openxmlformats.org/officeDocument/2006/relationships/image" Target="media/image116.emf"/><Relationship Id="rId169" Type="http://schemas.openxmlformats.org/officeDocument/2006/relationships/image" Target="media/image119.png"/><Relationship Id="rId185" Type="http://schemas.openxmlformats.org/officeDocument/2006/relationships/image" Target="media/image131.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package" Target="embeddings/Microsoft_Visio_Drawing33.vsdx"/><Relationship Id="rId210" Type="http://schemas.openxmlformats.org/officeDocument/2006/relationships/package" Target="embeddings/Microsoft_Visio_Drawing42.vsdx"/><Relationship Id="rId215" Type="http://schemas.openxmlformats.org/officeDocument/2006/relationships/image" Target="media/image151.png"/><Relationship Id="rId236" Type="http://schemas.openxmlformats.org/officeDocument/2006/relationships/image" Target="media/image165.png"/><Relationship Id="rId26" Type="http://schemas.openxmlformats.org/officeDocument/2006/relationships/image" Target="media/image8.png"/><Relationship Id="rId231" Type="http://schemas.openxmlformats.org/officeDocument/2006/relationships/image" Target="media/image162.emf"/><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0.emf"/><Relationship Id="rId112" Type="http://schemas.openxmlformats.org/officeDocument/2006/relationships/image" Target="media/image82.png"/><Relationship Id="rId133" Type="http://schemas.openxmlformats.org/officeDocument/2006/relationships/image" Target="media/image95.png"/><Relationship Id="rId154" Type="http://schemas.openxmlformats.org/officeDocument/2006/relationships/image" Target="media/image109.png"/><Relationship Id="rId175" Type="http://schemas.openxmlformats.org/officeDocument/2006/relationships/image" Target="media/image123.png"/><Relationship Id="rId196" Type="http://schemas.openxmlformats.org/officeDocument/2006/relationships/image" Target="media/image138.png"/><Relationship Id="rId200" Type="http://schemas.openxmlformats.org/officeDocument/2006/relationships/image" Target="media/image141.emf"/><Relationship Id="rId16" Type="http://schemas.openxmlformats.org/officeDocument/2006/relationships/image" Target="media/image3.emf"/><Relationship Id="rId221" Type="http://schemas.openxmlformats.org/officeDocument/2006/relationships/image" Target="media/image155.png"/><Relationship Id="rId242" Type="http://schemas.openxmlformats.org/officeDocument/2006/relationships/fontTable" Target="fontTable.xml"/><Relationship Id="rId37" Type="http://schemas.openxmlformats.org/officeDocument/2006/relationships/package" Target="embeddings/Microsoft_Visio_Drawing3.vsdx"/><Relationship Id="rId58" Type="http://schemas.openxmlformats.org/officeDocument/2006/relationships/package" Target="embeddings/Microsoft_Excel_Worksheet.xlsx"/><Relationship Id="rId79" Type="http://schemas.openxmlformats.org/officeDocument/2006/relationships/image" Target="media/image53.emf"/><Relationship Id="rId102" Type="http://schemas.openxmlformats.org/officeDocument/2006/relationships/image" Target="media/image72.png"/><Relationship Id="rId123" Type="http://schemas.openxmlformats.org/officeDocument/2006/relationships/package" Target="embeddings/Microsoft_Visio_Drawing15.vsdx"/><Relationship Id="rId144" Type="http://schemas.openxmlformats.org/officeDocument/2006/relationships/package" Target="embeddings/Microsoft_Visio_Drawing21.vsdx"/><Relationship Id="rId90" Type="http://schemas.openxmlformats.org/officeDocument/2006/relationships/package" Target="embeddings/Microsoft_Visio_Drawing12.vsdx"/><Relationship Id="rId165" Type="http://schemas.openxmlformats.org/officeDocument/2006/relationships/package" Target="embeddings/Microsoft_Visio_Drawing28.vsdx"/><Relationship Id="rId186" Type="http://schemas.openxmlformats.org/officeDocument/2006/relationships/package" Target="embeddings/Microsoft_Visio_Drawing34.vsdx"/><Relationship Id="rId211" Type="http://schemas.openxmlformats.org/officeDocument/2006/relationships/image" Target="media/image148.png"/><Relationship Id="rId232" Type="http://schemas.openxmlformats.org/officeDocument/2006/relationships/package" Target="embeddings/Microsoft_Visio_Drawing44.vsdx"/><Relationship Id="rId27" Type="http://schemas.openxmlformats.org/officeDocument/2006/relationships/image" Target="media/image9.png"/><Relationship Id="rId48" Type="http://schemas.openxmlformats.org/officeDocument/2006/relationships/image" Target="media/image25.emf"/><Relationship Id="rId69" Type="http://schemas.openxmlformats.org/officeDocument/2006/relationships/image" Target="media/image43.png"/><Relationship Id="rId113" Type="http://schemas.openxmlformats.org/officeDocument/2006/relationships/image" Target="media/image83.png"/><Relationship Id="rId134" Type="http://schemas.openxmlformats.org/officeDocument/2006/relationships/image" Target="media/image96.emf"/><Relationship Id="rId80" Type="http://schemas.openxmlformats.org/officeDocument/2006/relationships/package" Target="embeddings/Microsoft_Visio_Drawing9.vsdx"/><Relationship Id="rId155" Type="http://schemas.openxmlformats.org/officeDocument/2006/relationships/image" Target="media/image110.emf"/><Relationship Id="rId176" Type="http://schemas.openxmlformats.org/officeDocument/2006/relationships/image" Target="media/image124.emf"/><Relationship Id="rId197" Type="http://schemas.openxmlformats.org/officeDocument/2006/relationships/image" Target="media/image139.emf"/><Relationship Id="rId201" Type="http://schemas.openxmlformats.org/officeDocument/2006/relationships/package" Target="embeddings/Microsoft_Visio_Drawing39.vsdx"/><Relationship Id="rId222" Type="http://schemas.openxmlformats.org/officeDocument/2006/relationships/image" Target="media/image156.emf"/><Relationship Id="rId243" Type="http://schemas.microsoft.com/office/2011/relationships/people" Target="people.xml"/><Relationship Id="rId17" Type="http://schemas.openxmlformats.org/officeDocument/2006/relationships/oleObject" Target="embeddings/oleObject1.bin"/><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3.png"/><Relationship Id="rId124" Type="http://schemas.openxmlformats.org/officeDocument/2006/relationships/image" Target="media/image91.png"/><Relationship Id="rId70" Type="http://schemas.openxmlformats.org/officeDocument/2006/relationships/image" Target="media/image44.png"/><Relationship Id="rId91" Type="http://schemas.openxmlformats.org/officeDocument/2006/relationships/image" Target="media/image61.png"/><Relationship Id="rId145" Type="http://schemas.openxmlformats.org/officeDocument/2006/relationships/image" Target="media/image103.png"/><Relationship Id="rId166" Type="http://schemas.openxmlformats.org/officeDocument/2006/relationships/image" Target="media/image117.png"/><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image" Target="media/image163.png"/><Relationship Id="rId28" Type="http://schemas.openxmlformats.org/officeDocument/2006/relationships/image" Target="media/image10.png"/><Relationship Id="rId49" Type="http://schemas.openxmlformats.org/officeDocument/2006/relationships/package" Target="embeddings/Microsoft_Visio_Drawing7.vsdx"/><Relationship Id="rId114" Type="http://schemas.openxmlformats.org/officeDocument/2006/relationships/image" Target="media/image84.png"/><Relationship Id="rId60" Type="http://schemas.openxmlformats.org/officeDocument/2006/relationships/image" Target="media/image35.png"/><Relationship Id="rId81" Type="http://schemas.openxmlformats.org/officeDocument/2006/relationships/image" Target="media/image54.png"/><Relationship Id="rId135" Type="http://schemas.openxmlformats.org/officeDocument/2006/relationships/package" Target="embeddings/Microsoft_Visio_Drawing18.vsdx"/><Relationship Id="rId156" Type="http://schemas.openxmlformats.org/officeDocument/2006/relationships/package" Target="embeddings/Microsoft_Visio_Drawing25.vsdx"/><Relationship Id="rId177" Type="http://schemas.openxmlformats.org/officeDocument/2006/relationships/package" Target="embeddings/Microsoft_Visio_Drawing32.vsdx"/><Relationship Id="rId198" Type="http://schemas.openxmlformats.org/officeDocument/2006/relationships/package" Target="embeddings/Microsoft_Visio_Drawing38.vsdx"/><Relationship Id="rId202" Type="http://schemas.openxmlformats.org/officeDocument/2006/relationships/image" Target="media/image142.png"/><Relationship Id="rId223" Type="http://schemas.openxmlformats.org/officeDocument/2006/relationships/oleObject" Target="embeddings/Microsoft_Visio_2003-2010_Drawing4.vsd"/><Relationship Id="rId244" Type="http://schemas.openxmlformats.org/officeDocument/2006/relationships/theme" Target="theme/theme1.xml"/><Relationship Id="rId18" Type="http://schemas.openxmlformats.org/officeDocument/2006/relationships/image" Target="media/image4.emf"/><Relationship Id="rId39" Type="http://schemas.openxmlformats.org/officeDocument/2006/relationships/image" Target="media/image19.emf"/><Relationship Id="rId50" Type="http://schemas.openxmlformats.org/officeDocument/2006/relationships/image" Target="media/image26.png"/><Relationship Id="rId104" Type="http://schemas.openxmlformats.org/officeDocument/2006/relationships/image" Target="media/image74.png"/><Relationship Id="rId125" Type="http://schemas.openxmlformats.org/officeDocument/2006/relationships/image" Target="media/image92.emf"/><Relationship Id="rId146" Type="http://schemas.openxmlformats.org/officeDocument/2006/relationships/image" Target="media/image104.emf"/><Relationship Id="rId167" Type="http://schemas.openxmlformats.org/officeDocument/2006/relationships/image" Target="media/image118.emf"/><Relationship Id="rId188" Type="http://schemas.openxmlformats.org/officeDocument/2006/relationships/image" Target="media/image133.emf"/><Relationship Id="rId71" Type="http://schemas.openxmlformats.org/officeDocument/2006/relationships/image" Target="media/image45.png"/><Relationship Id="rId92" Type="http://schemas.openxmlformats.org/officeDocument/2006/relationships/image" Target="media/image62.png"/><Relationship Id="rId213" Type="http://schemas.openxmlformats.org/officeDocument/2006/relationships/package" Target="embeddings/Microsoft_Visio_Drawing43.vsdx"/><Relationship Id="rId234" Type="http://schemas.openxmlformats.org/officeDocument/2006/relationships/image" Target="media/image164.emf"/><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package" Target="embeddings/Microsoft_Visio_Drawing4.vsdx"/><Relationship Id="rId115" Type="http://schemas.openxmlformats.org/officeDocument/2006/relationships/image" Target="media/image85.png"/><Relationship Id="rId136" Type="http://schemas.openxmlformats.org/officeDocument/2006/relationships/image" Target="media/image97.png"/><Relationship Id="rId157" Type="http://schemas.openxmlformats.org/officeDocument/2006/relationships/image" Target="media/image111.png"/><Relationship Id="rId178" Type="http://schemas.openxmlformats.org/officeDocument/2006/relationships/image" Target="media/image125.png"/><Relationship Id="rId61" Type="http://schemas.openxmlformats.org/officeDocument/2006/relationships/package" Target="embeddings/Microsoft_Excel_Worksheet8.xlsx"/><Relationship Id="rId82" Type="http://schemas.openxmlformats.org/officeDocument/2006/relationships/image" Target="media/image55.png"/><Relationship Id="rId199" Type="http://schemas.openxmlformats.org/officeDocument/2006/relationships/image" Target="media/image140.png"/><Relationship Id="rId203" Type="http://schemas.openxmlformats.org/officeDocument/2006/relationships/image" Target="media/image143.emf"/><Relationship Id="rId19" Type="http://schemas.openxmlformats.org/officeDocument/2006/relationships/oleObject" Target="embeddings/Microsoft_Visio_2003-2010_Drawing.vsd"/><Relationship Id="rId224" Type="http://schemas.openxmlformats.org/officeDocument/2006/relationships/image" Target="media/image157.png"/><Relationship Id="rId30" Type="http://schemas.openxmlformats.org/officeDocument/2006/relationships/image" Target="media/image12.png"/><Relationship Id="rId105" Type="http://schemas.openxmlformats.org/officeDocument/2006/relationships/image" Target="media/image75.png"/><Relationship Id="rId126" Type="http://schemas.openxmlformats.org/officeDocument/2006/relationships/package" Target="embeddings/Microsoft_Visio_Drawing16.vsdx"/><Relationship Id="rId147" Type="http://schemas.openxmlformats.org/officeDocument/2006/relationships/package" Target="embeddings/Microsoft_Visio_Drawing22.vsdx"/><Relationship Id="rId168" Type="http://schemas.openxmlformats.org/officeDocument/2006/relationships/package" Target="embeddings/Microsoft_Visio_Drawing29.vsdx"/><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3.png"/><Relationship Id="rId189" Type="http://schemas.openxmlformats.org/officeDocument/2006/relationships/package" Target="embeddings/Microsoft_Visio_Drawing35.vsdx"/><Relationship Id="rId3" Type="http://schemas.openxmlformats.org/officeDocument/2006/relationships/styles" Target="styles.xml"/><Relationship Id="rId214" Type="http://schemas.openxmlformats.org/officeDocument/2006/relationships/image" Target="media/image150.png"/><Relationship Id="rId235" Type="http://schemas.openxmlformats.org/officeDocument/2006/relationships/package" Target="embeddings/Microsoft_Visio_Drawing45.vsdx"/><Relationship Id="rId116" Type="http://schemas.openxmlformats.org/officeDocument/2006/relationships/image" Target="media/image86.emf"/><Relationship Id="rId137" Type="http://schemas.openxmlformats.org/officeDocument/2006/relationships/image" Target="media/image98.emf"/><Relationship Id="rId158" Type="http://schemas.openxmlformats.org/officeDocument/2006/relationships/image" Target="media/image112.emf"/><Relationship Id="rId20" Type="http://schemas.openxmlformats.org/officeDocument/2006/relationships/image" Target="media/image5.emf"/><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56.emf"/><Relationship Id="rId179" Type="http://schemas.openxmlformats.org/officeDocument/2006/relationships/image" Target="media/image126.emf"/><Relationship Id="rId190" Type="http://schemas.openxmlformats.org/officeDocument/2006/relationships/image" Target="media/image134.png"/><Relationship Id="rId204" Type="http://schemas.openxmlformats.org/officeDocument/2006/relationships/package" Target="embeddings/Microsoft_Visio_Drawing40.vsdx"/><Relationship Id="rId225" Type="http://schemas.openxmlformats.org/officeDocument/2006/relationships/image" Target="media/image158.emf"/></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957DA-0BD1-44BE-8F58-660B4CFA4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319</Pages>
  <Words>50162</Words>
  <Characters>285930</Characters>
  <Application>Microsoft Office Word</Application>
  <DocSecurity>0</DocSecurity>
  <Lines>2382</Lines>
  <Paragraphs>670</Paragraphs>
  <ScaleCrop>false</ScaleCrop>
  <HeadingPairs>
    <vt:vector size="2" baseType="variant">
      <vt:variant>
        <vt:lpstr>Title</vt:lpstr>
      </vt:variant>
      <vt:variant>
        <vt:i4>1</vt:i4>
      </vt:variant>
    </vt:vector>
  </HeadingPairs>
  <TitlesOfParts>
    <vt:vector size="1" baseType="lpstr">
      <vt:lpstr>Template</vt:lpstr>
    </vt:vector>
  </TitlesOfParts>
  <Company>CMC</Company>
  <LinksUpToDate>false</LinksUpToDate>
  <CharactersWithSpaces>335422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dc:title>
  <dc:creator>Nguyen Hong Anh</dc:creator>
  <cp:lastModifiedBy>Nguyễn Hồng Trúc</cp:lastModifiedBy>
  <cp:revision>10</cp:revision>
  <cp:lastPrinted>2003-05-11T08:19:00Z</cp:lastPrinted>
  <dcterms:created xsi:type="dcterms:W3CDTF">2017-12-08T09:00:00Z</dcterms:created>
  <dcterms:modified xsi:type="dcterms:W3CDTF">2017-12-08T17:05:00Z</dcterms:modified>
</cp:coreProperties>
</file>